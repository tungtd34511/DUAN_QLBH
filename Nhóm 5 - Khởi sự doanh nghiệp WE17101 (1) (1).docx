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6EC43" w14:textId="3BD92877" w:rsidR="00DF21F4" w:rsidRPr="008311A1" w:rsidRDefault="008D32E4" w:rsidP="008311A1">
      <w:pPr>
        <w:rPr>
          <w:rFonts w:ascii="Times New Roman" w:eastAsia="Times New Roman" w:hAnsi="Times New Roman" w:cs="Times New Roman"/>
          <w:b/>
          <w:sz w:val="28"/>
          <w:szCs w:val="28"/>
        </w:rPr>
      </w:pPr>
      <w:r>
        <w:rPr>
          <w:noProof/>
          <w:lang w:val="en-US"/>
        </w:rPr>
        <w:drawing>
          <wp:anchor distT="0" distB="0" distL="114300" distR="114300" simplePos="0" relativeHeight="251660288" behindDoc="0" locked="0" layoutInCell="1" allowOverlap="1" wp14:anchorId="32CA4C77" wp14:editId="5C240BA5">
            <wp:simplePos x="0" y="0"/>
            <wp:positionH relativeFrom="page">
              <wp:align>right</wp:align>
            </wp:positionH>
            <wp:positionV relativeFrom="paragraph">
              <wp:posOffset>-1237836</wp:posOffset>
            </wp:positionV>
            <wp:extent cx="7759700" cy="10020300"/>
            <wp:effectExtent l="0" t="0" r="0" b="0"/>
            <wp:wrapNone/>
            <wp:docPr id="8" name="Picture 8" descr="A picture containing text,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sh&#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59700" cy="1002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1A1">
        <w:rPr>
          <w:rFonts w:ascii="Times New Roman" w:eastAsia="Times New Roman" w:hAnsi="Times New Roman" w:cs="Times New Roman"/>
          <w:b/>
          <w:sz w:val="28"/>
          <w:szCs w:val="28"/>
        </w:rPr>
        <w:br w:type="page"/>
      </w:r>
    </w:p>
    <w:p w14:paraId="5AFA4EAE" w14:textId="77777777" w:rsidR="00DF21F4" w:rsidRPr="00611EC8" w:rsidRDefault="009E7086" w:rsidP="00127ECF">
      <w:pPr>
        <w:pStyle w:val="u1"/>
        <w:spacing w:before="0" w:after="0" w:line="360" w:lineRule="auto"/>
        <w:jc w:val="center"/>
        <w:rPr>
          <w:rFonts w:ascii="Times New Roman" w:eastAsia="Times New Roman" w:hAnsi="Times New Roman" w:cs="Times New Roman"/>
          <w:b/>
          <w:bCs/>
          <w:color w:val="FF0000"/>
          <w:sz w:val="32"/>
          <w:szCs w:val="32"/>
        </w:rPr>
      </w:pPr>
      <w:bookmarkStart w:id="0" w:name="_heading=h.fbzca0d4dk8k" w:colFirst="0" w:colLast="0"/>
      <w:bookmarkStart w:id="1" w:name="_Toc117864732"/>
      <w:bookmarkEnd w:id="0"/>
      <w:proofErr w:type="spellStart"/>
      <w:r w:rsidRPr="00611EC8">
        <w:rPr>
          <w:rFonts w:ascii="Times New Roman" w:eastAsia="Times New Roman" w:hAnsi="Times New Roman" w:cs="Times New Roman"/>
          <w:b/>
          <w:bCs/>
          <w:color w:val="FF0000"/>
          <w:sz w:val="32"/>
          <w:szCs w:val="32"/>
        </w:rPr>
        <w:lastRenderedPageBreak/>
        <w:t>Mục</w:t>
      </w:r>
      <w:proofErr w:type="spellEnd"/>
      <w:r w:rsidRPr="00611EC8">
        <w:rPr>
          <w:rFonts w:ascii="Times New Roman" w:eastAsia="Times New Roman" w:hAnsi="Times New Roman" w:cs="Times New Roman"/>
          <w:b/>
          <w:bCs/>
          <w:color w:val="FF0000"/>
          <w:sz w:val="32"/>
          <w:szCs w:val="32"/>
        </w:rPr>
        <w:t xml:space="preserve"> </w:t>
      </w:r>
      <w:proofErr w:type="spellStart"/>
      <w:r w:rsidRPr="00611EC8">
        <w:rPr>
          <w:rFonts w:ascii="Times New Roman" w:eastAsia="Times New Roman" w:hAnsi="Times New Roman" w:cs="Times New Roman"/>
          <w:b/>
          <w:bCs/>
          <w:color w:val="FF0000"/>
          <w:sz w:val="32"/>
          <w:szCs w:val="32"/>
        </w:rPr>
        <w:t>lục</w:t>
      </w:r>
      <w:bookmarkEnd w:id="1"/>
      <w:proofErr w:type="spellEnd"/>
    </w:p>
    <w:sdt>
      <w:sdtPr>
        <w:rPr>
          <w:rFonts w:ascii="Calibri" w:eastAsia="Calibri" w:hAnsi="Calibri" w:cs="Calibri"/>
          <w:bCs w:val="0"/>
          <w:noProof w:val="0"/>
          <w:sz w:val="28"/>
          <w:szCs w:val="28"/>
        </w:rPr>
        <w:id w:val="1948345682"/>
        <w:docPartObj>
          <w:docPartGallery w:val="Table of Contents"/>
          <w:docPartUnique/>
        </w:docPartObj>
      </w:sdtPr>
      <w:sdtContent>
        <w:p w14:paraId="3282C2B7" w14:textId="12F35A0D" w:rsidR="00E03207" w:rsidRPr="00E03207" w:rsidRDefault="009E7086" w:rsidP="00E03207">
          <w:pPr>
            <w:pStyle w:val="Mucluc1"/>
            <w:rPr>
              <w:rFonts w:asciiTheme="minorHAnsi" w:eastAsiaTheme="minorEastAsia" w:hAnsiTheme="minorHAnsi" w:cstheme="minorBidi"/>
              <w:sz w:val="22"/>
              <w:szCs w:val="22"/>
              <w:lang w:val="en-US"/>
            </w:rPr>
          </w:pPr>
          <w:r w:rsidRPr="00127ECF">
            <w:rPr>
              <w:sz w:val="28"/>
              <w:szCs w:val="28"/>
            </w:rPr>
            <w:fldChar w:fldCharType="begin"/>
          </w:r>
          <w:r w:rsidRPr="00127ECF">
            <w:rPr>
              <w:sz w:val="28"/>
              <w:szCs w:val="28"/>
            </w:rPr>
            <w:instrText xml:space="preserve"> TOC \h \u \z </w:instrText>
          </w:r>
          <w:r w:rsidRPr="00127ECF">
            <w:rPr>
              <w:sz w:val="28"/>
              <w:szCs w:val="28"/>
            </w:rPr>
            <w:fldChar w:fldCharType="separate"/>
          </w:r>
          <w:hyperlink w:anchor="_Toc117864733" w:history="1">
            <w:r w:rsidR="00E03207" w:rsidRPr="00E03207">
              <w:rPr>
                <w:rStyle w:val="Siuktni"/>
              </w:rPr>
              <w:t>CHƯƠNG I: Ý TƯỞNG KINH DOANH</w:t>
            </w:r>
            <w:r w:rsidR="00E03207" w:rsidRPr="00E03207">
              <w:rPr>
                <w:webHidden/>
              </w:rPr>
              <w:tab/>
            </w:r>
            <w:r w:rsidR="00E03207" w:rsidRPr="00E03207">
              <w:rPr>
                <w:webHidden/>
              </w:rPr>
              <w:fldChar w:fldCharType="begin"/>
            </w:r>
            <w:r w:rsidR="00E03207" w:rsidRPr="00E03207">
              <w:rPr>
                <w:webHidden/>
              </w:rPr>
              <w:instrText xml:space="preserve"> PAGEREF _Toc117864733 \h </w:instrText>
            </w:r>
            <w:r w:rsidR="00E03207" w:rsidRPr="00E03207">
              <w:rPr>
                <w:webHidden/>
              </w:rPr>
            </w:r>
            <w:r w:rsidR="00E03207" w:rsidRPr="00E03207">
              <w:rPr>
                <w:webHidden/>
              </w:rPr>
              <w:fldChar w:fldCharType="separate"/>
            </w:r>
            <w:r w:rsidR="00810BE5">
              <w:rPr>
                <w:webHidden/>
              </w:rPr>
              <w:t>5</w:t>
            </w:r>
            <w:r w:rsidR="00E03207" w:rsidRPr="00E03207">
              <w:rPr>
                <w:webHidden/>
              </w:rPr>
              <w:fldChar w:fldCharType="end"/>
            </w:r>
          </w:hyperlink>
        </w:p>
        <w:p w14:paraId="5D74C590" w14:textId="4E321B51" w:rsidR="00E03207" w:rsidRPr="00E03207" w:rsidRDefault="00000000">
          <w:pPr>
            <w:pStyle w:val="Mucluc2"/>
            <w:rPr>
              <w:rFonts w:asciiTheme="minorHAnsi" w:eastAsiaTheme="minorEastAsia" w:hAnsiTheme="minorHAnsi" w:cstheme="minorBidi"/>
              <w:b w:val="0"/>
              <w:bCs/>
              <w:sz w:val="22"/>
              <w:szCs w:val="22"/>
              <w:lang w:val="en-US"/>
            </w:rPr>
          </w:pPr>
          <w:hyperlink w:anchor="_Toc117864734" w:history="1">
            <w:r w:rsidR="00E03207" w:rsidRPr="00E03207">
              <w:rPr>
                <w:rStyle w:val="Siuktni"/>
                <w:rFonts w:eastAsia="Times New Roman"/>
                <w:b w:val="0"/>
                <w:bCs/>
              </w:rPr>
              <w:t>1.1   Tên ý tưởng kinh doanh</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_Toc117864734 \h </w:instrText>
            </w:r>
            <w:r w:rsidR="00E03207" w:rsidRPr="00E03207">
              <w:rPr>
                <w:b w:val="0"/>
                <w:bCs/>
                <w:webHidden/>
              </w:rPr>
            </w:r>
            <w:r w:rsidR="00E03207" w:rsidRPr="00E03207">
              <w:rPr>
                <w:b w:val="0"/>
                <w:bCs/>
                <w:webHidden/>
              </w:rPr>
              <w:fldChar w:fldCharType="separate"/>
            </w:r>
            <w:r w:rsidR="00810BE5">
              <w:rPr>
                <w:b w:val="0"/>
                <w:bCs/>
                <w:webHidden/>
              </w:rPr>
              <w:t>5</w:t>
            </w:r>
            <w:r w:rsidR="00E03207" w:rsidRPr="00E03207">
              <w:rPr>
                <w:b w:val="0"/>
                <w:bCs/>
                <w:webHidden/>
              </w:rPr>
              <w:fldChar w:fldCharType="end"/>
            </w:r>
          </w:hyperlink>
        </w:p>
        <w:p w14:paraId="63CC1268" w14:textId="32BF8A34" w:rsidR="00E03207" w:rsidRPr="00E03207" w:rsidRDefault="00000000">
          <w:pPr>
            <w:pStyle w:val="Mucluc3"/>
            <w:rPr>
              <w:rFonts w:asciiTheme="minorHAnsi" w:eastAsiaTheme="minorEastAsia" w:hAnsiTheme="minorHAnsi" w:cstheme="minorBidi"/>
              <w:bCs/>
              <w:sz w:val="22"/>
              <w:szCs w:val="22"/>
              <w:lang w:val="en-US"/>
            </w:rPr>
          </w:pPr>
          <w:hyperlink w:anchor="_Toc117864735" w:history="1">
            <w:r w:rsidR="00E03207" w:rsidRPr="00E03207">
              <w:rPr>
                <w:rStyle w:val="Siuktni"/>
                <w:rFonts w:eastAsia="Times New Roman"/>
                <w:bCs/>
              </w:rPr>
              <w:t>1.1.1   Ý tưởng</w:t>
            </w:r>
            <w:r w:rsidR="00E03207" w:rsidRPr="00E03207">
              <w:rPr>
                <w:bCs/>
                <w:webHidden/>
              </w:rPr>
              <w:tab/>
            </w:r>
            <w:r w:rsidR="00E03207" w:rsidRPr="00E03207">
              <w:rPr>
                <w:bCs/>
                <w:webHidden/>
              </w:rPr>
              <w:fldChar w:fldCharType="begin"/>
            </w:r>
            <w:r w:rsidR="00E03207" w:rsidRPr="00E03207">
              <w:rPr>
                <w:bCs/>
                <w:webHidden/>
              </w:rPr>
              <w:instrText xml:space="preserve"> PAGEREF _Toc117864735 \h </w:instrText>
            </w:r>
            <w:r w:rsidR="00E03207" w:rsidRPr="00E03207">
              <w:rPr>
                <w:bCs/>
                <w:webHidden/>
              </w:rPr>
            </w:r>
            <w:r w:rsidR="00E03207" w:rsidRPr="00E03207">
              <w:rPr>
                <w:bCs/>
                <w:webHidden/>
              </w:rPr>
              <w:fldChar w:fldCharType="separate"/>
            </w:r>
            <w:r w:rsidR="00810BE5">
              <w:rPr>
                <w:bCs/>
                <w:webHidden/>
              </w:rPr>
              <w:t>5</w:t>
            </w:r>
            <w:r w:rsidR="00E03207" w:rsidRPr="00E03207">
              <w:rPr>
                <w:bCs/>
                <w:webHidden/>
              </w:rPr>
              <w:fldChar w:fldCharType="end"/>
            </w:r>
          </w:hyperlink>
        </w:p>
        <w:p w14:paraId="26EB0B9B" w14:textId="34DEF84D" w:rsidR="00E03207" w:rsidRPr="00E03207" w:rsidRDefault="00000000">
          <w:pPr>
            <w:pStyle w:val="Mucluc3"/>
            <w:rPr>
              <w:rFonts w:asciiTheme="minorHAnsi" w:eastAsiaTheme="minorEastAsia" w:hAnsiTheme="minorHAnsi" w:cstheme="minorBidi"/>
              <w:bCs/>
              <w:sz w:val="22"/>
              <w:szCs w:val="22"/>
              <w:lang w:val="en-US"/>
            </w:rPr>
          </w:pPr>
          <w:hyperlink w:anchor="_Toc117864736" w:history="1">
            <w:r w:rsidR="00E03207" w:rsidRPr="00E03207">
              <w:rPr>
                <w:rStyle w:val="Siuktni"/>
                <w:rFonts w:eastAsia="Times New Roman"/>
                <w:bCs/>
              </w:rPr>
              <w:t>1.1.2   Nền tảng và địa điểm kinh doanh</w:t>
            </w:r>
            <w:r w:rsidR="00E03207" w:rsidRPr="00E03207">
              <w:rPr>
                <w:bCs/>
                <w:webHidden/>
              </w:rPr>
              <w:tab/>
            </w:r>
            <w:r w:rsidR="00E03207" w:rsidRPr="00E03207">
              <w:rPr>
                <w:bCs/>
                <w:webHidden/>
              </w:rPr>
              <w:fldChar w:fldCharType="begin"/>
            </w:r>
            <w:r w:rsidR="00E03207" w:rsidRPr="00E03207">
              <w:rPr>
                <w:bCs/>
                <w:webHidden/>
              </w:rPr>
              <w:instrText xml:space="preserve"> PAGEREF _Toc117864736 \h </w:instrText>
            </w:r>
            <w:r w:rsidR="00E03207" w:rsidRPr="00E03207">
              <w:rPr>
                <w:bCs/>
                <w:webHidden/>
              </w:rPr>
            </w:r>
            <w:r w:rsidR="00E03207" w:rsidRPr="00E03207">
              <w:rPr>
                <w:bCs/>
                <w:webHidden/>
              </w:rPr>
              <w:fldChar w:fldCharType="separate"/>
            </w:r>
            <w:r w:rsidR="00810BE5">
              <w:rPr>
                <w:bCs/>
                <w:webHidden/>
              </w:rPr>
              <w:t>8</w:t>
            </w:r>
            <w:r w:rsidR="00E03207" w:rsidRPr="00E03207">
              <w:rPr>
                <w:bCs/>
                <w:webHidden/>
              </w:rPr>
              <w:fldChar w:fldCharType="end"/>
            </w:r>
          </w:hyperlink>
        </w:p>
        <w:p w14:paraId="2228FB66" w14:textId="3A782583" w:rsidR="00E03207" w:rsidRPr="00E03207" w:rsidRDefault="00000000">
          <w:pPr>
            <w:pStyle w:val="Mucluc3"/>
            <w:rPr>
              <w:rFonts w:asciiTheme="minorHAnsi" w:eastAsiaTheme="minorEastAsia" w:hAnsiTheme="minorHAnsi" w:cstheme="minorBidi"/>
              <w:bCs/>
              <w:sz w:val="22"/>
              <w:szCs w:val="22"/>
              <w:lang w:val="en-US"/>
            </w:rPr>
          </w:pPr>
          <w:hyperlink w:anchor="_Toc117864737" w:history="1">
            <w:r w:rsidR="00E03207" w:rsidRPr="00E03207">
              <w:rPr>
                <w:rStyle w:val="Siuktni"/>
                <w:rFonts w:eastAsia="Times New Roman"/>
                <w:bCs/>
              </w:rPr>
              <w:t>1.1.3   Doanh nghiệp có ảnh hưởng đến môi trường</w:t>
            </w:r>
            <w:r w:rsidR="00E03207" w:rsidRPr="00E03207">
              <w:rPr>
                <w:bCs/>
                <w:webHidden/>
              </w:rPr>
              <w:tab/>
            </w:r>
            <w:r w:rsidR="00E03207" w:rsidRPr="00E03207">
              <w:rPr>
                <w:bCs/>
                <w:webHidden/>
              </w:rPr>
              <w:fldChar w:fldCharType="begin"/>
            </w:r>
            <w:r w:rsidR="00E03207" w:rsidRPr="00E03207">
              <w:rPr>
                <w:bCs/>
                <w:webHidden/>
              </w:rPr>
              <w:instrText xml:space="preserve"> PAGEREF _Toc117864737 \h </w:instrText>
            </w:r>
            <w:r w:rsidR="00E03207" w:rsidRPr="00E03207">
              <w:rPr>
                <w:bCs/>
                <w:webHidden/>
              </w:rPr>
            </w:r>
            <w:r w:rsidR="00E03207" w:rsidRPr="00E03207">
              <w:rPr>
                <w:bCs/>
                <w:webHidden/>
              </w:rPr>
              <w:fldChar w:fldCharType="separate"/>
            </w:r>
            <w:r w:rsidR="00810BE5">
              <w:rPr>
                <w:bCs/>
                <w:webHidden/>
              </w:rPr>
              <w:t>9</w:t>
            </w:r>
            <w:r w:rsidR="00E03207" w:rsidRPr="00E03207">
              <w:rPr>
                <w:bCs/>
                <w:webHidden/>
              </w:rPr>
              <w:fldChar w:fldCharType="end"/>
            </w:r>
          </w:hyperlink>
        </w:p>
        <w:p w14:paraId="1941337A" w14:textId="7B627134" w:rsidR="00E03207" w:rsidRDefault="00000000">
          <w:pPr>
            <w:pStyle w:val="Mucluc3"/>
            <w:rPr>
              <w:rFonts w:asciiTheme="minorHAnsi" w:eastAsiaTheme="minorEastAsia" w:hAnsiTheme="minorHAnsi" w:cstheme="minorBidi"/>
              <w:sz w:val="22"/>
              <w:szCs w:val="22"/>
              <w:lang w:val="en-US"/>
            </w:rPr>
          </w:pPr>
          <w:hyperlink w:anchor="_Toc117864738" w:history="1">
            <w:r w:rsidR="00E03207" w:rsidRPr="0072246B">
              <w:rPr>
                <w:rStyle w:val="Siuktni"/>
                <w:rFonts w:eastAsia="Times New Roman"/>
              </w:rPr>
              <w:t>1.1.4   Mô hình SWOT</w:t>
            </w:r>
            <w:r w:rsidR="00E03207">
              <w:rPr>
                <w:webHidden/>
              </w:rPr>
              <w:tab/>
            </w:r>
            <w:r w:rsidR="00E03207">
              <w:rPr>
                <w:webHidden/>
              </w:rPr>
              <w:fldChar w:fldCharType="begin"/>
            </w:r>
            <w:r w:rsidR="00E03207">
              <w:rPr>
                <w:webHidden/>
              </w:rPr>
              <w:instrText xml:space="preserve"> PAGEREF _Toc117864738 \h </w:instrText>
            </w:r>
            <w:r w:rsidR="00E03207">
              <w:rPr>
                <w:webHidden/>
              </w:rPr>
            </w:r>
            <w:r w:rsidR="00E03207">
              <w:rPr>
                <w:webHidden/>
              </w:rPr>
              <w:fldChar w:fldCharType="separate"/>
            </w:r>
            <w:r w:rsidR="00810BE5">
              <w:rPr>
                <w:webHidden/>
              </w:rPr>
              <w:t>10</w:t>
            </w:r>
            <w:r w:rsidR="00E03207">
              <w:rPr>
                <w:webHidden/>
              </w:rPr>
              <w:fldChar w:fldCharType="end"/>
            </w:r>
          </w:hyperlink>
        </w:p>
        <w:p w14:paraId="7560845E" w14:textId="63A8EBC6" w:rsidR="00E03207" w:rsidRPr="00E03207" w:rsidRDefault="00000000">
          <w:pPr>
            <w:pStyle w:val="Mucluc2"/>
            <w:rPr>
              <w:rFonts w:asciiTheme="minorHAnsi" w:eastAsiaTheme="minorEastAsia" w:hAnsiTheme="minorHAnsi" w:cstheme="minorBidi"/>
              <w:b w:val="0"/>
              <w:bCs/>
              <w:sz w:val="22"/>
              <w:szCs w:val="22"/>
              <w:lang w:val="en-US"/>
            </w:rPr>
          </w:pPr>
          <w:hyperlink w:anchor="_Toc117864739" w:history="1">
            <w:r w:rsidR="00E03207" w:rsidRPr="00E03207">
              <w:rPr>
                <w:rStyle w:val="Siuktni"/>
                <w:rFonts w:eastAsia="Times New Roman"/>
                <w:b w:val="0"/>
                <w:bCs/>
              </w:rPr>
              <w:t>1.2   Thành lập doanh nghiệp</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_Toc117864739 \h </w:instrText>
            </w:r>
            <w:r w:rsidR="00E03207" w:rsidRPr="00E03207">
              <w:rPr>
                <w:b w:val="0"/>
                <w:bCs/>
                <w:webHidden/>
              </w:rPr>
            </w:r>
            <w:r w:rsidR="00E03207" w:rsidRPr="00E03207">
              <w:rPr>
                <w:b w:val="0"/>
                <w:bCs/>
                <w:webHidden/>
              </w:rPr>
              <w:fldChar w:fldCharType="separate"/>
            </w:r>
            <w:r w:rsidR="00810BE5">
              <w:rPr>
                <w:b w:val="0"/>
                <w:bCs/>
                <w:webHidden/>
              </w:rPr>
              <w:t>11</w:t>
            </w:r>
            <w:r w:rsidR="00E03207" w:rsidRPr="00E03207">
              <w:rPr>
                <w:b w:val="0"/>
                <w:bCs/>
                <w:webHidden/>
              </w:rPr>
              <w:fldChar w:fldCharType="end"/>
            </w:r>
          </w:hyperlink>
        </w:p>
        <w:p w14:paraId="12C2FB12" w14:textId="18AD0F5D" w:rsidR="00E03207" w:rsidRPr="00E03207" w:rsidRDefault="00000000">
          <w:pPr>
            <w:pStyle w:val="Mucluc3"/>
            <w:rPr>
              <w:rFonts w:asciiTheme="minorHAnsi" w:eastAsiaTheme="minorEastAsia" w:hAnsiTheme="minorHAnsi" w:cstheme="minorBidi"/>
              <w:bCs/>
              <w:sz w:val="22"/>
              <w:szCs w:val="22"/>
              <w:lang w:val="en-US"/>
            </w:rPr>
          </w:pPr>
          <w:hyperlink w:anchor="_Toc117864740" w:history="1">
            <w:r w:rsidR="00E03207" w:rsidRPr="00E03207">
              <w:rPr>
                <w:rStyle w:val="Siuktni"/>
                <w:rFonts w:eastAsia="Times New Roman"/>
                <w:bCs/>
              </w:rPr>
              <w:t>1.2.1   Tên doanh nghiệp</w:t>
            </w:r>
            <w:r w:rsidR="00E03207" w:rsidRPr="00E03207">
              <w:rPr>
                <w:bCs/>
                <w:webHidden/>
              </w:rPr>
              <w:tab/>
            </w:r>
            <w:r w:rsidR="00E03207" w:rsidRPr="00E03207">
              <w:rPr>
                <w:bCs/>
                <w:webHidden/>
              </w:rPr>
              <w:fldChar w:fldCharType="begin"/>
            </w:r>
            <w:r w:rsidR="00E03207" w:rsidRPr="00E03207">
              <w:rPr>
                <w:bCs/>
                <w:webHidden/>
              </w:rPr>
              <w:instrText xml:space="preserve"> PAGEREF _Toc117864740 \h </w:instrText>
            </w:r>
            <w:r w:rsidR="00E03207" w:rsidRPr="00E03207">
              <w:rPr>
                <w:bCs/>
                <w:webHidden/>
              </w:rPr>
            </w:r>
            <w:r w:rsidR="00E03207" w:rsidRPr="00E03207">
              <w:rPr>
                <w:bCs/>
                <w:webHidden/>
              </w:rPr>
              <w:fldChar w:fldCharType="separate"/>
            </w:r>
            <w:r w:rsidR="00810BE5">
              <w:rPr>
                <w:bCs/>
                <w:webHidden/>
              </w:rPr>
              <w:t>11</w:t>
            </w:r>
            <w:r w:rsidR="00E03207" w:rsidRPr="00E03207">
              <w:rPr>
                <w:bCs/>
                <w:webHidden/>
              </w:rPr>
              <w:fldChar w:fldCharType="end"/>
            </w:r>
          </w:hyperlink>
        </w:p>
        <w:p w14:paraId="5D268AD3" w14:textId="3E5CA954" w:rsidR="00E03207" w:rsidRPr="00E03207" w:rsidRDefault="00000000">
          <w:pPr>
            <w:pStyle w:val="Mucluc3"/>
            <w:rPr>
              <w:rFonts w:asciiTheme="minorHAnsi" w:eastAsiaTheme="minorEastAsia" w:hAnsiTheme="minorHAnsi" w:cstheme="minorBidi"/>
              <w:bCs/>
              <w:sz w:val="22"/>
              <w:szCs w:val="22"/>
              <w:lang w:val="en-US"/>
            </w:rPr>
          </w:pPr>
          <w:hyperlink w:anchor="_Toc117864741" w:history="1">
            <w:r w:rsidR="00E03207" w:rsidRPr="00E03207">
              <w:rPr>
                <w:rStyle w:val="Siuktni"/>
                <w:rFonts w:eastAsia="Times New Roman"/>
                <w:bCs/>
              </w:rPr>
              <w:t>1.2.2   Địa điểm kinh doanh</w:t>
            </w:r>
            <w:r w:rsidR="00E03207" w:rsidRPr="00E03207">
              <w:rPr>
                <w:bCs/>
                <w:webHidden/>
              </w:rPr>
              <w:tab/>
            </w:r>
            <w:r w:rsidR="00E03207" w:rsidRPr="00E03207">
              <w:rPr>
                <w:bCs/>
                <w:webHidden/>
              </w:rPr>
              <w:fldChar w:fldCharType="begin"/>
            </w:r>
            <w:r w:rsidR="00E03207" w:rsidRPr="00E03207">
              <w:rPr>
                <w:bCs/>
                <w:webHidden/>
              </w:rPr>
              <w:instrText xml:space="preserve"> PAGEREF _Toc117864741 \h </w:instrText>
            </w:r>
            <w:r w:rsidR="00E03207" w:rsidRPr="00E03207">
              <w:rPr>
                <w:bCs/>
                <w:webHidden/>
              </w:rPr>
            </w:r>
            <w:r w:rsidR="00E03207" w:rsidRPr="00E03207">
              <w:rPr>
                <w:bCs/>
                <w:webHidden/>
              </w:rPr>
              <w:fldChar w:fldCharType="separate"/>
            </w:r>
            <w:r w:rsidR="00810BE5">
              <w:rPr>
                <w:bCs/>
                <w:webHidden/>
              </w:rPr>
              <w:t>12</w:t>
            </w:r>
            <w:r w:rsidR="00E03207" w:rsidRPr="00E03207">
              <w:rPr>
                <w:bCs/>
                <w:webHidden/>
              </w:rPr>
              <w:fldChar w:fldCharType="end"/>
            </w:r>
          </w:hyperlink>
        </w:p>
        <w:p w14:paraId="2AA89DB7" w14:textId="313E6D11" w:rsidR="00E03207" w:rsidRPr="00E03207" w:rsidRDefault="00000000">
          <w:pPr>
            <w:pStyle w:val="Mucluc2"/>
            <w:rPr>
              <w:rFonts w:asciiTheme="minorHAnsi" w:eastAsiaTheme="minorEastAsia" w:hAnsiTheme="minorHAnsi" w:cstheme="minorBidi"/>
              <w:b w:val="0"/>
              <w:bCs/>
              <w:sz w:val="22"/>
              <w:szCs w:val="22"/>
              <w:lang w:val="en-US"/>
            </w:rPr>
          </w:pPr>
          <w:hyperlink w:anchor="_Toc117864742" w:history="1">
            <w:r w:rsidR="00E03207" w:rsidRPr="00E03207">
              <w:rPr>
                <w:rStyle w:val="Siuktni"/>
                <w:rFonts w:eastAsia="Times New Roman"/>
                <w:b w:val="0"/>
                <w:bCs/>
              </w:rPr>
              <w:t>1.3   Thị trường ngành hàng</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_Toc117864742 \h </w:instrText>
            </w:r>
            <w:r w:rsidR="00E03207" w:rsidRPr="00E03207">
              <w:rPr>
                <w:b w:val="0"/>
                <w:bCs/>
                <w:webHidden/>
              </w:rPr>
            </w:r>
            <w:r w:rsidR="00E03207" w:rsidRPr="00E03207">
              <w:rPr>
                <w:b w:val="0"/>
                <w:bCs/>
                <w:webHidden/>
              </w:rPr>
              <w:fldChar w:fldCharType="separate"/>
            </w:r>
            <w:r w:rsidR="00810BE5">
              <w:rPr>
                <w:b w:val="0"/>
                <w:bCs/>
                <w:webHidden/>
              </w:rPr>
              <w:t>13</w:t>
            </w:r>
            <w:r w:rsidR="00E03207" w:rsidRPr="00E03207">
              <w:rPr>
                <w:b w:val="0"/>
                <w:bCs/>
                <w:webHidden/>
              </w:rPr>
              <w:fldChar w:fldCharType="end"/>
            </w:r>
          </w:hyperlink>
        </w:p>
        <w:p w14:paraId="21B73FE3" w14:textId="4B127BF6" w:rsidR="00E03207" w:rsidRPr="00E03207" w:rsidRDefault="00000000">
          <w:pPr>
            <w:pStyle w:val="Mucluc3"/>
            <w:rPr>
              <w:rFonts w:asciiTheme="minorHAnsi" w:eastAsiaTheme="minorEastAsia" w:hAnsiTheme="minorHAnsi" w:cstheme="minorBidi"/>
              <w:bCs/>
              <w:sz w:val="22"/>
              <w:szCs w:val="22"/>
              <w:lang w:val="en-US"/>
            </w:rPr>
          </w:pPr>
          <w:hyperlink w:anchor="_Toc117864743" w:history="1">
            <w:r w:rsidR="00E03207" w:rsidRPr="00E03207">
              <w:rPr>
                <w:rStyle w:val="Siuktni"/>
                <w:rFonts w:eastAsia="Times New Roman"/>
                <w:bCs/>
              </w:rPr>
              <w:t>1.3.1   Thị trường về sản phẩm</w:t>
            </w:r>
            <w:r w:rsidR="00E03207" w:rsidRPr="00E03207">
              <w:rPr>
                <w:bCs/>
                <w:webHidden/>
              </w:rPr>
              <w:tab/>
            </w:r>
            <w:r w:rsidR="00E03207" w:rsidRPr="00E03207">
              <w:rPr>
                <w:bCs/>
                <w:webHidden/>
              </w:rPr>
              <w:fldChar w:fldCharType="begin"/>
            </w:r>
            <w:r w:rsidR="00E03207" w:rsidRPr="00E03207">
              <w:rPr>
                <w:bCs/>
                <w:webHidden/>
              </w:rPr>
              <w:instrText xml:space="preserve"> PAGEREF _Toc117864743 \h </w:instrText>
            </w:r>
            <w:r w:rsidR="00E03207" w:rsidRPr="00E03207">
              <w:rPr>
                <w:bCs/>
                <w:webHidden/>
              </w:rPr>
            </w:r>
            <w:r w:rsidR="00E03207" w:rsidRPr="00E03207">
              <w:rPr>
                <w:bCs/>
                <w:webHidden/>
              </w:rPr>
              <w:fldChar w:fldCharType="separate"/>
            </w:r>
            <w:r w:rsidR="00810BE5">
              <w:rPr>
                <w:bCs/>
                <w:webHidden/>
              </w:rPr>
              <w:t>13</w:t>
            </w:r>
            <w:r w:rsidR="00E03207" w:rsidRPr="00E03207">
              <w:rPr>
                <w:bCs/>
                <w:webHidden/>
              </w:rPr>
              <w:fldChar w:fldCharType="end"/>
            </w:r>
          </w:hyperlink>
        </w:p>
        <w:p w14:paraId="0E1AA91B" w14:textId="3B65D0FC" w:rsidR="00E03207" w:rsidRPr="00E03207" w:rsidRDefault="00000000">
          <w:pPr>
            <w:pStyle w:val="Mucluc3"/>
            <w:rPr>
              <w:rFonts w:asciiTheme="minorHAnsi" w:eastAsiaTheme="minorEastAsia" w:hAnsiTheme="minorHAnsi" w:cstheme="minorBidi"/>
              <w:bCs/>
              <w:sz w:val="22"/>
              <w:szCs w:val="22"/>
              <w:lang w:val="en-US"/>
            </w:rPr>
          </w:pPr>
          <w:hyperlink w:anchor="_Toc117864744" w:history="1">
            <w:r w:rsidR="00E03207" w:rsidRPr="00E03207">
              <w:rPr>
                <w:rStyle w:val="Siuktni"/>
                <w:rFonts w:eastAsia="Times New Roman"/>
                <w:bCs/>
              </w:rPr>
              <w:t>1.3.2   Xu hướng trong tương lai</w:t>
            </w:r>
            <w:r w:rsidR="00E03207" w:rsidRPr="00E03207">
              <w:rPr>
                <w:bCs/>
                <w:webHidden/>
              </w:rPr>
              <w:tab/>
            </w:r>
            <w:r w:rsidR="00E03207" w:rsidRPr="00E03207">
              <w:rPr>
                <w:bCs/>
                <w:webHidden/>
              </w:rPr>
              <w:fldChar w:fldCharType="begin"/>
            </w:r>
            <w:r w:rsidR="00E03207" w:rsidRPr="00E03207">
              <w:rPr>
                <w:bCs/>
                <w:webHidden/>
              </w:rPr>
              <w:instrText xml:space="preserve"> PAGEREF _Toc117864744 \h </w:instrText>
            </w:r>
            <w:r w:rsidR="00E03207" w:rsidRPr="00E03207">
              <w:rPr>
                <w:bCs/>
                <w:webHidden/>
              </w:rPr>
            </w:r>
            <w:r w:rsidR="00E03207" w:rsidRPr="00E03207">
              <w:rPr>
                <w:bCs/>
                <w:webHidden/>
              </w:rPr>
              <w:fldChar w:fldCharType="separate"/>
            </w:r>
            <w:r w:rsidR="00810BE5">
              <w:rPr>
                <w:bCs/>
                <w:webHidden/>
              </w:rPr>
              <w:t>14</w:t>
            </w:r>
            <w:r w:rsidR="00E03207" w:rsidRPr="00E03207">
              <w:rPr>
                <w:bCs/>
                <w:webHidden/>
              </w:rPr>
              <w:fldChar w:fldCharType="end"/>
            </w:r>
          </w:hyperlink>
        </w:p>
        <w:p w14:paraId="45E74E6F" w14:textId="7A2B04B7" w:rsidR="00E03207" w:rsidRPr="00E03207" w:rsidRDefault="00000000" w:rsidP="00E03207">
          <w:pPr>
            <w:pStyle w:val="Mucluc2"/>
            <w:rPr>
              <w:rFonts w:asciiTheme="minorHAnsi" w:eastAsiaTheme="minorEastAsia" w:hAnsiTheme="minorHAnsi" w:cstheme="minorBidi"/>
              <w:b w:val="0"/>
              <w:bCs/>
              <w:sz w:val="22"/>
              <w:szCs w:val="22"/>
              <w:lang w:val="en-US"/>
            </w:rPr>
          </w:pPr>
          <w:hyperlink w:anchor="_Toc117864745" w:history="1">
            <w:r w:rsidR="00E03207" w:rsidRPr="00E03207">
              <w:rPr>
                <w:rStyle w:val="Siuktni"/>
                <w:rFonts w:eastAsia="Times New Roman"/>
                <w:b w:val="0"/>
                <w:bCs/>
              </w:rPr>
              <w:t>1.4   Đối thủ cạnh tranh</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_Toc117864745 \h </w:instrText>
            </w:r>
            <w:r w:rsidR="00E03207" w:rsidRPr="00E03207">
              <w:rPr>
                <w:b w:val="0"/>
                <w:bCs/>
                <w:webHidden/>
              </w:rPr>
            </w:r>
            <w:r w:rsidR="00E03207" w:rsidRPr="00E03207">
              <w:rPr>
                <w:b w:val="0"/>
                <w:bCs/>
                <w:webHidden/>
              </w:rPr>
              <w:fldChar w:fldCharType="separate"/>
            </w:r>
            <w:r w:rsidR="00810BE5">
              <w:rPr>
                <w:b w:val="0"/>
                <w:bCs/>
                <w:webHidden/>
              </w:rPr>
              <w:t>15</w:t>
            </w:r>
            <w:r w:rsidR="00E03207" w:rsidRPr="00E03207">
              <w:rPr>
                <w:b w:val="0"/>
                <w:bCs/>
                <w:webHidden/>
              </w:rPr>
              <w:fldChar w:fldCharType="end"/>
            </w:r>
          </w:hyperlink>
        </w:p>
        <w:p w14:paraId="55B8C0A1" w14:textId="225C0E1D" w:rsidR="00E03207" w:rsidRPr="00E03207" w:rsidRDefault="00000000">
          <w:pPr>
            <w:pStyle w:val="Mucluc2"/>
            <w:rPr>
              <w:rFonts w:asciiTheme="minorHAnsi" w:eastAsiaTheme="minorEastAsia" w:hAnsiTheme="minorHAnsi" w:cstheme="minorBidi"/>
              <w:b w:val="0"/>
              <w:bCs/>
              <w:sz w:val="22"/>
              <w:szCs w:val="22"/>
              <w:lang w:val="en-US"/>
            </w:rPr>
          </w:pPr>
          <w:hyperlink w:anchor="_Toc117864747" w:history="1">
            <w:r w:rsidR="00E03207" w:rsidRPr="00E03207">
              <w:rPr>
                <w:rStyle w:val="Siuktni"/>
                <w:rFonts w:eastAsia="Times New Roman"/>
                <w:b w:val="0"/>
                <w:bCs/>
              </w:rPr>
              <w:t>1.5   Khách hàng mục tiêu</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_Toc117864747 \h </w:instrText>
            </w:r>
            <w:r w:rsidR="00E03207" w:rsidRPr="00E03207">
              <w:rPr>
                <w:b w:val="0"/>
                <w:bCs/>
                <w:webHidden/>
              </w:rPr>
            </w:r>
            <w:r w:rsidR="00E03207" w:rsidRPr="00E03207">
              <w:rPr>
                <w:b w:val="0"/>
                <w:bCs/>
                <w:webHidden/>
              </w:rPr>
              <w:fldChar w:fldCharType="separate"/>
            </w:r>
            <w:r w:rsidR="00810BE5">
              <w:rPr>
                <w:b w:val="0"/>
                <w:bCs/>
                <w:webHidden/>
              </w:rPr>
              <w:t>19</w:t>
            </w:r>
            <w:r w:rsidR="00E03207" w:rsidRPr="00E03207">
              <w:rPr>
                <w:b w:val="0"/>
                <w:bCs/>
                <w:webHidden/>
              </w:rPr>
              <w:fldChar w:fldCharType="end"/>
            </w:r>
          </w:hyperlink>
        </w:p>
        <w:p w14:paraId="2BC2C532" w14:textId="5E21968A" w:rsidR="00E03207" w:rsidRPr="00E03207" w:rsidRDefault="00000000">
          <w:pPr>
            <w:pStyle w:val="Mucluc2"/>
            <w:rPr>
              <w:rFonts w:asciiTheme="minorHAnsi" w:eastAsiaTheme="minorEastAsia" w:hAnsiTheme="minorHAnsi" w:cstheme="minorBidi"/>
              <w:b w:val="0"/>
              <w:bCs/>
              <w:sz w:val="22"/>
              <w:szCs w:val="22"/>
              <w:lang w:val="en-US"/>
            </w:rPr>
          </w:pPr>
          <w:hyperlink w:anchor="_Toc117864748" w:history="1">
            <w:r w:rsidR="00E03207" w:rsidRPr="00E03207">
              <w:rPr>
                <w:rStyle w:val="Siuktni"/>
                <w:rFonts w:eastAsia="Times New Roman"/>
                <w:b w:val="0"/>
                <w:bCs/>
              </w:rPr>
              <w:t>1.6 Thành viên tham gia sáng lập doanh nghiệp</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_Toc117864748 \h </w:instrText>
            </w:r>
            <w:r w:rsidR="00E03207" w:rsidRPr="00E03207">
              <w:rPr>
                <w:b w:val="0"/>
                <w:bCs/>
                <w:webHidden/>
              </w:rPr>
            </w:r>
            <w:r w:rsidR="00E03207" w:rsidRPr="00E03207">
              <w:rPr>
                <w:b w:val="0"/>
                <w:bCs/>
                <w:webHidden/>
              </w:rPr>
              <w:fldChar w:fldCharType="separate"/>
            </w:r>
            <w:r w:rsidR="00810BE5">
              <w:rPr>
                <w:b w:val="0"/>
                <w:bCs/>
                <w:webHidden/>
              </w:rPr>
              <w:t>21</w:t>
            </w:r>
            <w:r w:rsidR="00E03207" w:rsidRPr="00E03207">
              <w:rPr>
                <w:b w:val="0"/>
                <w:bCs/>
                <w:webHidden/>
              </w:rPr>
              <w:fldChar w:fldCharType="end"/>
            </w:r>
          </w:hyperlink>
        </w:p>
        <w:p w14:paraId="6A13C76F" w14:textId="11DCACB9" w:rsidR="00E03207" w:rsidRPr="00E03207" w:rsidRDefault="00000000" w:rsidP="00E03207">
          <w:pPr>
            <w:pStyle w:val="Mucluc1"/>
            <w:rPr>
              <w:rFonts w:asciiTheme="minorHAnsi" w:eastAsiaTheme="minorEastAsia" w:hAnsiTheme="minorHAnsi" w:cstheme="minorBidi"/>
              <w:sz w:val="22"/>
              <w:szCs w:val="22"/>
              <w:lang w:val="en-US"/>
            </w:rPr>
          </w:pPr>
          <w:hyperlink w:anchor="_Toc117864749" w:history="1">
            <w:r w:rsidR="00E03207" w:rsidRPr="00E03207">
              <w:rPr>
                <w:rStyle w:val="Siuktni"/>
              </w:rPr>
              <w:t xml:space="preserve">CHƯƠNG </w:t>
            </w:r>
            <w:r w:rsidR="00E03207" w:rsidRPr="00E03207">
              <w:rPr>
                <w:rStyle w:val="Siuktni"/>
                <w:lang w:val="en-US"/>
              </w:rPr>
              <w:t>II</w:t>
            </w:r>
            <w:r w:rsidR="00E03207" w:rsidRPr="00E03207">
              <w:rPr>
                <w:rStyle w:val="Siuktni"/>
              </w:rPr>
              <w:t>: KẾ HOẠCH MARKETING CHO DỰ ÁN KHỞI SỰ</w:t>
            </w:r>
            <w:r w:rsidR="00E03207" w:rsidRPr="00E03207">
              <w:rPr>
                <w:webHidden/>
              </w:rPr>
              <w:tab/>
            </w:r>
            <w:r w:rsidR="00E03207" w:rsidRPr="00E03207">
              <w:rPr>
                <w:webHidden/>
              </w:rPr>
              <w:fldChar w:fldCharType="begin"/>
            </w:r>
            <w:r w:rsidR="00E03207" w:rsidRPr="00E03207">
              <w:rPr>
                <w:webHidden/>
              </w:rPr>
              <w:instrText xml:space="preserve"> PAGEREF _Toc117864749 \h </w:instrText>
            </w:r>
            <w:r w:rsidR="00E03207" w:rsidRPr="00E03207">
              <w:rPr>
                <w:webHidden/>
              </w:rPr>
            </w:r>
            <w:r w:rsidR="00E03207" w:rsidRPr="00E03207">
              <w:rPr>
                <w:webHidden/>
              </w:rPr>
              <w:fldChar w:fldCharType="separate"/>
            </w:r>
            <w:r w:rsidR="00810BE5">
              <w:rPr>
                <w:webHidden/>
              </w:rPr>
              <w:t>22</w:t>
            </w:r>
            <w:r w:rsidR="00E03207" w:rsidRPr="00E03207">
              <w:rPr>
                <w:webHidden/>
              </w:rPr>
              <w:fldChar w:fldCharType="end"/>
            </w:r>
          </w:hyperlink>
        </w:p>
        <w:p w14:paraId="13D6D6FA" w14:textId="3E98EDAF" w:rsidR="00E03207" w:rsidRPr="00E03207" w:rsidRDefault="00000000">
          <w:pPr>
            <w:pStyle w:val="Mucluc2"/>
            <w:rPr>
              <w:rFonts w:asciiTheme="minorHAnsi" w:eastAsiaTheme="minorEastAsia" w:hAnsiTheme="minorHAnsi" w:cstheme="minorBidi"/>
              <w:b w:val="0"/>
              <w:bCs/>
              <w:sz w:val="22"/>
              <w:szCs w:val="22"/>
              <w:lang w:val="en-US"/>
            </w:rPr>
          </w:pPr>
          <w:hyperlink w:anchor="_Toc117864750" w:history="1">
            <w:r w:rsidR="00E03207" w:rsidRPr="00E03207">
              <w:rPr>
                <w:rStyle w:val="Siuktni"/>
                <w:rFonts w:eastAsia="Times New Roman"/>
                <w:b w:val="0"/>
                <w:bCs/>
              </w:rPr>
              <w:t>2.1   Product</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_Toc117864750 \h </w:instrText>
            </w:r>
            <w:r w:rsidR="00E03207" w:rsidRPr="00E03207">
              <w:rPr>
                <w:b w:val="0"/>
                <w:bCs/>
                <w:webHidden/>
              </w:rPr>
            </w:r>
            <w:r w:rsidR="00E03207" w:rsidRPr="00E03207">
              <w:rPr>
                <w:b w:val="0"/>
                <w:bCs/>
                <w:webHidden/>
              </w:rPr>
              <w:fldChar w:fldCharType="separate"/>
            </w:r>
            <w:r w:rsidR="00810BE5">
              <w:rPr>
                <w:b w:val="0"/>
                <w:bCs/>
                <w:webHidden/>
              </w:rPr>
              <w:t>22</w:t>
            </w:r>
            <w:r w:rsidR="00E03207" w:rsidRPr="00E03207">
              <w:rPr>
                <w:b w:val="0"/>
                <w:bCs/>
                <w:webHidden/>
              </w:rPr>
              <w:fldChar w:fldCharType="end"/>
            </w:r>
          </w:hyperlink>
        </w:p>
        <w:p w14:paraId="3401ECA5" w14:textId="274AF7BD" w:rsidR="00E03207" w:rsidRPr="00E03207" w:rsidRDefault="00000000">
          <w:pPr>
            <w:pStyle w:val="Mucluc3"/>
            <w:rPr>
              <w:rFonts w:asciiTheme="minorHAnsi" w:eastAsiaTheme="minorEastAsia" w:hAnsiTheme="minorHAnsi" w:cstheme="minorBidi"/>
              <w:bCs/>
              <w:sz w:val="22"/>
              <w:szCs w:val="22"/>
              <w:lang w:val="en-US"/>
            </w:rPr>
          </w:pPr>
          <w:hyperlink w:anchor="_Toc117864751" w:history="1">
            <w:r w:rsidR="00E03207" w:rsidRPr="00E03207">
              <w:rPr>
                <w:rStyle w:val="Siuktni"/>
                <w:rFonts w:eastAsia="Times New Roman"/>
                <w:bCs/>
              </w:rPr>
              <w:t>2.1.1   Bảng hiệu của “Cơm NGON văn phòng”</w:t>
            </w:r>
            <w:r w:rsidR="00E03207" w:rsidRPr="00E03207">
              <w:rPr>
                <w:bCs/>
                <w:webHidden/>
              </w:rPr>
              <w:tab/>
            </w:r>
            <w:r w:rsidR="00E03207" w:rsidRPr="00E03207">
              <w:rPr>
                <w:bCs/>
                <w:webHidden/>
              </w:rPr>
              <w:fldChar w:fldCharType="begin"/>
            </w:r>
            <w:r w:rsidR="00E03207" w:rsidRPr="00E03207">
              <w:rPr>
                <w:bCs/>
                <w:webHidden/>
              </w:rPr>
              <w:instrText xml:space="preserve"> PAGEREF _Toc117864751 \h </w:instrText>
            </w:r>
            <w:r w:rsidR="00E03207" w:rsidRPr="00E03207">
              <w:rPr>
                <w:bCs/>
                <w:webHidden/>
              </w:rPr>
            </w:r>
            <w:r w:rsidR="00E03207" w:rsidRPr="00E03207">
              <w:rPr>
                <w:bCs/>
                <w:webHidden/>
              </w:rPr>
              <w:fldChar w:fldCharType="separate"/>
            </w:r>
            <w:r w:rsidR="00810BE5">
              <w:rPr>
                <w:bCs/>
                <w:webHidden/>
              </w:rPr>
              <w:t>22</w:t>
            </w:r>
            <w:r w:rsidR="00E03207" w:rsidRPr="00E03207">
              <w:rPr>
                <w:bCs/>
                <w:webHidden/>
              </w:rPr>
              <w:fldChar w:fldCharType="end"/>
            </w:r>
          </w:hyperlink>
        </w:p>
        <w:p w14:paraId="48E035C8" w14:textId="0F051FFF" w:rsidR="00E03207" w:rsidRPr="00E03207" w:rsidRDefault="00000000">
          <w:pPr>
            <w:pStyle w:val="Mucluc3"/>
            <w:rPr>
              <w:rFonts w:asciiTheme="minorHAnsi" w:eastAsiaTheme="minorEastAsia" w:hAnsiTheme="minorHAnsi" w:cstheme="minorBidi"/>
              <w:bCs/>
              <w:sz w:val="22"/>
              <w:szCs w:val="22"/>
              <w:lang w:val="en-US"/>
            </w:rPr>
          </w:pPr>
          <w:hyperlink w:anchor="_Toc117864752" w:history="1">
            <w:r w:rsidR="00E03207" w:rsidRPr="00E03207">
              <w:rPr>
                <w:rStyle w:val="Siuktni"/>
                <w:rFonts w:eastAsia="Times New Roman"/>
                <w:bCs/>
              </w:rPr>
              <w:t>2.1.2   Giải quyết vấn đề khó khăn của người tiêu dùng</w:t>
            </w:r>
            <w:r w:rsidR="00E03207" w:rsidRPr="00E03207">
              <w:rPr>
                <w:bCs/>
                <w:webHidden/>
              </w:rPr>
              <w:tab/>
            </w:r>
            <w:r w:rsidR="00E03207" w:rsidRPr="00E03207">
              <w:rPr>
                <w:bCs/>
                <w:webHidden/>
              </w:rPr>
              <w:fldChar w:fldCharType="begin"/>
            </w:r>
            <w:r w:rsidR="00E03207" w:rsidRPr="00E03207">
              <w:rPr>
                <w:bCs/>
                <w:webHidden/>
              </w:rPr>
              <w:instrText xml:space="preserve"> PAGEREF _Toc117864752 \h </w:instrText>
            </w:r>
            <w:r w:rsidR="00E03207" w:rsidRPr="00E03207">
              <w:rPr>
                <w:bCs/>
                <w:webHidden/>
              </w:rPr>
            </w:r>
            <w:r w:rsidR="00E03207" w:rsidRPr="00E03207">
              <w:rPr>
                <w:bCs/>
                <w:webHidden/>
              </w:rPr>
              <w:fldChar w:fldCharType="separate"/>
            </w:r>
            <w:r w:rsidR="00810BE5">
              <w:rPr>
                <w:bCs/>
                <w:webHidden/>
              </w:rPr>
              <w:t>23</w:t>
            </w:r>
            <w:r w:rsidR="00E03207" w:rsidRPr="00E03207">
              <w:rPr>
                <w:bCs/>
                <w:webHidden/>
              </w:rPr>
              <w:fldChar w:fldCharType="end"/>
            </w:r>
          </w:hyperlink>
        </w:p>
        <w:p w14:paraId="5C7C0A34" w14:textId="40D56775" w:rsidR="00E03207" w:rsidRPr="00E03207" w:rsidRDefault="00000000">
          <w:pPr>
            <w:pStyle w:val="Mucluc3"/>
            <w:rPr>
              <w:rFonts w:asciiTheme="minorHAnsi" w:eastAsiaTheme="minorEastAsia" w:hAnsiTheme="minorHAnsi" w:cstheme="minorBidi"/>
              <w:bCs/>
              <w:sz w:val="22"/>
              <w:szCs w:val="22"/>
              <w:lang w:val="en-US"/>
            </w:rPr>
          </w:pPr>
          <w:hyperlink w:anchor="_Toc117864753" w:history="1">
            <w:r w:rsidR="00E03207" w:rsidRPr="00E03207">
              <w:rPr>
                <w:rStyle w:val="Siuktni"/>
                <w:rFonts w:eastAsia="Times New Roman"/>
                <w:bCs/>
              </w:rPr>
              <w:t>2.1.3   Nguồn gốc nguyên vật liệu</w:t>
            </w:r>
            <w:r w:rsidR="00E03207" w:rsidRPr="00E03207">
              <w:rPr>
                <w:bCs/>
                <w:webHidden/>
              </w:rPr>
              <w:tab/>
            </w:r>
            <w:r w:rsidR="00E03207" w:rsidRPr="00E03207">
              <w:rPr>
                <w:bCs/>
                <w:webHidden/>
              </w:rPr>
              <w:fldChar w:fldCharType="begin"/>
            </w:r>
            <w:r w:rsidR="00E03207" w:rsidRPr="00E03207">
              <w:rPr>
                <w:bCs/>
                <w:webHidden/>
              </w:rPr>
              <w:instrText xml:space="preserve"> PAGEREF _Toc117864753 \h </w:instrText>
            </w:r>
            <w:r w:rsidR="00E03207" w:rsidRPr="00E03207">
              <w:rPr>
                <w:bCs/>
                <w:webHidden/>
              </w:rPr>
            </w:r>
            <w:r w:rsidR="00E03207" w:rsidRPr="00E03207">
              <w:rPr>
                <w:bCs/>
                <w:webHidden/>
              </w:rPr>
              <w:fldChar w:fldCharType="separate"/>
            </w:r>
            <w:r w:rsidR="00810BE5">
              <w:rPr>
                <w:bCs/>
                <w:webHidden/>
              </w:rPr>
              <w:t>24</w:t>
            </w:r>
            <w:r w:rsidR="00E03207" w:rsidRPr="00E03207">
              <w:rPr>
                <w:bCs/>
                <w:webHidden/>
              </w:rPr>
              <w:fldChar w:fldCharType="end"/>
            </w:r>
          </w:hyperlink>
        </w:p>
        <w:p w14:paraId="1DA050D9" w14:textId="464B2F00" w:rsidR="00E03207" w:rsidRPr="00E03207" w:rsidRDefault="00000000">
          <w:pPr>
            <w:pStyle w:val="Mucluc3"/>
            <w:rPr>
              <w:rFonts w:asciiTheme="minorHAnsi" w:eastAsiaTheme="minorEastAsia" w:hAnsiTheme="minorHAnsi" w:cstheme="minorBidi"/>
              <w:bCs/>
              <w:sz w:val="22"/>
              <w:szCs w:val="22"/>
              <w:lang w:val="en-US"/>
            </w:rPr>
          </w:pPr>
          <w:hyperlink w:anchor="_Toc117864754" w:history="1">
            <w:r w:rsidR="00E03207" w:rsidRPr="00E03207">
              <w:rPr>
                <w:rStyle w:val="Siuktni"/>
                <w:rFonts w:eastAsia="Times New Roman"/>
                <w:bCs/>
              </w:rPr>
              <w:t>2.1.4   Tiêu chuẩn của sản phẩm</w:t>
            </w:r>
            <w:r w:rsidR="00E03207" w:rsidRPr="00E03207">
              <w:rPr>
                <w:bCs/>
                <w:webHidden/>
              </w:rPr>
              <w:tab/>
            </w:r>
            <w:r w:rsidR="00E03207" w:rsidRPr="00E03207">
              <w:rPr>
                <w:bCs/>
                <w:webHidden/>
              </w:rPr>
              <w:fldChar w:fldCharType="begin"/>
            </w:r>
            <w:r w:rsidR="00E03207" w:rsidRPr="00E03207">
              <w:rPr>
                <w:bCs/>
                <w:webHidden/>
              </w:rPr>
              <w:instrText xml:space="preserve"> PAGEREF _Toc117864754 \h </w:instrText>
            </w:r>
            <w:r w:rsidR="00E03207" w:rsidRPr="00E03207">
              <w:rPr>
                <w:bCs/>
                <w:webHidden/>
              </w:rPr>
            </w:r>
            <w:r w:rsidR="00E03207" w:rsidRPr="00E03207">
              <w:rPr>
                <w:bCs/>
                <w:webHidden/>
              </w:rPr>
              <w:fldChar w:fldCharType="separate"/>
            </w:r>
            <w:r w:rsidR="00810BE5">
              <w:rPr>
                <w:bCs/>
                <w:webHidden/>
              </w:rPr>
              <w:t>30</w:t>
            </w:r>
            <w:r w:rsidR="00E03207" w:rsidRPr="00E03207">
              <w:rPr>
                <w:bCs/>
                <w:webHidden/>
              </w:rPr>
              <w:fldChar w:fldCharType="end"/>
            </w:r>
          </w:hyperlink>
        </w:p>
        <w:p w14:paraId="2A4A5426" w14:textId="1CA03092" w:rsidR="00E03207" w:rsidRPr="00E03207" w:rsidRDefault="00000000">
          <w:pPr>
            <w:pStyle w:val="Mucluc2"/>
            <w:rPr>
              <w:rFonts w:asciiTheme="minorHAnsi" w:eastAsiaTheme="minorEastAsia" w:hAnsiTheme="minorHAnsi" w:cstheme="minorBidi"/>
              <w:b w:val="0"/>
              <w:bCs/>
              <w:sz w:val="22"/>
              <w:szCs w:val="22"/>
              <w:lang w:val="en-US"/>
            </w:rPr>
          </w:pPr>
          <w:hyperlink w:anchor="_Toc117864755" w:history="1">
            <w:r w:rsidR="00E03207" w:rsidRPr="00E03207">
              <w:rPr>
                <w:rStyle w:val="Siuktni"/>
                <w:rFonts w:eastAsia="Times New Roman"/>
                <w:b w:val="0"/>
                <w:bCs/>
              </w:rPr>
              <w:t>2.2   Price (Giá)</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_Toc117864755 \h </w:instrText>
            </w:r>
            <w:r w:rsidR="00E03207" w:rsidRPr="00E03207">
              <w:rPr>
                <w:b w:val="0"/>
                <w:bCs/>
                <w:webHidden/>
              </w:rPr>
            </w:r>
            <w:r w:rsidR="00E03207" w:rsidRPr="00E03207">
              <w:rPr>
                <w:b w:val="0"/>
                <w:bCs/>
                <w:webHidden/>
              </w:rPr>
              <w:fldChar w:fldCharType="separate"/>
            </w:r>
            <w:r w:rsidR="00810BE5">
              <w:rPr>
                <w:b w:val="0"/>
                <w:bCs/>
                <w:webHidden/>
              </w:rPr>
              <w:t>33</w:t>
            </w:r>
            <w:r w:rsidR="00E03207" w:rsidRPr="00E03207">
              <w:rPr>
                <w:b w:val="0"/>
                <w:bCs/>
                <w:webHidden/>
              </w:rPr>
              <w:fldChar w:fldCharType="end"/>
            </w:r>
          </w:hyperlink>
        </w:p>
        <w:p w14:paraId="008AFBF1" w14:textId="2800350E" w:rsidR="00E03207" w:rsidRPr="00E03207" w:rsidRDefault="00000000">
          <w:pPr>
            <w:pStyle w:val="Mucluc2"/>
            <w:rPr>
              <w:rFonts w:asciiTheme="minorHAnsi" w:eastAsiaTheme="minorEastAsia" w:hAnsiTheme="minorHAnsi" w:cstheme="minorBidi"/>
              <w:b w:val="0"/>
              <w:bCs/>
              <w:sz w:val="22"/>
              <w:szCs w:val="22"/>
              <w:lang w:val="en-US"/>
            </w:rPr>
          </w:pPr>
          <w:hyperlink w:anchor="_Toc117864756" w:history="1">
            <w:r w:rsidR="00E03207" w:rsidRPr="00E03207">
              <w:rPr>
                <w:rStyle w:val="Siuktni"/>
                <w:rFonts w:eastAsia="Times New Roman"/>
                <w:b w:val="0"/>
                <w:bCs/>
              </w:rPr>
              <w:t>2.3   Place (Địa điểm)</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_Toc117864756 \h </w:instrText>
            </w:r>
            <w:r w:rsidR="00E03207" w:rsidRPr="00E03207">
              <w:rPr>
                <w:b w:val="0"/>
                <w:bCs/>
                <w:webHidden/>
              </w:rPr>
            </w:r>
            <w:r w:rsidR="00E03207" w:rsidRPr="00E03207">
              <w:rPr>
                <w:b w:val="0"/>
                <w:bCs/>
                <w:webHidden/>
              </w:rPr>
              <w:fldChar w:fldCharType="separate"/>
            </w:r>
            <w:r w:rsidR="00810BE5">
              <w:rPr>
                <w:b w:val="0"/>
                <w:bCs/>
                <w:webHidden/>
              </w:rPr>
              <w:t>37</w:t>
            </w:r>
            <w:r w:rsidR="00E03207" w:rsidRPr="00E03207">
              <w:rPr>
                <w:b w:val="0"/>
                <w:bCs/>
                <w:webHidden/>
              </w:rPr>
              <w:fldChar w:fldCharType="end"/>
            </w:r>
          </w:hyperlink>
        </w:p>
        <w:p w14:paraId="6EF000A0" w14:textId="3F67F8B4" w:rsidR="00E03207" w:rsidRPr="00E03207" w:rsidRDefault="00000000">
          <w:pPr>
            <w:pStyle w:val="Mucluc2"/>
            <w:rPr>
              <w:rFonts w:asciiTheme="minorHAnsi" w:eastAsiaTheme="minorEastAsia" w:hAnsiTheme="minorHAnsi" w:cstheme="minorBidi"/>
              <w:b w:val="0"/>
              <w:bCs/>
              <w:sz w:val="22"/>
              <w:szCs w:val="22"/>
              <w:lang w:val="en-US"/>
            </w:rPr>
          </w:pPr>
          <w:hyperlink w:anchor="_Toc117864757" w:history="1">
            <w:r w:rsidR="00E03207" w:rsidRPr="00E03207">
              <w:rPr>
                <w:rStyle w:val="Siuktni"/>
                <w:rFonts w:eastAsia="Times New Roman"/>
                <w:b w:val="0"/>
                <w:bCs/>
              </w:rPr>
              <w:t>2.4   Promotion (xúc tiến)</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_Toc117864757 \h </w:instrText>
            </w:r>
            <w:r w:rsidR="00E03207" w:rsidRPr="00E03207">
              <w:rPr>
                <w:b w:val="0"/>
                <w:bCs/>
                <w:webHidden/>
              </w:rPr>
            </w:r>
            <w:r w:rsidR="00E03207" w:rsidRPr="00E03207">
              <w:rPr>
                <w:b w:val="0"/>
                <w:bCs/>
                <w:webHidden/>
              </w:rPr>
              <w:fldChar w:fldCharType="separate"/>
            </w:r>
            <w:r w:rsidR="00810BE5">
              <w:rPr>
                <w:b w:val="0"/>
                <w:bCs/>
                <w:webHidden/>
              </w:rPr>
              <w:t>38</w:t>
            </w:r>
            <w:r w:rsidR="00E03207" w:rsidRPr="00E03207">
              <w:rPr>
                <w:b w:val="0"/>
                <w:bCs/>
                <w:webHidden/>
              </w:rPr>
              <w:fldChar w:fldCharType="end"/>
            </w:r>
          </w:hyperlink>
        </w:p>
        <w:p w14:paraId="0854DD2F" w14:textId="75B2BB6E" w:rsidR="00E03207" w:rsidRPr="00E03207" w:rsidRDefault="00000000">
          <w:pPr>
            <w:pStyle w:val="Mucluc2"/>
            <w:rPr>
              <w:rFonts w:asciiTheme="minorHAnsi" w:eastAsiaTheme="minorEastAsia" w:hAnsiTheme="minorHAnsi" w:cstheme="minorBidi"/>
              <w:b w:val="0"/>
              <w:bCs/>
              <w:sz w:val="22"/>
              <w:szCs w:val="22"/>
              <w:lang w:val="en-US"/>
            </w:rPr>
          </w:pPr>
          <w:hyperlink w:anchor="_Toc117864758" w:history="1">
            <w:r w:rsidR="00E03207" w:rsidRPr="00E03207">
              <w:rPr>
                <w:rStyle w:val="Siuktni"/>
                <w:rFonts w:eastAsia="Times New Roman"/>
                <w:b w:val="0"/>
                <w:bCs/>
              </w:rPr>
              <w:t>2.5   People (Con người)</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_Toc117864758 \h </w:instrText>
            </w:r>
            <w:r w:rsidR="00E03207" w:rsidRPr="00E03207">
              <w:rPr>
                <w:b w:val="0"/>
                <w:bCs/>
                <w:webHidden/>
              </w:rPr>
            </w:r>
            <w:r w:rsidR="00E03207" w:rsidRPr="00E03207">
              <w:rPr>
                <w:b w:val="0"/>
                <w:bCs/>
                <w:webHidden/>
              </w:rPr>
              <w:fldChar w:fldCharType="separate"/>
            </w:r>
            <w:r w:rsidR="00810BE5">
              <w:rPr>
                <w:b w:val="0"/>
                <w:bCs/>
                <w:webHidden/>
              </w:rPr>
              <w:t>43</w:t>
            </w:r>
            <w:r w:rsidR="00E03207" w:rsidRPr="00E03207">
              <w:rPr>
                <w:b w:val="0"/>
                <w:bCs/>
                <w:webHidden/>
              </w:rPr>
              <w:fldChar w:fldCharType="end"/>
            </w:r>
          </w:hyperlink>
        </w:p>
        <w:p w14:paraId="3AB61809" w14:textId="347B9FB3" w:rsidR="00E03207" w:rsidRPr="00E03207" w:rsidRDefault="00000000">
          <w:pPr>
            <w:pStyle w:val="Mucluc2"/>
            <w:rPr>
              <w:rFonts w:asciiTheme="minorHAnsi" w:eastAsiaTheme="minorEastAsia" w:hAnsiTheme="minorHAnsi" w:cstheme="minorBidi"/>
              <w:b w:val="0"/>
              <w:bCs/>
              <w:sz w:val="22"/>
              <w:szCs w:val="22"/>
              <w:lang w:val="en-US"/>
            </w:rPr>
          </w:pPr>
          <w:hyperlink w:anchor="_Toc117864759" w:history="1">
            <w:r w:rsidR="00E03207" w:rsidRPr="00E03207">
              <w:rPr>
                <w:rStyle w:val="Siuktni"/>
                <w:rFonts w:eastAsia="Times New Roman"/>
                <w:b w:val="0"/>
                <w:bCs/>
              </w:rPr>
              <w:t>2.6   Processes (Quy trình)</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_Toc117864759 \h </w:instrText>
            </w:r>
            <w:r w:rsidR="00E03207" w:rsidRPr="00E03207">
              <w:rPr>
                <w:b w:val="0"/>
                <w:bCs/>
                <w:webHidden/>
              </w:rPr>
            </w:r>
            <w:r w:rsidR="00E03207" w:rsidRPr="00E03207">
              <w:rPr>
                <w:b w:val="0"/>
                <w:bCs/>
                <w:webHidden/>
              </w:rPr>
              <w:fldChar w:fldCharType="separate"/>
            </w:r>
            <w:r w:rsidR="00810BE5">
              <w:rPr>
                <w:b w:val="0"/>
                <w:bCs/>
                <w:webHidden/>
              </w:rPr>
              <w:t>44</w:t>
            </w:r>
            <w:r w:rsidR="00E03207" w:rsidRPr="00E03207">
              <w:rPr>
                <w:b w:val="0"/>
                <w:bCs/>
                <w:webHidden/>
              </w:rPr>
              <w:fldChar w:fldCharType="end"/>
            </w:r>
          </w:hyperlink>
        </w:p>
        <w:p w14:paraId="76C4E171" w14:textId="75871558" w:rsidR="00E03207" w:rsidRPr="00E03207" w:rsidRDefault="00000000">
          <w:pPr>
            <w:pStyle w:val="Mucluc3"/>
            <w:rPr>
              <w:rFonts w:asciiTheme="minorHAnsi" w:eastAsiaTheme="minorEastAsia" w:hAnsiTheme="minorHAnsi" w:cstheme="minorBidi"/>
              <w:bCs/>
              <w:sz w:val="22"/>
              <w:szCs w:val="22"/>
              <w:lang w:val="en-US"/>
            </w:rPr>
          </w:pPr>
          <w:hyperlink w:anchor="_Toc117864760" w:history="1">
            <w:r w:rsidR="00E03207" w:rsidRPr="00E03207">
              <w:rPr>
                <w:rStyle w:val="Siuktni"/>
                <w:rFonts w:eastAsia="Times New Roman"/>
                <w:bCs/>
              </w:rPr>
              <w:t>2.6.1 Phục vụ trực tiếp</w:t>
            </w:r>
            <w:r w:rsidR="00E03207" w:rsidRPr="00E03207">
              <w:rPr>
                <w:bCs/>
                <w:webHidden/>
              </w:rPr>
              <w:tab/>
            </w:r>
            <w:r w:rsidR="00E03207" w:rsidRPr="00E03207">
              <w:rPr>
                <w:bCs/>
                <w:webHidden/>
              </w:rPr>
              <w:fldChar w:fldCharType="begin"/>
            </w:r>
            <w:r w:rsidR="00E03207" w:rsidRPr="00E03207">
              <w:rPr>
                <w:bCs/>
                <w:webHidden/>
              </w:rPr>
              <w:instrText xml:space="preserve"> PAGEREF _Toc117864760 \h </w:instrText>
            </w:r>
            <w:r w:rsidR="00E03207" w:rsidRPr="00E03207">
              <w:rPr>
                <w:bCs/>
                <w:webHidden/>
              </w:rPr>
            </w:r>
            <w:r w:rsidR="00E03207" w:rsidRPr="00E03207">
              <w:rPr>
                <w:bCs/>
                <w:webHidden/>
              </w:rPr>
              <w:fldChar w:fldCharType="separate"/>
            </w:r>
            <w:r w:rsidR="00810BE5">
              <w:rPr>
                <w:bCs/>
                <w:webHidden/>
              </w:rPr>
              <w:t>44</w:t>
            </w:r>
            <w:r w:rsidR="00E03207" w:rsidRPr="00E03207">
              <w:rPr>
                <w:bCs/>
                <w:webHidden/>
              </w:rPr>
              <w:fldChar w:fldCharType="end"/>
            </w:r>
          </w:hyperlink>
        </w:p>
        <w:p w14:paraId="7A099386" w14:textId="0327B815" w:rsidR="00E03207" w:rsidRPr="00E03207" w:rsidRDefault="00000000">
          <w:pPr>
            <w:pStyle w:val="Mucluc3"/>
            <w:rPr>
              <w:rFonts w:asciiTheme="minorHAnsi" w:eastAsiaTheme="minorEastAsia" w:hAnsiTheme="minorHAnsi" w:cstheme="minorBidi"/>
              <w:bCs/>
              <w:sz w:val="22"/>
              <w:szCs w:val="22"/>
              <w:lang w:val="en-US"/>
            </w:rPr>
          </w:pPr>
          <w:hyperlink w:anchor="_Toc117864761" w:history="1">
            <w:r w:rsidR="00E03207" w:rsidRPr="00E03207">
              <w:rPr>
                <w:rStyle w:val="Siuktni"/>
                <w:rFonts w:eastAsia="Times New Roman"/>
                <w:bCs/>
              </w:rPr>
              <w:t>2.6.2 Phục vụ trực tuyến</w:t>
            </w:r>
            <w:r w:rsidR="00E03207" w:rsidRPr="00E03207">
              <w:rPr>
                <w:bCs/>
                <w:webHidden/>
              </w:rPr>
              <w:tab/>
            </w:r>
            <w:r w:rsidR="00E03207" w:rsidRPr="00E03207">
              <w:rPr>
                <w:bCs/>
                <w:webHidden/>
              </w:rPr>
              <w:fldChar w:fldCharType="begin"/>
            </w:r>
            <w:r w:rsidR="00E03207" w:rsidRPr="00E03207">
              <w:rPr>
                <w:bCs/>
                <w:webHidden/>
              </w:rPr>
              <w:instrText xml:space="preserve"> PAGEREF _Toc117864761 \h </w:instrText>
            </w:r>
            <w:r w:rsidR="00E03207" w:rsidRPr="00E03207">
              <w:rPr>
                <w:bCs/>
                <w:webHidden/>
              </w:rPr>
            </w:r>
            <w:r w:rsidR="00E03207" w:rsidRPr="00E03207">
              <w:rPr>
                <w:bCs/>
                <w:webHidden/>
              </w:rPr>
              <w:fldChar w:fldCharType="separate"/>
            </w:r>
            <w:r w:rsidR="00810BE5">
              <w:rPr>
                <w:bCs/>
                <w:webHidden/>
              </w:rPr>
              <w:t>46</w:t>
            </w:r>
            <w:r w:rsidR="00E03207" w:rsidRPr="00E03207">
              <w:rPr>
                <w:bCs/>
                <w:webHidden/>
              </w:rPr>
              <w:fldChar w:fldCharType="end"/>
            </w:r>
          </w:hyperlink>
        </w:p>
        <w:p w14:paraId="5C6D7609" w14:textId="600A3F3B" w:rsidR="00E03207" w:rsidRPr="00E03207" w:rsidRDefault="00000000">
          <w:pPr>
            <w:pStyle w:val="Mucluc3"/>
            <w:rPr>
              <w:rFonts w:asciiTheme="minorHAnsi" w:eastAsiaTheme="minorEastAsia" w:hAnsiTheme="minorHAnsi" w:cstheme="minorBidi"/>
              <w:bCs/>
              <w:sz w:val="22"/>
              <w:szCs w:val="22"/>
              <w:lang w:val="en-US"/>
            </w:rPr>
          </w:pPr>
          <w:hyperlink w:anchor="_Toc117864762" w:history="1">
            <w:r w:rsidR="00E03207" w:rsidRPr="00E03207">
              <w:rPr>
                <w:rStyle w:val="Siuktni"/>
                <w:rFonts w:eastAsia="Times New Roman"/>
                <w:bCs/>
              </w:rPr>
              <w:t>2.6.3  Quy trình đổi/ trả sản phẩm</w:t>
            </w:r>
            <w:r w:rsidR="00E03207" w:rsidRPr="00E03207">
              <w:rPr>
                <w:bCs/>
                <w:webHidden/>
              </w:rPr>
              <w:tab/>
            </w:r>
            <w:r w:rsidR="00E03207" w:rsidRPr="00E03207">
              <w:rPr>
                <w:bCs/>
                <w:webHidden/>
              </w:rPr>
              <w:fldChar w:fldCharType="begin"/>
            </w:r>
            <w:r w:rsidR="00E03207" w:rsidRPr="00E03207">
              <w:rPr>
                <w:bCs/>
                <w:webHidden/>
              </w:rPr>
              <w:instrText xml:space="preserve"> PAGEREF _Toc117864762 \h </w:instrText>
            </w:r>
            <w:r w:rsidR="00E03207" w:rsidRPr="00E03207">
              <w:rPr>
                <w:bCs/>
                <w:webHidden/>
              </w:rPr>
            </w:r>
            <w:r w:rsidR="00E03207" w:rsidRPr="00E03207">
              <w:rPr>
                <w:bCs/>
                <w:webHidden/>
              </w:rPr>
              <w:fldChar w:fldCharType="separate"/>
            </w:r>
            <w:r w:rsidR="00810BE5">
              <w:rPr>
                <w:bCs/>
                <w:webHidden/>
              </w:rPr>
              <w:t>47</w:t>
            </w:r>
            <w:r w:rsidR="00E03207" w:rsidRPr="00E03207">
              <w:rPr>
                <w:bCs/>
                <w:webHidden/>
              </w:rPr>
              <w:fldChar w:fldCharType="end"/>
            </w:r>
          </w:hyperlink>
        </w:p>
        <w:p w14:paraId="6E5628EF" w14:textId="25318311" w:rsidR="00E03207" w:rsidRPr="00E03207" w:rsidRDefault="00000000">
          <w:pPr>
            <w:pStyle w:val="Mucluc3"/>
            <w:rPr>
              <w:rFonts w:asciiTheme="minorHAnsi" w:eastAsiaTheme="minorEastAsia" w:hAnsiTheme="minorHAnsi" w:cstheme="minorBidi"/>
              <w:bCs/>
              <w:sz w:val="22"/>
              <w:szCs w:val="22"/>
              <w:lang w:val="en-US"/>
            </w:rPr>
          </w:pPr>
          <w:hyperlink w:anchor="_Toc117864763" w:history="1">
            <w:r w:rsidR="00E03207" w:rsidRPr="00E03207">
              <w:rPr>
                <w:rStyle w:val="Siuktni"/>
                <w:rFonts w:eastAsia="Times New Roman"/>
                <w:bCs/>
              </w:rPr>
              <w:t>2.6.4  Xử lý các đơn khiếu nại</w:t>
            </w:r>
            <w:r w:rsidR="00E03207" w:rsidRPr="00E03207">
              <w:rPr>
                <w:bCs/>
                <w:webHidden/>
              </w:rPr>
              <w:tab/>
            </w:r>
            <w:r w:rsidR="00E03207" w:rsidRPr="00E03207">
              <w:rPr>
                <w:bCs/>
                <w:webHidden/>
              </w:rPr>
              <w:fldChar w:fldCharType="begin"/>
            </w:r>
            <w:r w:rsidR="00E03207" w:rsidRPr="00E03207">
              <w:rPr>
                <w:bCs/>
                <w:webHidden/>
              </w:rPr>
              <w:instrText xml:space="preserve"> PAGEREF _Toc117864763 \h </w:instrText>
            </w:r>
            <w:r w:rsidR="00E03207" w:rsidRPr="00E03207">
              <w:rPr>
                <w:bCs/>
                <w:webHidden/>
              </w:rPr>
            </w:r>
            <w:r w:rsidR="00E03207" w:rsidRPr="00E03207">
              <w:rPr>
                <w:bCs/>
                <w:webHidden/>
              </w:rPr>
              <w:fldChar w:fldCharType="separate"/>
            </w:r>
            <w:r w:rsidR="00810BE5">
              <w:rPr>
                <w:bCs/>
                <w:webHidden/>
              </w:rPr>
              <w:t>47</w:t>
            </w:r>
            <w:r w:rsidR="00E03207" w:rsidRPr="00E03207">
              <w:rPr>
                <w:bCs/>
                <w:webHidden/>
              </w:rPr>
              <w:fldChar w:fldCharType="end"/>
            </w:r>
          </w:hyperlink>
        </w:p>
        <w:p w14:paraId="7A6D47B7" w14:textId="3577AA1D" w:rsidR="00E03207" w:rsidRPr="00E03207" w:rsidRDefault="00000000">
          <w:pPr>
            <w:pStyle w:val="Mucluc2"/>
            <w:rPr>
              <w:rFonts w:asciiTheme="minorHAnsi" w:eastAsiaTheme="minorEastAsia" w:hAnsiTheme="minorHAnsi" w:cstheme="minorBidi"/>
              <w:b w:val="0"/>
              <w:bCs/>
              <w:sz w:val="22"/>
              <w:szCs w:val="22"/>
              <w:lang w:val="en-US"/>
            </w:rPr>
          </w:pPr>
          <w:hyperlink w:anchor="_Toc117864764" w:history="1">
            <w:r w:rsidR="00E03207" w:rsidRPr="00E03207">
              <w:rPr>
                <w:rStyle w:val="Siuktni"/>
                <w:rFonts w:eastAsia="Times New Roman"/>
                <w:b w:val="0"/>
                <w:bCs/>
              </w:rPr>
              <w:t>2.7   Physical evidence</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_Toc117864764 \h </w:instrText>
            </w:r>
            <w:r w:rsidR="00E03207" w:rsidRPr="00E03207">
              <w:rPr>
                <w:b w:val="0"/>
                <w:bCs/>
                <w:webHidden/>
              </w:rPr>
            </w:r>
            <w:r w:rsidR="00E03207" w:rsidRPr="00E03207">
              <w:rPr>
                <w:b w:val="0"/>
                <w:bCs/>
                <w:webHidden/>
              </w:rPr>
              <w:fldChar w:fldCharType="separate"/>
            </w:r>
            <w:r w:rsidR="00810BE5">
              <w:rPr>
                <w:b w:val="0"/>
                <w:bCs/>
                <w:webHidden/>
              </w:rPr>
              <w:t>49</w:t>
            </w:r>
            <w:r w:rsidR="00E03207" w:rsidRPr="00E03207">
              <w:rPr>
                <w:b w:val="0"/>
                <w:bCs/>
                <w:webHidden/>
              </w:rPr>
              <w:fldChar w:fldCharType="end"/>
            </w:r>
          </w:hyperlink>
        </w:p>
        <w:p w14:paraId="4D653117" w14:textId="22ED0A36" w:rsidR="00E03207" w:rsidRPr="00E03207" w:rsidRDefault="00000000">
          <w:pPr>
            <w:pStyle w:val="Mucluc3"/>
            <w:rPr>
              <w:rFonts w:asciiTheme="minorHAnsi" w:eastAsiaTheme="minorEastAsia" w:hAnsiTheme="minorHAnsi" w:cstheme="minorBidi"/>
              <w:bCs/>
              <w:sz w:val="22"/>
              <w:szCs w:val="22"/>
              <w:lang w:val="en-US"/>
            </w:rPr>
          </w:pPr>
          <w:hyperlink w:anchor="_Toc117864765" w:history="1">
            <w:r w:rsidR="00E03207" w:rsidRPr="00E03207">
              <w:rPr>
                <w:rStyle w:val="Siuktni"/>
                <w:rFonts w:eastAsia="Times New Roman"/>
                <w:bCs/>
              </w:rPr>
              <w:t>2.7.1: Văn phòng và trang trí nội thất</w:t>
            </w:r>
            <w:r w:rsidR="00E03207" w:rsidRPr="00E03207">
              <w:rPr>
                <w:bCs/>
                <w:webHidden/>
              </w:rPr>
              <w:tab/>
            </w:r>
            <w:r w:rsidR="00E03207" w:rsidRPr="00E03207">
              <w:rPr>
                <w:bCs/>
                <w:webHidden/>
              </w:rPr>
              <w:fldChar w:fldCharType="begin"/>
            </w:r>
            <w:r w:rsidR="00E03207" w:rsidRPr="00E03207">
              <w:rPr>
                <w:bCs/>
                <w:webHidden/>
              </w:rPr>
              <w:instrText xml:space="preserve"> PAGEREF _Toc117864765 \h </w:instrText>
            </w:r>
            <w:r w:rsidR="00E03207" w:rsidRPr="00E03207">
              <w:rPr>
                <w:bCs/>
                <w:webHidden/>
              </w:rPr>
            </w:r>
            <w:r w:rsidR="00E03207" w:rsidRPr="00E03207">
              <w:rPr>
                <w:bCs/>
                <w:webHidden/>
              </w:rPr>
              <w:fldChar w:fldCharType="separate"/>
            </w:r>
            <w:r w:rsidR="00810BE5">
              <w:rPr>
                <w:bCs/>
                <w:webHidden/>
              </w:rPr>
              <w:t>49</w:t>
            </w:r>
            <w:r w:rsidR="00E03207" w:rsidRPr="00E03207">
              <w:rPr>
                <w:bCs/>
                <w:webHidden/>
              </w:rPr>
              <w:fldChar w:fldCharType="end"/>
            </w:r>
          </w:hyperlink>
        </w:p>
        <w:p w14:paraId="3E1911B4" w14:textId="6B9DB39C" w:rsidR="00E03207" w:rsidRPr="00E03207" w:rsidRDefault="00000000">
          <w:pPr>
            <w:pStyle w:val="Mucluc3"/>
            <w:rPr>
              <w:rFonts w:asciiTheme="minorHAnsi" w:eastAsiaTheme="minorEastAsia" w:hAnsiTheme="minorHAnsi" w:cstheme="minorBidi"/>
              <w:bCs/>
              <w:sz w:val="22"/>
              <w:szCs w:val="22"/>
              <w:lang w:val="en-US"/>
            </w:rPr>
          </w:pPr>
          <w:hyperlink w:anchor="_Toc117864766" w:history="1">
            <w:r w:rsidR="00E03207" w:rsidRPr="00E03207">
              <w:rPr>
                <w:rStyle w:val="Siuktni"/>
                <w:rFonts w:eastAsia="Times New Roman"/>
                <w:bCs/>
              </w:rPr>
              <w:t>2.7.2: Giao diện trên Internet và trang Website</w:t>
            </w:r>
            <w:r w:rsidR="00E03207" w:rsidRPr="00E03207">
              <w:rPr>
                <w:bCs/>
                <w:webHidden/>
              </w:rPr>
              <w:tab/>
            </w:r>
            <w:r w:rsidR="00E03207" w:rsidRPr="00E03207">
              <w:rPr>
                <w:bCs/>
                <w:webHidden/>
              </w:rPr>
              <w:fldChar w:fldCharType="begin"/>
            </w:r>
            <w:r w:rsidR="00E03207" w:rsidRPr="00E03207">
              <w:rPr>
                <w:bCs/>
                <w:webHidden/>
              </w:rPr>
              <w:instrText xml:space="preserve"> PAGEREF _Toc117864766 \h </w:instrText>
            </w:r>
            <w:r w:rsidR="00E03207" w:rsidRPr="00E03207">
              <w:rPr>
                <w:bCs/>
                <w:webHidden/>
              </w:rPr>
            </w:r>
            <w:r w:rsidR="00E03207" w:rsidRPr="00E03207">
              <w:rPr>
                <w:bCs/>
                <w:webHidden/>
              </w:rPr>
              <w:fldChar w:fldCharType="separate"/>
            </w:r>
            <w:r w:rsidR="00810BE5">
              <w:rPr>
                <w:bCs/>
                <w:webHidden/>
              </w:rPr>
              <w:t>53</w:t>
            </w:r>
            <w:r w:rsidR="00E03207" w:rsidRPr="00E03207">
              <w:rPr>
                <w:bCs/>
                <w:webHidden/>
              </w:rPr>
              <w:fldChar w:fldCharType="end"/>
            </w:r>
          </w:hyperlink>
        </w:p>
        <w:p w14:paraId="51EFE211" w14:textId="55F155E1" w:rsidR="00E03207" w:rsidRPr="00E03207" w:rsidRDefault="00000000">
          <w:pPr>
            <w:pStyle w:val="Mucluc3"/>
            <w:rPr>
              <w:rFonts w:asciiTheme="minorHAnsi" w:eastAsiaTheme="minorEastAsia" w:hAnsiTheme="minorHAnsi" w:cstheme="minorBidi"/>
              <w:bCs/>
              <w:sz w:val="22"/>
              <w:szCs w:val="22"/>
              <w:lang w:val="en-US"/>
            </w:rPr>
          </w:pPr>
          <w:hyperlink w:anchor="_Toc117864768" w:history="1">
            <w:r w:rsidR="00E03207" w:rsidRPr="00E03207">
              <w:rPr>
                <w:rStyle w:val="Siuktni"/>
                <w:rFonts w:eastAsia="Times New Roman"/>
                <w:bCs/>
              </w:rPr>
              <w:t>2.7.3: Bộ nhận diện thương hiệu</w:t>
            </w:r>
            <w:r w:rsidR="00E03207" w:rsidRPr="00E03207">
              <w:rPr>
                <w:bCs/>
                <w:webHidden/>
              </w:rPr>
              <w:tab/>
            </w:r>
            <w:r w:rsidR="00E03207" w:rsidRPr="00E03207">
              <w:rPr>
                <w:bCs/>
                <w:webHidden/>
              </w:rPr>
              <w:fldChar w:fldCharType="begin"/>
            </w:r>
            <w:r w:rsidR="00E03207" w:rsidRPr="00E03207">
              <w:rPr>
                <w:bCs/>
                <w:webHidden/>
              </w:rPr>
              <w:instrText xml:space="preserve"> PAGEREF _Toc117864768 \h </w:instrText>
            </w:r>
            <w:r w:rsidR="00E03207" w:rsidRPr="00E03207">
              <w:rPr>
                <w:bCs/>
                <w:webHidden/>
              </w:rPr>
            </w:r>
            <w:r w:rsidR="00E03207" w:rsidRPr="00E03207">
              <w:rPr>
                <w:bCs/>
                <w:webHidden/>
              </w:rPr>
              <w:fldChar w:fldCharType="separate"/>
            </w:r>
            <w:r w:rsidR="00810BE5">
              <w:rPr>
                <w:bCs/>
                <w:webHidden/>
              </w:rPr>
              <w:t>57</w:t>
            </w:r>
            <w:r w:rsidR="00E03207" w:rsidRPr="00E03207">
              <w:rPr>
                <w:bCs/>
                <w:webHidden/>
              </w:rPr>
              <w:fldChar w:fldCharType="end"/>
            </w:r>
          </w:hyperlink>
        </w:p>
        <w:p w14:paraId="7AC0754C" w14:textId="7959E0B2" w:rsidR="00E03207" w:rsidRPr="00E03207" w:rsidRDefault="00000000" w:rsidP="00E03207">
          <w:pPr>
            <w:pStyle w:val="Mucluc1"/>
            <w:rPr>
              <w:rFonts w:asciiTheme="minorHAnsi" w:eastAsiaTheme="minorEastAsia" w:hAnsiTheme="minorHAnsi" w:cstheme="minorBidi"/>
              <w:sz w:val="22"/>
              <w:szCs w:val="22"/>
              <w:lang w:val="en-US"/>
            </w:rPr>
          </w:pPr>
          <w:hyperlink w:anchor="_Toc117864769" w:history="1">
            <w:r w:rsidR="00E03207" w:rsidRPr="00E03207">
              <w:rPr>
                <w:rStyle w:val="Siuktni"/>
              </w:rPr>
              <w:t>CHƯƠNG III: ƯỚC TÍNH DOANH SỐ</w:t>
            </w:r>
            <w:r w:rsidR="00E03207" w:rsidRPr="00E03207">
              <w:rPr>
                <w:webHidden/>
              </w:rPr>
              <w:tab/>
            </w:r>
            <w:r w:rsidR="00E03207" w:rsidRPr="00E03207">
              <w:rPr>
                <w:webHidden/>
              </w:rPr>
              <w:fldChar w:fldCharType="begin"/>
            </w:r>
            <w:r w:rsidR="00E03207" w:rsidRPr="00E03207">
              <w:rPr>
                <w:webHidden/>
              </w:rPr>
              <w:instrText xml:space="preserve"> PAGEREF _Toc117864769 \h </w:instrText>
            </w:r>
            <w:r w:rsidR="00E03207" w:rsidRPr="00E03207">
              <w:rPr>
                <w:webHidden/>
              </w:rPr>
            </w:r>
            <w:r w:rsidR="00E03207" w:rsidRPr="00E03207">
              <w:rPr>
                <w:webHidden/>
              </w:rPr>
              <w:fldChar w:fldCharType="separate"/>
            </w:r>
            <w:r w:rsidR="00810BE5">
              <w:rPr>
                <w:webHidden/>
              </w:rPr>
              <w:t>62</w:t>
            </w:r>
            <w:r w:rsidR="00E03207" w:rsidRPr="00E03207">
              <w:rPr>
                <w:webHidden/>
              </w:rPr>
              <w:fldChar w:fldCharType="end"/>
            </w:r>
          </w:hyperlink>
        </w:p>
        <w:p w14:paraId="4460DD9E" w14:textId="1EEDC85D" w:rsidR="00E03207" w:rsidRPr="00E03207" w:rsidRDefault="00000000" w:rsidP="00E03207">
          <w:pPr>
            <w:pStyle w:val="Mucluc1"/>
            <w:rPr>
              <w:rFonts w:asciiTheme="minorHAnsi" w:eastAsiaTheme="minorEastAsia" w:hAnsiTheme="minorHAnsi" w:cstheme="minorBidi"/>
              <w:sz w:val="22"/>
              <w:szCs w:val="22"/>
              <w:lang w:val="en-US"/>
            </w:rPr>
          </w:pPr>
          <w:hyperlink w:anchor="_Toc117864770" w:history="1">
            <w:r w:rsidR="00E03207" w:rsidRPr="00E03207">
              <w:rPr>
                <w:rStyle w:val="Siuktni"/>
              </w:rPr>
              <w:t>CHƯƠNG IV: TỔ CHỨC DOANH NGHIỆP</w:t>
            </w:r>
            <w:r w:rsidR="00E03207" w:rsidRPr="00E03207">
              <w:rPr>
                <w:webHidden/>
              </w:rPr>
              <w:tab/>
            </w:r>
            <w:r w:rsidR="00E03207" w:rsidRPr="00E03207">
              <w:rPr>
                <w:webHidden/>
              </w:rPr>
              <w:fldChar w:fldCharType="begin"/>
            </w:r>
            <w:r w:rsidR="00E03207" w:rsidRPr="00E03207">
              <w:rPr>
                <w:webHidden/>
              </w:rPr>
              <w:instrText xml:space="preserve"> PAGEREF _Toc117864770 \h </w:instrText>
            </w:r>
            <w:r w:rsidR="00E03207" w:rsidRPr="00E03207">
              <w:rPr>
                <w:webHidden/>
              </w:rPr>
            </w:r>
            <w:r w:rsidR="00E03207" w:rsidRPr="00E03207">
              <w:rPr>
                <w:webHidden/>
              </w:rPr>
              <w:fldChar w:fldCharType="separate"/>
            </w:r>
            <w:r w:rsidR="00810BE5">
              <w:rPr>
                <w:webHidden/>
              </w:rPr>
              <w:t>64</w:t>
            </w:r>
            <w:r w:rsidR="00E03207" w:rsidRPr="00E03207">
              <w:rPr>
                <w:webHidden/>
              </w:rPr>
              <w:fldChar w:fldCharType="end"/>
            </w:r>
          </w:hyperlink>
        </w:p>
        <w:p w14:paraId="5322DDB9" w14:textId="796F0B8C" w:rsidR="00E03207" w:rsidRPr="00E03207" w:rsidRDefault="00000000">
          <w:pPr>
            <w:pStyle w:val="Mucluc2"/>
            <w:rPr>
              <w:rFonts w:asciiTheme="minorHAnsi" w:eastAsiaTheme="minorEastAsia" w:hAnsiTheme="minorHAnsi" w:cstheme="minorBidi"/>
              <w:b w:val="0"/>
              <w:bCs/>
              <w:sz w:val="22"/>
              <w:szCs w:val="22"/>
              <w:lang w:val="en-US"/>
            </w:rPr>
          </w:pPr>
          <w:hyperlink w:anchor="_Toc117864771" w:history="1">
            <w:r w:rsidR="00E03207" w:rsidRPr="00E03207">
              <w:rPr>
                <w:rStyle w:val="Siuktni"/>
                <w:rFonts w:eastAsia="Times New Roman"/>
                <w:b w:val="0"/>
                <w:bCs/>
              </w:rPr>
              <w:t>4.1   Sơ đồ tổ chức</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_Toc117864771 \h </w:instrText>
            </w:r>
            <w:r w:rsidR="00E03207" w:rsidRPr="00E03207">
              <w:rPr>
                <w:b w:val="0"/>
                <w:bCs/>
                <w:webHidden/>
              </w:rPr>
            </w:r>
            <w:r w:rsidR="00E03207" w:rsidRPr="00E03207">
              <w:rPr>
                <w:b w:val="0"/>
                <w:bCs/>
                <w:webHidden/>
              </w:rPr>
              <w:fldChar w:fldCharType="separate"/>
            </w:r>
            <w:r w:rsidR="00810BE5">
              <w:rPr>
                <w:b w:val="0"/>
                <w:bCs/>
                <w:webHidden/>
              </w:rPr>
              <w:t>64</w:t>
            </w:r>
            <w:r w:rsidR="00E03207" w:rsidRPr="00E03207">
              <w:rPr>
                <w:b w:val="0"/>
                <w:bCs/>
                <w:webHidden/>
              </w:rPr>
              <w:fldChar w:fldCharType="end"/>
            </w:r>
          </w:hyperlink>
        </w:p>
        <w:p w14:paraId="67EC8A16" w14:textId="07770654" w:rsidR="00E03207" w:rsidRPr="00E03207" w:rsidRDefault="00000000">
          <w:pPr>
            <w:pStyle w:val="Mucluc2"/>
            <w:rPr>
              <w:rFonts w:asciiTheme="minorHAnsi" w:eastAsiaTheme="minorEastAsia" w:hAnsiTheme="minorHAnsi" w:cstheme="minorBidi"/>
              <w:b w:val="0"/>
              <w:bCs/>
              <w:sz w:val="22"/>
              <w:szCs w:val="22"/>
              <w:lang w:val="en-US"/>
            </w:rPr>
          </w:pPr>
          <w:hyperlink w:anchor="_Toc117864773" w:history="1">
            <w:r w:rsidR="00E03207" w:rsidRPr="00E03207">
              <w:rPr>
                <w:rStyle w:val="Siuktni"/>
                <w:rFonts w:eastAsia="Times New Roman"/>
                <w:b w:val="0"/>
                <w:bCs/>
              </w:rPr>
              <w:t>4.2   Tổ chức nhân sự cho doanh nghiệp</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_Toc117864773 \h </w:instrText>
            </w:r>
            <w:r w:rsidR="00E03207" w:rsidRPr="00E03207">
              <w:rPr>
                <w:b w:val="0"/>
                <w:bCs/>
                <w:webHidden/>
              </w:rPr>
            </w:r>
            <w:r w:rsidR="00E03207" w:rsidRPr="00E03207">
              <w:rPr>
                <w:b w:val="0"/>
                <w:bCs/>
                <w:webHidden/>
              </w:rPr>
              <w:fldChar w:fldCharType="separate"/>
            </w:r>
            <w:r w:rsidR="00810BE5">
              <w:rPr>
                <w:b w:val="0"/>
                <w:bCs/>
                <w:webHidden/>
              </w:rPr>
              <w:t>66</w:t>
            </w:r>
            <w:r w:rsidR="00E03207" w:rsidRPr="00E03207">
              <w:rPr>
                <w:b w:val="0"/>
                <w:bCs/>
                <w:webHidden/>
              </w:rPr>
              <w:fldChar w:fldCharType="end"/>
            </w:r>
          </w:hyperlink>
        </w:p>
        <w:p w14:paraId="787A595C" w14:textId="69C6C0B2" w:rsidR="00E03207" w:rsidRPr="00E03207" w:rsidRDefault="00000000">
          <w:pPr>
            <w:pStyle w:val="Mucluc3"/>
            <w:rPr>
              <w:rFonts w:asciiTheme="minorHAnsi" w:eastAsiaTheme="minorEastAsia" w:hAnsiTheme="minorHAnsi" w:cstheme="minorBidi"/>
              <w:bCs/>
              <w:sz w:val="22"/>
              <w:szCs w:val="22"/>
              <w:lang w:val="en-US"/>
            </w:rPr>
          </w:pPr>
          <w:hyperlink w:anchor="_Toc117864774" w:history="1">
            <w:r w:rsidR="00E03207" w:rsidRPr="00E03207">
              <w:rPr>
                <w:rStyle w:val="Siuktni"/>
                <w:rFonts w:eastAsia="Times New Roman"/>
                <w:bCs/>
              </w:rPr>
              <w:t>4.2.1   Tổ chức nhân sự</w:t>
            </w:r>
            <w:r w:rsidR="00E03207" w:rsidRPr="00E03207">
              <w:rPr>
                <w:bCs/>
                <w:webHidden/>
              </w:rPr>
              <w:tab/>
            </w:r>
            <w:r w:rsidR="00E03207" w:rsidRPr="00E03207">
              <w:rPr>
                <w:bCs/>
                <w:webHidden/>
              </w:rPr>
              <w:fldChar w:fldCharType="begin"/>
            </w:r>
            <w:r w:rsidR="00E03207" w:rsidRPr="00E03207">
              <w:rPr>
                <w:bCs/>
                <w:webHidden/>
              </w:rPr>
              <w:instrText xml:space="preserve"> PAGEREF _Toc117864774 \h </w:instrText>
            </w:r>
            <w:r w:rsidR="00E03207" w:rsidRPr="00E03207">
              <w:rPr>
                <w:bCs/>
                <w:webHidden/>
              </w:rPr>
            </w:r>
            <w:r w:rsidR="00E03207" w:rsidRPr="00E03207">
              <w:rPr>
                <w:bCs/>
                <w:webHidden/>
              </w:rPr>
              <w:fldChar w:fldCharType="separate"/>
            </w:r>
            <w:r w:rsidR="00810BE5">
              <w:rPr>
                <w:bCs/>
                <w:webHidden/>
              </w:rPr>
              <w:t>66</w:t>
            </w:r>
            <w:r w:rsidR="00E03207" w:rsidRPr="00E03207">
              <w:rPr>
                <w:bCs/>
                <w:webHidden/>
              </w:rPr>
              <w:fldChar w:fldCharType="end"/>
            </w:r>
          </w:hyperlink>
        </w:p>
        <w:p w14:paraId="08C329CB" w14:textId="5FC7CD8D" w:rsidR="00E03207" w:rsidRPr="00E03207" w:rsidRDefault="00000000">
          <w:pPr>
            <w:pStyle w:val="Mucluc3"/>
            <w:rPr>
              <w:rFonts w:asciiTheme="minorHAnsi" w:eastAsiaTheme="minorEastAsia" w:hAnsiTheme="minorHAnsi" w:cstheme="minorBidi"/>
              <w:bCs/>
              <w:sz w:val="22"/>
              <w:szCs w:val="22"/>
              <w:lang w:val="en-US"/>
            </w:rPr>
          </w:pPr>
          <w:hyperlink w:anchor="_Toc117864775" w:history="1">
            <w:r w:rsidR="00E03207" w:rsidRPr="00E03207">
              <w:rPr>
                <w:rStyle w:val="Siuktni"/>
                <w:rFonts w:eastAsia="Times New Roman"/>
                <w:bCs/>
              </w:rPr>
              <w:t>4.2.2    Tiền lương nhân sự</w:t>
            </w:r>
            <w:r w:rsidR="00E03207" w:rsidRPr="00E03207">
              <w:rPr>
                <w:bCs/>
                <w:webHidden/>
              </w:rPr>
              <w:tab/>
            </w:r>
            <w:r w:rsidR="00E03207" w:rsidRPr="00E03207">
              <w:rPr>
                <w:bCs/>
                <w:webHidden/>
              </w:rPr>
              <w:fldChar w:fldCharType="begin"/>
            </w:r>
            <w:r w:rsidR="00E03207" w:rsidRPr="00E03207">
              <w:rPr>
                <w:bCs/>
                <w:webHidden/>
              </w:rPr>
              <w:instrText xml:space="preserve"> PAGEREF _Toc117864775 \h </w:instrText>
            </w:r>
            <w:r w:rsidR="00E03207" w:rsidRPr="00E03207">
              <w:rPr>
                <w:bCs/>
                <w:webHidden/>
              </w:rPr>
            </w:r>
            <w:r w:rsidR="00E03207" w:rsidRPr="00E03207">
              <w:rPr>
                <w:bCs/>
                <w:webHidden/>
              </w:rPr>
              <w:fldChar w:fldCharType="separate"/>
            </w:r>
            <w:r w:rsidR="00810BE5">
              <w:rPr>
                <w:bCs/>
                <w:webHidden/>
              </w:rPr>
              <w:t>70</w:t>
            </w:r>
            <w:r w:rsidR="00E03207" w:rsidRPr="00E03207">
              <w:rPr>
                <w:bCs/>
                <w:webHidden/>
              </w:rPr>
              <w:fldChar w:fldCharType="end"/>
            </w:r>
          </w:hyperlink>
        </w:p>
        <w:p w14:paraId="4226FE87" w14:textId="2BF64F12" w:rsidR="00E03207" w:rsidRPr="00E03207" w:rsidRDefault="00000000" w:rsidP="00E03207">
          <w:pPr>
            <w:pStyle w:val="Mucluc1"/>
            <w:rPr>
              <w:rFonts w:asciiTheme="minorHAnsi" w:eastAsiaTheme="minorEastAsia" w:hAnsiTheme="minorHAnsi" w:cstheme="minorBidi"/>
              <w:sz w:val="22"/>
              <w:szCs w:val="22"/>
              <w:lang w:val="en-US"/>
            </w:rPr>
          </w:pPr>
          <w:hyperlink w:anchor="_Toc117864776" w:history="1">
            <w:r w:rsidR="00E03207" w:rsidRPr="00E03207">
              <w:rPr>
                <w:rStyle w:val="Siuktni"/>
              </w:rPr>
              <w:t>CHƯƠNG V: HÌNH THỨC DOANH NGHIỆP</w:t>
            </w:r>
            <w:r w:rsidR="00E03207" w:rsidRPr="00E03207">
              <w:rPr>
                <w:webHidden/>
              </w:rPr>
              <w:tab/>
            </w:r>
            <w:r w:rsidR="00E03207" w:rsidRPr="00E03207">
              <w:rPr>
                <w:webHidden/>
              </w:rPr>
              <w:fldChar w:fldCharType="begin"/>
            </w:r>
            <w:r w:rsidR="00E03207" w:rsidRPr="00E03207">
              <w:rPr>
                <w:webHidden/>
              </w:rPr>
              <w:instrText xml:space="preserve"> PAGEREF _Toc117864776 \h </w:instrText>
            </w:r>
            <w:r w:rsidR="00E03207" w:rsidRPr="00E03207">
              <w:rPr>
                <w:webHidden/>
              </w:rPr>
            </w:r>
            <w:r w:rsidR="00E03207" w:rsidRPr="00E03207">
              <w:rPr>
                <w:webHidden/>
              </w:rPr>
              <w:fldChar w:fldCharType="separate"/>
            </w:r>
            <w:r w:rsidR="00810BE5">
              <w:rPr>
                <w:webHidden/>
              </w:rPr>
              <w:t>72</w:t>
            </w:r>
            <w:r w:rsidR="00E03207" w:rsidRPr="00E03207">
              <w:rPr>
                <w:webHidden/>
              </w:rPr>
              <w:fldChar w:fldCharType="end"/>
            </w:r>
          </w:hyperlink>
        </w:p>
        <w:p w14:paraId="6CFF5A35" w14:textId="0A631362" w:rsidR="00E03207" w:rsidRPr="00E03207" w:rsidRDefault="00000000">
          <w:pPr>
            <w:pStyle w:val="Mucluc2"/>
            <w:rPr>
              <w:rFonts w:asciiTheme="minorHAnsi" w:eastAsiaTheme="minorEastAsia" w:hAnsiTheme="minorHAnsi" w:cstheme="minorBidi"/>
              <w:b w:val="0"/>
              <w:bCs/>
              <w:sz w:val="22"/>
              <w:szCs w:val="22"/>
              <w:lang w:val="en-US"/>
            </w:rPr>
          </w:pPr>
          <w:hyperlink w:anchor="_Toc117864777" w:history="1">
            <w:r w:rsidR="00E03207" w:rsidRPr="00E03207">
              <w:rPr>
                <w:rStyle w:val="Siuktni"/>
                <w:rFonts w:eastAsia="Times New Roman"/>
                <w:b w:val="0"/>
                <w:bCs/>
              </w:rPr>
              <w:t>5.1   Loại hình pháp lý doanh nghiệp</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_Toc117864777 \h </w:instrText>
            </w:r>
            <w:r w:rsidR="00E03207" w:rsidRPr="00E03207">
              <w:rPr>
                <w:b w:val="0"/>
                <w:bCs/>
                <w:webHidden/>
              </w:rPr>
            </w:r>
            <w:r w:rsidR="00E03207" w:rsidRPr="00E03207">
              <w:rPr>
                <w:b w:val="0"/>
                <w:bCs/>
                <w:webHidden/>
              </w:rPr>
              <w:fldChar w:fldCharType="separate"/>
            </w:r>
            <w:r w:rsidR="00810BE5">
              <w:rPr>
                <w:b w:val="0"/>
                <w:bCs/>
                <w:webHidden/>
              </w:rPr>
              <w:t>72</w:t>
            </w:r>
            <w:r w:rsidR="00E03207" w:rsidRPr="00E03207">
              <w:rPr>
                <w:b w:val="0"/>
                <w:bCs/>
                <w:webHidden/>
              </w:rPr>
              <w:fldChar w:fldCharType="end"/>
            </w:r>
          </w:hyperlink>
        </w:p>
        <w:p w14:paraId="1B3482F1" w14:textId="7D7D3ED5" w:rsidR="00E03207" w:rsidRPr="00E03207" w:rsidRDefault="00000000">
          <w:pPr>
            <w:pStyle w:val="Mucluc3"/>
            <w:rPr>
              <w:rFonts w:asciiTheme="minorHAnsi" w:eastAsiaTheme="minorEastAsia" w:hAnsiTheme="minorHAnsi" w:cstheme="minorBidi"/>
              <w:bCs/>
              <w:sz w:val="22"/>
              <w:szCs w:val="22"/>
              <w:lang w:val="en-US"/>
            </w:rPr>
          </w:pPr>
          <w:hyperlink w:anchor="_Toc117864778" w:history="1">
            <w:r w:rsidR="00E03207" w:rsidRPr="00E03207">
              <w:rPr>
                <w:rStyle w:val="Siuktni"/>
                <w:rFonts w:eastAsia="Times New Roman"/>
                <w:bCs/>
              </w:rPr>
              <w:t>5.1.1   Loại hình doanh nghiệp</w:t>
            </w:r>
            <w:r w:rsidR="00E03207" w:rsidRPr="00E03207">
              <w:rPr>
                <w:bCs/>
                <w:webHidden/>
              </w:rPr>
              <w:tab/>
            </w:r>
            <w:r w:rsidR="00E03207" w:rsidRPr="00E03207">
              <w:rPr>
                <w:bCs/>
                <w:webHidden/>
              </w:rPr>
              <w:fldChar w:fldCharType="begin"/>
            </w:r>
            <w:r w:rsidR="00E03207" w:rsidRPr="00E03207">
              <w:rPr>
                <w:bCs/>
                <w:webHidden/>
              </w:rPr>
              <w:instrText xml:space="preserve"> PAGEREF _Toc117864778 \h </w:instrText>
            </w:r>
            <w:r w:rsidR="00E03207" w:rsidRPr="00E03207">
              <w:rPr>
                <w:bCs/>
                <w:webHidden/>
              </w:rPr>
            </w:r>
            <w:r w:rsidR="00E03207" w:rsidRPr="00E03207">
              <w:rPr>
                <w:bCs/>
                <w:webHidden/>
              </w:rPr>
              <w:fldChar w:fldCharType="separate"/>
            </w:r>
            <w:r w:rsidR="00810BE5">
              <w:rPr>
                <w:bCs/>
                <w:webHidden/>
              </w:rPr>
              <w:t>72</w:t>
            </w:r>
            <w:r w:rsidR="00E03207" w:rsidRPr="00E03207">
              <w:rPr>
                <w:bCs/>
                <w:webHidden/>
              </w:rPr>
              <w:fldChar w:fldCharType="end"/>
            </w:r>
          </w:hyperlink>
        </w:p>
        <w:p w14:paraId="48900961" w14:textId="64B47B69" w:rsidR="00E03207" w:rsidRPr="00E03207" w:rsidRDefault="00000000">
          <w:pPr>
            <w:pStyle w:val="Mucluc3"/>
            <w:rPr>
              <w:rFonts w:asciiTheme="minorHAnsi" w:eastAsiaTheme="minorEastAsia" w:hAnsiTheme="minorHAnsi" w:cstheme="minorBidi"/>
              <w:bCs/>
              <w:sz w:val="22"/>
              <w:szCs w:val="22"/>
              <w:lang w:val="en-US"/>
            </w:rPr>
          </w:pPr>
          <w:hyperlink w:anchor="_Toc117864779" w:history="1">
            <w:r w:rsidR="00E03207" w:rsidRPr="00E03207">
              <w:rPr>
                <w:rStyle w:val="Siuktni"/>
                <w:rFonts w:eastAsia="Times New Roman"/>
                <w:bCs/>
              </w:rPr>
              <w:t>5.1.2  Lý do lựa chọn loại hình doanh nghiệp</w:t>
            </w:r>
            <w:r w:rsidR="00E03207" w:rsidRPr="00E03207">
              <w:rPr>
                <w:bCs/>
                <w:webHidden/>
              </w:rPr>
              <w:tab/>
            </w:r>
            <w:r w:rsidR="00E03207" w:rsidRPr="00E03207">
              <w:rPr>
                <w:bCs/>
                <w:webHidden/>
              </w:rPr>
              <w:fldChar w:fldCharType="begin"/>
            </w:r>
            <w:r w:rsidR="00E03207" w:rsidRPr="00E03207">
              <w:rPr>
                <w:bCs/>
                <w:webHidden/>
              </w:rPr>
              <w:instrText xml:space="preserve"> PAGEREF _Toc117864779 \h </w:instrText>
            </w:r>
            <w:r w:rsidR="00E03207" w:rsidRPr="00E03207">
              <w:rPr>
                <w:bCs/>
                <w:webHidden/>
              </w:rPr>
            </w:r>
            <w:r w:rsidR="00E03207" w:rsidRPr="00E03207">
              <w:rPr>
                <w:bCs/>
                <w:webHidden/>
              </w:rPr>
              <w:fldChar w:fldCharType="separate"/>
            </w:r>
            <w:r w:rsidR="00810BE5">
              <w:rPr>
                <w:bCs/>
                <w:webHidden/>
              </w:rPr>
              <w:t>72</w:t>
            </w:r>
            <w:r w:rsidR="00E03207" w:rsidRPr="00E03207">
              <w:rPr>
                <w:bCs/>
                <w:webHidden/>
              </w:rPr>
              <w:fldChar w:fldCharType="end"/>
            </w:r>
          </w:hyperlink>
        </w:p>
        <w:p w14:paraId="58C4A00F" w14:textId="49B49805" w:rsidR="00E03207" w:rsidRPr="00E03207" w:rsidRDefault="00000000">
          <w:pPr>
            <w:pStyle w:val="Mucluc3"/>
            <w:rPr>
              <w:rFonts w:asciiTheme="minorHAnsi" w:eastAsiaTheme="minorEastAsia" w:hAnsiTheme="minorHAnsi" w:cstheme="minorBidi"/>
              <w:bCs/>
              <w:sz w:val="22"/>
              <w:szCs w:val="22"/>
              <w:lang w:val="en-US"/>
            </w:rPr>
          </w:pPr>
          <w:hyperlink w:anchor="_Toc117864780" w:history="1">
            <w:r w:rsidR="00E03207" w:rsidRPr="00E03207">
              <w:rPr>
                <w:rStyle w:val="Siuktni"/>
                <w:rFonts w:eastAsia="Times New Roman"/>
                <w:bCs/>
              </w:rPr>
              <w:t>5.1.3   Chủ sở hữu</w:t>
            </w:r>
            <w:r w:rsidR="00E03207" w:rsidRPr="00E03207">
              <w:rPr>
                <w:bCs/>
                <w:webHidden/>
              </w:rPr>
              <w:tab/>
            </w:r>
            <w:r w:rsidR="00E03207" w:rsidRPr="00E03207">
              <w:rPr>
                <w:bCs/>
                <w:webHidden/>
              </w:rPr>
              <w:fldChar w:fldCharType="begin"/>
            </w:r>
            <w:r w:rsidR="00E03207" w:rsidRPr="00E03207">
              <w:rPr>
                <w:bCs/>
                <w:webHidden/>
              </w:rPr>
              <w:instrText xml:space="preserve"> PAGEREF _Toc117864780 \h </w:instrText>
            </w:r>
            <w:r w:rsidR="00E03207" w:rsidRPr="00E03207">
              <w:rPr>
                <w:bCs/>
                <w:webHidden/>
              </w:rPr>
            </w:r>
            <w:r w:rsidR="00E03207" w:rsidRPr="00E03207">
              <w:rPr>
                <w:bCs/>
                <w:webHidden/>
              </w:rPr>
              <w:fldChar w:fldCharType="separate"/>
            </w:r>
            <w:r w:rsidR="00810BE5">
              <w:rPr>
                <w:bCs/>
                <w:webHidden/>
              </w:rPr>
              <w:t>72</w:t>
            </w:r>
            <w:r w:rsidR="00E03207" w:rsidRPr="00E03207">
              <w:rPr>
                <w:bCs/>
                <w:webHidden/>
              </w:rPr>
              <w:fldChar w:fldCharType="end"/>
            </w:r>
          </w:hyperlink>
        </w:p>
        <w:p w14:paraId="0A3D46C7" w14:textId="0D1AFF5D" w:rsidR="00E03207" w:rsidRPr="00E03207" w:rsidRDefault="00000000">
          <w:pPr>
            <w:pStyle w:val="Mucluc2"/>
            <w:rPr>
              <w:rFonts w:asciiTheme="minorHAnsi" w:eastAsiaTheme="minorEastAsia" w:hAnsiTheme="minorHAnsi" w:cstheme="minorBidi"/>
              <w:b w:val="0"/>
              <w:bCs/>
              <w:sz w:val="22"/>
              <w:szCs w:val="22"/>
              <w:lang w:val="en-US"/>
            </w:rPr>
          </w:pPr>
          <w:hyperlink w:anchor="_Toc117864781" w:history="1">
            <w:r w:rsidR="00E03207" w:rsidRPr="00E03207">
              <w:rPr>
                <w:rStyle w:val="Siuktni"/>
                <w:rFonts w:eastAsia="Times New Roman"/>
                <w:b w:val="0"/>
                <w:bCs/>
              </w:rPr>
              <w:t>5.2   Các Trách nhiệm pháp lý và bảo hiểm</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_Toc117864781 \h </w:instrText>
            </w:r>
            <w:r w:rsidR="00E03207" w:rsidRPr="00E03207">
              <w:rPr>
                <w:b w:val="0"/>
                <w:bCs/>
                <w:webHidden/>
              </w:rPr>
            </w:r>
            <w:r w:rsidR="00E03207" w:rsidRPr="00E03207">
              <w:rPr>
                <w:b w:val="0"/>
                <w:bCs/>
                <w:webHidden/>
              </w:rPr>
              <w:fldChar w:fldCharType="separate"/>
            </w:r>
            <w:r w:rsidR="00810BE5">
              <w:rPr>
                <w:b w:val="0"/>
                <w:bCs/>
                <w:webHidden/>
              </w:rPr>
              <w:t>72</w:t>
            </w:r>
            <w:r w:rsidR="00E03207" w:rsidRPr="00E03207">
              <w:rPr>
                <w:b w:val="0"/>
                <w:bCs/>
                <w:webHidden/>
              </w:rPr>
              <w:fldChar w:fldCharType="end"/>
            </w:r>
          </w:hyperlink>
        </w:p>
        <w:p w14:paraId="6BD10646" w14:textId="633CF50F" w:rsidR="00E03207" w:rsidRPr="00E03207" w:rsidRDefault="00000000">
          <w:pPr>
            <w:pStyle w:val="Mucluc3"/>
            <w:rPr>
              <w:rFonts w:asciiTheme="minorHAnsi" w:eastAsiaTheme="minorEastAsia" w:hAnsiTheme="minorHAnsi" w:cstheme="minorBidi"/>
              <w:bCs/>
              <w:sz w:val="22"/>
              <w:szCs w:val="22"/>
              <w:lang w:val="en-US"/>
            </w:rPr>
          </w:pPr>
          <w:hyperlink w:anchor="_Toc117864782" w:history="1">
            <w:r w:rsidR="00E03207" w:rsidRPr="00E03207">
              <w:rPr>
                <w:rStyle w:val="Siuktni"/>
                <w:rFonts w:eastAsia="Times New Roman"/>
                <w:bCs/>
              </w:rPr>
              <w:t>5.2.1   Doanh nghiệp phải nộp các loại thuế</w:t>
            </w:r>
            <w:r w:rsidR="00E03207" w:rsidRPr="00E03207">
              <w:rPr>
                <w:bCs/>
                <w:webHidden/>
              </w:rPr>
              <w:tab/>
            </w:r>
            <w:r w:rsidR="00E03207" w:rsidRPr="00E03207">
              <w:rPr>
                <w:bCs/>
                <w:webHidden/>
              </w:rPr>
              <w:fldChar w:fldCharType="begin"/>
            </w:r>
            <w:r w:rsidR="00E03207" w:rsidRPr="00E03207">
              <w:rPr>
                <w:bCs/>
                <w:webHidden/>
              </w:rPr>
              <w:instrText xml:space="preserve"> PAGEREF _Toc117864782 \h </w:instrText>
            </w:r>
            <w:r w:rsidR="00E03207" w:rsidRPr="00E03207">
              <w:rPr>
                <w:bCs/>
                <w:webHidden/>
              </w:rPr>
            </w:r>
            <w:r w:rsidR="00E03207" w:rsidRPr="00E03207">
              <w:rPr>
                <w:bCs/>
                <w:webHidden/>
              </w:rPr>
              <w:fldChar w:fldCharType="separate"/>
            </w:r>
            <w:r w:rsidR="00810BE5">
              <w:rPr>
                <w:bCs/>
                <w:webHidden/>
              </w:rPr>
              <w:t>73</w:t>
            </w:r>
            <w:r w:rsidR="00E03207" w:rsidRPr="00E03207">
              <w:rPr>
                <w:bCs/>
                <w:webHidden/>
              </w:rPr>
              <w:fldChar w:fldCharType="end"/>
            </w:r>
          </w:hyperlink>
        </w:p>
        <w:p w14:paraId="4CEA9E4B" w14:textId="6765B3C1" w:rsidR="00E03207" w:rsidRPr="00E03207" w:rsidRDefault="00000000">
          <w:pPr>
            <w:pStyle w:val="Mucluc3"/>
            <w:rPr>
              <w:rFonts w:asciiTheme="minorHAnsi" w:eastAsiaTheme="minorEastAsia" w:hAnsiTheme="minorHAnsi" w:cstheme="minorBidi"/>
              <w:bCs/>
              <w:sz w:val="22"/>
              <w:szCs w:val="22"/>
              <w:lang w:val="en-US"/>
            </w:rPr>
          </w:pPr>
          <w:hyperlink w:anchor="_Toc117864783" w:history="1">
            <w:r w:rsidR="00E03207" w:rsidRPr="00E03207">
              <w:rPr>
                <w:rStyle w:val="Siuktni"/>
                <w:rFonts w:eastAsia="Times New Roman"/>
                <w:bCs/>
              </w:rPr>
              <w:t>5.2.2   Doanh nghiệp phải tuân thủ các quy định về sử dụng lao động</w:t>
            </w:r>
            <w:r w:rsidR="00E03207" w:rsidRPr="00E03207">
              <w:rPr>
                <w:bCs/>
                <w:webHidden/>
              </w:rPr>
              <w:tab/>
            </w:r>
            <w:r w:rsidR="00E03207" w:rsidRPr="00E03207">
              <w:rPr>
                <w:bCs/>
                <w:webHidden/>
              </w:rPr>
              <w:fldChar w:fldCharType="begin"/>
            </w:r>
            <w:r w:rsidR="00E03207" w:rsidRPr="00E03207">
              <w:rPr>
                <w:bCs/>
                <w:webHidden/>
              </w:rPr>
              <w:instrText xml:space="preserve"> PAGEREF _Toc117864783 \h </w:instrText>
            </w:r>
            <w:r w:rsidR="00E03207" w:rsidRPr="00E03207">
              <w:rPr>
                <w:bCs/>
                <w:webHidden/>
              </w:rPr>
            </w:r>
            <w:r w:rsidR="00E03207" w:rsidRPr="00E03207">
              <w:rPr>
                <w:bCs/>
                <w:webHidden/>
              </w:rPr>
              <w:fldChar w:fldCharType="separate"/>
            </w:r>
            <w:r w:rsidR="00810BE5">
              <w:rPr>
                <w:bCs/>
                <w:webHidden/>
              </w:rPr>
              <w:t>74</w:t>
            </w:r>
            <w:r w:rsidR="00E03207" w:rsidRPr="00E03207">
              <w:rPr>
                <w:bCs/>
                <w:webHidden/>
              </w:rPr>
              <w:fldChar w:fldCharType="end"/>
            </w:r>
          </w:hyperlink>
        </w:p>
        <w:p w14:paraId="5FC78E9E" w14:textId="01FD8BE1" w:rsidR="00E03207" w:rsidRPr="00E03207" w:rsidRDefault="00000000">
          <w:pPr>
            <w:pStyle w:val="Mucluc3"/>
            <w:rPr>
              <w:rFonts w:asciiTheme="minorHAnsi" w:eastAsiaTheme="minorEastAsia" w:hAnsiTheme="minorHAnsi" w:cstheme="minorBidi"/>
              <w:bCs/>
              <w:sz w:val="22"/>
              <w:szCs w:val="22"/>
              <w:lang w:val="en-US"/>
            </w:rPr>
          </w:pPr>
          <w:hyperlink w:anchor="_Toc117864784" w:history="1">
            <w:r w:rsidR="00E03207" w:rsidRPr="00E03207">
              <w:rPr>
                <w:rStyle w:val="Siuktni"/>
                <w:rFonts w:eastAsia="Times New Roman"/>
                <w:bCs/>
              </w:rPr>
              <w:t>5.2.3   Doanh nghiệp cần xin các giấy phép</w:t>
            </w:r>
            <w:r w:rsidR="00E03207" w:rsidRPr="00E03207">
              <w:rPr>
                <w:bCs/>
                <w:webHidden/>
              </w:rPr>
              <w:tab/>
            </w:r>
            <w:r w:rsidR="00E03207" w:rsidRPr="00E03207">
              <w:rPr>
                <w:bCs/>
                <w:webHidden/>
              </w:rPr>
              <w:fldChar w:fldCharType="begin"/>
            </w:r>
            <w:r w:rsidR="00E03207" w:rsidRPr="00E03207">
              <w:rPr>
                <w:bCs/>
                <w:webHidden/>
              </w:rPr>
              <w:instrText xml:space="preserve"> PAGEREF _Toc117864784 \h </w:instrText>
            </w:r>
            <w:r w:rsidR="00E03207" w:rsidRPr="00E03207">
              <w:rPr>
                <w:bCs/>
                <w:webHidden/>
              </w:rPr>
            </w:r>
            <w:r w:rsidR="00E03207" w:rsidRPr="00E03207">
              <w:rPr>
                <w:bCs/>
                <w:webHidden/>
              </w:rPr>
              <w:fldChar w:fldCharType="separate"/>
            </w:r>
            <w:r w:rsidR="00810BE5">
              <w:rPr>
                <w:bCs/>
                <w:webHidden/>
              </w:rPr>
              <w:t>77</w:t>
            </w:r>
            <w:r w:rsidR="00E03207" w:rsidRPr="00E03207">
              <w:rPr>
                <w:bCs/>
                <w:webHidden/>
              </w:rPr>
              <w:fldChar w:fldCharType="end"/>
            </w:r>
          </w:hyperlink>
        </w:p>
        <w:p w14:paraId="05B72868" w14:textId="540F0B72" w:rsidR="00E03207" w:rsidRPr="00E03207" w:rsidRDefault="00000000">
          <w:pPr>
            <w:pStyle w:val="Mucluc3"/>
            <w:tabs>
              <w:tab w:val="left" w:pos="880"/>
            </w:tabs>
            <w:rPr>
              <w:rFonts w:asciiTheme="minorHAnsi" w:eastAsiaTheme="minorEastAsia" w:hAnsiTheme="minorHAnsi" w:cstheme="minorBidi"/>
              <w:bCs/>
              <w:sz w:val="22"/>
              <w:szCs w:val="22"/>
              <w:lang w:val="en-US"/>
            </w:rPr>
          </w:pPr>
          <w:hyperlink w:anchor="_Toc117864785" w:history="1">
            <w:r w:rsidR="00E03207" w:rsidRPr="00E03207">
              <w:rPr>
                <w:rStyle w:val="Siuktni"/>
                <w:rFonts w:eastAsia="Times New Roman"/>
                <w:bCs/>
              </w:rPr>
              <w:t>5.2.4   Doanh nghiệp cần đóng các bảo hiểm</w:t>
            </w:r>
            <w:r w:rsidR="00E03207" w:rsidRPr="00E03207">
              <w:rPr>
                <w:bCs/>
                <w:webHidden/>
              </w:rPr>
              <w:tab/>
            </w:r>
            <w:r w:rsidR="00E03207" w:rsidRPr="00E03207">
              <w:rPr>
                <w:bCs/>
                <w:webHidden/>
              </w:rPr>
              <w:fldChar w:fldCharType="begin"/>
            </w:r>
            <w:r w:rsidR="00E03207" w:rsidRPr="00E03207">
              <w:rPr>
                <w:bCs/>
                <w:webHidden/>
              </w:rPr>
              <w:instrText xml:space="preserve"> PAGEREF _Toc117864785 \h </w:instrText>
            </w:r>
            <w:r w:rsidR="00E03207" w:rsidRPr="00E03207">
              <w:rPr>
                <w:bCs/>
                <w:webHidden/>
              </w:rPr>
            </w:r>
            <w:r w:rsidR="00E03207" w:rsidRPr="00E03207">
              <w:rPr>
                <w:bCs/>
                <w:webHidden/>
              </w:rPr>
              <w:fldChar w:fldCharType="separate"/>
            </w:r>
            <w:r w:rsidR="00810BE5">
              <w:rPr>
                <w:bCs/>
                <w:webHidden/>
              </w:rPr>
              <w:t>77</w:t>
            </w:r>
            <w:r w:rsidR="00E03207" w:rsidRPr="00E03207">
              <w:rPr>
                <w:bCs/>
                <w:webHidden/>
              </w:rPr>
              <w:fldChar w:fldCharType="end"/>
            </w:r>
          </w:hyperlink>
        </w:p>
        <w:p w14:paraId="5E95CB90" w14:textId="38DD2893" w:rsidR="00E03207" w:rsidRPr="00E03207" w:rsidRDefault="00000000" w:rsidP="00E03207">
          <w:pPr>
            <w:pStyle w:val="Mucluc1"/>
            <w:rPr>
              <w:rFonts w:asciiTheme="minorHAnsi" w:eastAsiaTheme="minorEastAsia" w:hAnsiTheme="minorHAnsi" w:cstheme="minorBidi"/>
              <w:sz w:val="22"/>
              <w:szCs w:val="22"/>
              <w:lang w:val="en-US"/>
            </w:rPr>
          </w:pPr>
          <w:hyperlink w:anchor="_Toc117864786" w:history="1">
            <w:r w:rsidR="00E03207" w:rsidRPr="00E03207">
              <w:rPr>
                <w:rStyle w:val="Siuktni"/>
              </w:rPr>
              <w:t>CHƯƠNG VI: CHI PHÍ DOANH NGHIỆP</w:t>
            </w:r>
            <w:r w:rsidR="00E03207" w:rsidRPr="00E03207">
              <w:rPr>
                <w:webHidden/>
              </w:rPr>
              <w:tab/>
            </w:r>
            <w:r w:rsidR="00E03207" w:rsidRPr="00E03207">
              <w:rPr>
                <w:webHidden/>
              </w:rPr>
              <w:fldChar w:fldCharType="begin"/>
            </w:r>
            <w:r w:rsidR="00E03207" w:rsidRPr="00E03207">
              <w:rPr>
                <w:webHidden/>
              </w:rPr>
              <w:instrText xml:space="preserve"> PAGEREF _Toc117864786 \h </w:instrText>
            </w:r>
            <w:r w:rsidR="00E03207" w:rsidRPr="00E03207">
              <w:rPr>
                <w:webHidden/>
              </w:rPr>
            </w:r>
            <w:r w:rsidR="00E03207" w:rsidRPr="00E03207">
              <w:rPr>
                <w:webHidden/>
              </w:rPr>
              <w:fldChar w:fldCharType="separate"/>
            </w:r>
            <w:r w:rsidR="00810BE5">
              <w:rPr>
                <w:webHidden/>
              </w:rPr>
              <w:t>78</w:t>
            </w:r>
            <w:r w:rsidR="00E03207" w:rsidRPr="00E03207">
              <w:rPr>
                <w:webHidden/>
              </w:rPr>
              <w:fldChar w:fldCharType="end"/>
            </w:r>
          </w:hyperlink>
        </w:p>
        <w:p w14:paraId="33AF2C7A" w14:textId="692337E2" w:rsidR="00E03207" w:rsidRPr="00E03207" w:rsidRDefault="00000000">
          <w:pPr>
            <w:pStyle w:val="Mucluc2"/>
            <w:rPr>
              <w:rFonts w:asciiTheme="minorHAnsi" w:eastAsiaTheme="minorEastAsia" w:hAnsiTheme="minorHAnsi" w:cstheme="minorBidi"/>
              <w:b w:val="0"/>
              <w:bCs/>
              <w:sz w:val="22"/>
              <w:szCs w:val="22"/>
              <w:lang w:val="en-US"/>
            </w:rPr>
          </w:pPr>
          <w:hyperlink w:anchor="_Toc117864787" w:history="1">
            <w:r w:rsidR="00E03207" w:rsidRPr="00E03207">
              <w:rPr>
                <w:rStyle w:val="Siuktni"/>
                <w:rFonts w:eastAsia="Times New Roman"/>
                <w:b w:val="0"/>
                <w:bCs/>
              </w:rPr>
              <w:t>6.1: Chi phí sản phẩm</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_Toc117864787 \h </w:instrText>
            </w:r>
            <w:r w:rsidR="00E03207" w:rsidRPr="00E03207">
              <w:rPr>
                <w:b w:val="0"/>
                <w:bCs/>
                <w:webHidden/>
              </w:rPr>
            </w:r>
            <w:r w:rsidR="00E03207" w:rsidRPr="00E03207">
              <w:rPr>
                <w:b w:val="0"/>
                <w:bCs/>
                <w:webHidden/>
              </w:rPr>
              <w:fldChar w:fldCharType="separate"/>
            </w:r>
            <w:r w:rsidR="00810BE5">
              <w:rPr>
                <w:b w:val="0"/>
                <w:bCs/>
                <w:webHidden/>
              </w:rPr>
              <w:t>78</w:t>
            </w:r>
            <w:r w:rsidR="00E03207" w:rsidRPr="00E03207">
              <w:rPr>
                <w:b w:val="0"/>
                <w:bCs/>
                <w:webHidden/>
              </w:rPr>
              <w:fldChar w:fldCharType="end"/>
            </w:r>
          </w:hyperlink>
        </w:p>
        <w:p w14:paraId="624A2401" w14:textId="010A486A" w:rsidR="00E03207" w:rsidRPr="00E03207" w:rsidRDefault="00000000">
          <w:pPr>
            <w:pStyle w:val="Mucluc2"/>
            <w:rPr>
              <w:rFonts w:asciiTheme="minorHAnsi" w:eastAsiaTheme="minorEastAsia" w:hAnsiTheme="minorHAnsi" w:cstheme="minorBidi"/>
              <w:b w:val="0"/>
              <w:bCs/>
              <w:sz w:val="22"/>
              <w:szCs w:val="22"/>
              <w:lang w:val="en-US"/>
            </w:rPr>
          </w:pPr>
          <w:hyperlink w:anchor="_Toc117864788" w:history="1">
            <w:r w:rsidR="00E03207" w:rsidRPr="00E03207">
              <w:rPr>
                <w:rStyle w:val="Siuktni"/>
                <w:rFonts w:eastAsia="Times New Roman"/>
                <w:b w:val="0"/>
                <w:bCs/>
              </w:rPr>
              <w:t>6.2   Chi phí cố định</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_Toc117864788 \h </w:instrText>
            </w:r>
            <w:r w:rsidR="00E03207" w:rsidRPr="00E03207">
              <w:rPr>
                <w:b w:val="0"/>
                <w:bCs/>
                <w:webHidden/>
              </w:rPr>
            </w:r>
            <w:r w:rsidR="00E03207" w:rsidRPr="00E03207">
              <w:rPr>
                <w:b w:val="0"/>
                <w:bCs/>
                <w:webHidden/>
              </w:rPr>
              <w:fldChar w:fldCharType="separate"/>
            </w:r>
            <w:r w:rsidR="00810BE5">
              <w:rPr>
                <w:b w:val="0"/>
                <w:bCs/>
                <w:webHidden/>
              </w:rPr>
              <w:t>81</w:t>
            </w:r>
            <w:r w:rsidR="00E03207" w:rsidRPr="00E03207">
              <w:rPr>
                <w:b w:val="0"/>
                <w:bCs/>
                <w:webHidden/>
              </w:rPr>
              <w:fldChar w:fldCharType="end"/>
            </w:r>
          </w:hyperlink>
        </w:p>
        <w:p w14:paraId="5154127A" w14:textId="530FBCAB" w:rsidR="00E03207" w:rsidRPr="00E03207" w:rsidRDefault="00000000">
          <w:pPr>
            <w:pStyle w:val="Mucluc3"/>
            <w:rPr>
              <w:rFonts w:asciiTheme="minorHAnsi" w:eastAsiaTheme="minorEastAsia" w:hAnsiTheme="minorHAnsi" w:cstheme="minorBidi"/>
              <w:bCs/>
              <w:sz w:val="22"/>
              <w:szCs w:val="22"/>
              <w:lang w:val="en-US"/>
            </w:rPr>
          </w:pPr>
          <w:hyperlink w:anchor="_Toc117864789" w:history="1">
            <w:r w:rsidR="00E03207" w:rsidRPr="00E03207">
              <w:rPr>
                <w:rStyle w:val="Siuktni"/>
                <w:rFonts w:eastAsia="Times New Roman"/>
                <w:bCs/>
              </w:rPr>
              <w:t>6.2.1   Chi phí khấu hao trang thiết bị, cơ sở vật chất của doanh nghiệp</w:t>
            </w:r>
            <w:r w:rsidR="00E03207" w:rsidRPr="00E03207">
              <w:rPr>
                <w:bCs/>
                <w:webHidden/>
              </w:rPr>
              <w:tab/>
            </w:r>
            <w:r w:rsidR="00E03207" w:rsidRPr="00E03207">
              <w:rPr>
                <w:bCs/>
                <w:webHidden/>
              </w:rPr>
              <w:fldChar w:fldCharType="begin"/>
            </w:r>
            <w:r w:rsidR="00E03207" w:rsidRPr="00E03207">
              <w:rPr>
                <w:bCs/>
                <w:webHidden/>
              </w:rPr>
              <w:instrText xml:space="preserve"> PAGEREF _Toc117864789 \h </w:instrText>
            </w:r>
            <w:r w:rsidR="00E03207" w:rsidRPr="00E03207">
              <w:rPr>
                <w:bCs/>
                <w:webHidden/>
              </w:rPr>
            </w:r>
            <w:r w:rsidR="00E03207" w:rsidRPr="00E03207">
              <w:rPr>
                <w:bCs/>
                <w:webHidden/>
              </w:rPr>
              <w:fldChar w:fldCharType="separate"/>
            </w:r>
            <w:r w:rsidR="00810BE5">
              <w:rPr>
                <w:bCs/>
                <w:webHidden/>
              </w:rPr>
              <w:t>81</w:t>
            </w:r>
            <w:r w:rsidR="00E03207" w:rsidRPr="00E03207">
              <w:rPr>
                <w:bCs/>
                <w:webHidden/>
              </w:rPr>
              <w:fldChar w:fldCharType="end"/>
            </w:r>
          </w:hyperlink>
        </w:p>
        <w:p w14:paraId="2155C38A" w14:textId="4746B923" w:rsidR="00E03207" w:rsidRPr="00E03207" w:rsidRDefault="00000000">
          <w:pPr>
            <w:pStyle w:val="Mucluc3"/>
            <w:rPr>
              <w:rFonts w:asciiTheme="minorHAnsi" w:eastAsiaTheme="minorEastAsia" w:hAnsiTheme="minorHAnsi" w:cstheme="minorBidi"/>
              <w:bCs/>
              <w:sz w:val="22"/>
              <w:szCs w:val="22"/>
              <w:lang w:val="en-US"/>
            </w:rPr>
          </w:pPr>
          <w:hyperlink w:anchor="_Toc117864790" w:history="1">
            <w:r w:rsidR="00E03207" w:rsidRPr="00E03207">
              <w:rPr>
                <w:rStyle w:val="Siuktni"/>
                <w:rFonts w:eastAsia="Times New Roman"/>
                <w:bCs/>
              </w:rPr>
              <w:t>6.2.2    Chi phí cố định</w:t>
            </w:r>
            <w:r w:rsidR="00E03207" w:rsidRPr="00E03207">
              <w:rPr>
                <w:bCs/>
                <w:webHidden/>
              </w:rPr>
              <w:tab/>
            </w:r>
            <w:r w:rsidR="00E03207" w:rsidRPr="00E03207">
              <w:rPr>
                <w:bCs/>
                <w:webHidden/>
              </w:rPr>
              <w:fldChar w:fldCharType="begin"/>
            </w:r>
            <w:r w:rsidR="00E03207" w:rsidRPr="00E03207">
              <w:rPr>
                <w:bCs/>
                <w:webHidden/>
              </w:rPr>
              <w:instrText xml:space="preserve"> PAGEREF _Toc117864790 \h </w:instrText>
            </w:r>
            <w:r w:rsidR="00E03207" w:rsidRPr="00E03207">
              <w:rPr>
                <w:bCs/>
                <w:webHidden/>
              </w:rPr>
            </w:r>
            <w:r w:rsidR="00E03207" w:rsidRPr="00E03207">
              <w:rPr>
                <w:bCs/>
                <w:webHidden/>
              </w:rPr>
              <w:fldChar w:fldCharType="separate"/>
            </w:r>
            <w:r w:rsidR="00810BE5">
              <w:rPr>
                <w:bCs/>
                <w:webHidden/>
              </w:rPr>
              <w:t>83</w:t>
            </w:r>
            <w:r w:rsidR="00E03207" w:rsidRPr="00E03207">
              <w:rPr>
                <w:bCs/>
                <w:webHidden/>
              </w:rPr>
              <w:fldChar w:fldCharType="end"/>
            </w:r>
          </w:hyperlink>
        </w:p>
        <w:p w14:paraId="723B4A37" w14:textId="568059D0" w:rsidR="00E03207" w:rsidRPr="00E03207" w:rsidRDefault="00000000">
          <w:pPr>
            <w:pStyle w:val="Mucluc2"/>
            <w:rPr>
              <w:rFonts w:asciiTheme="minorHAnsi" w:eastAsiaTheme="minorEastAsia" w:hAnsiTheme="minorHAnsi" w:cstheme="minorBidi"/>
              <w:b w:val="0"/>
              <w:bCs/>
              <w:sz w:val="22"/>
              <w:szCs w:val="22"/>
              <w:lang w:val="en-US"/>
            </w:rPr>
          </w:pPr>
          <w:hyperlink w:anchor="_Toc117864791" w:history="1">
            <w:r w:rsidR="00E03207" w:rsidRPr="00E03207">
              <w:rPr>
                <w:rStyle w:val="Siuktni"/>
                <w:rFonts w:eastAsia="Times New Roman"/>
                <w:b w:val="0"/>
                <w:bCs/>
              </w:rPr>
              <w:t>6.3   Chi phí biến đối</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_Toc117864791 \h </w:instrText>
            </w:r>
            <w:r w:rsidR="00E03207" w:rsidRPr="00E03207">
              <w:rPr>
                <w:b w:val="0"/>
                <w:bCs/>
                <w:webHidden/>
              </w:rPr>
            </w:r>
            <w:r w:rsidR="00E03207" w:rsidRPr="00E03207">
              <w:rPr>
                <w:b w:val="0"/>
                <w:bCs/>
                <w:webHidden/>
              </w:rPr>
              <w:fldChar w:fldCharType="separate"/>
            </w:r>
            <w:r w:rsidR="00810BE5">
              <w:rPr>
                <w:b w:val="0"/>
                <w:bCs/>
                <w:webHidden/>
              </w:rPr>
              <w:t>84</w:t>
            </w:r>
            <w:r w:rsidR="00E03207" w:rsidRPr="00E03207">
              <w:rPr>
                <w:b w:val="0"/>
                <w:bCs/>
                <w:webHidden/>
              </w:rPr>
              <w:fldChar w:fldCharType="end"/>
            </w:r>
          </w:hyperlink>
        </w:p>
        <w:p w14:paraId="42265FBD" w14:textId="1A46C592" w:rsidR="00E03207" w:rsidRPr="00E03207" w:rsidRDefault="00000000" w:rsidP="00E03207">
          <w:pPr>
            <w:pStyle w:val="Mucluc3"/>
            <w:rPr>
              <w:rFonts w:asciiTheme="minorHAnsi" w:eastAsiaTheme="minorEastAsia" w:hAnsiTheme="minorHAnsi" w:cstheme="minorBidi"/>
              <w:bCs/>
              <w:sz w:val="22"/>
              <w:szCs w:val="22"/>
              <w:lang w:val="en-US"/>
            </w:rPr>
          </w:pPr>
          <w:hyperlink w:anchor="_Toc117864792" w:history="1">
            <w:r w:rsidR="00E03207" w:rsidRPr="00E03207">
              <w:rPr>
                <w:rStyle w:val="Siuktni"/>
                <w:rFonts w:eastAsia="Times New Roman"/>
                <w:bCs/>
              </w:rPr>
              <w:t>6.3.1   Chi phí mua hàng/ nguyên vật liệu hàng tháng</w:t>
            </w:r>
            <w:r w:rsidR="00E03207" w:rsidRPr="00E03207">
              <w:rPr>
                <w:bCs/>
                <w:webHidden/>
              </w:rPr>
              <w:tab/>
            </w:r>
            <w:r w:rsidR="00E03207" w:rsidRPr="00E03207">
              <w:rPr>
                <w:bCs/>
                <w:webHidden/>
              </w:rPr>
              <w:fldChar w:fldCharType="begin"/>
            </w:r>
            <w:r w:rsidR="00E03207" w:rsidRPr="00E03207">
              <w:rPr>
                <w:bCs/>
                <w:webHidden/>
              </w:rPr>
              <w:instrText xml:space="preserve"> PAGEREF _Toc117864792 \h </w:instrText>
            </w:r>
            <w:r w:rsidR="00E03207" w:rsidRPr="00E03207">
              <w:rPr>
                <w:bCs/>
                <w:webHidden/>
              </w:rPr>
            </w:r>
            <w:r w:rsidR="00E03207" w:rsidRPr="00E03207">
              <w:rPr>
                <w:bCs/>
                <w:webHidden/>
              </w:rPr>
              <w:fldChar w:fldCharType="separate"/>
            </w:r>
            <w:r w:rsidR="00810BE5">
              <w:rPr>
                <w:bCs/>
                <w:webHidden/>
              </w:rPr>
              <w:t>84</w:t>
            </w:r>
            <w:r w:rsidR="00E03207" w:rsidRPr="00E03207">
              <w:rPr>
                <w:bCs/>
                <w:webHidden/>
              </w:rPr>
              <w:fldChar w:fldCharType="end"/>
            </w:r>
          </w:hyperlink>
        </w:p>
        <w:p w14:paraId="5533B62B" w14:textId="75ACBEFC" w:rsidR="00E03207" w:rsidRPr="00E03207" w:rsidRDefault="00000000">
          <w:pPr>
            <w:pStyle w:val="Mucluc3"/>
            <w:rPr>
              <w:rFonts w:asciiTheme="minorHAnsi" w:eastAsiaTheme="minorEastAsia" w:hAnsiTheme="minorHAnsi" w:cstheme="minorBidi"/>
              <w:bCs/>
              <w:sz w:val="22"/>
              <w:szCs w:val="22"/>
              <w:lang w:val="en-US"/>
            </w:rPr>
          </w:pPr>
          <w:hyperlink w:anchor="_Toc117864794" w:history="1">
            <w:r w:rsidR="00E03207" w:rsidRPr="00E03207">
              <w:rPr>
                <w:rStyle w:val="Siuktni"/>
                <w:rFonts w:eastAsia="Times New Roman"/>
                <w:bCs/>
              </w:rPr>
              <w:t>6.3.2   Chi phí biến đổi hàng tháng</w:t>
            </w:r>
            <w:r w:rsidR="00E03207" w:rsidRPr="00E03207">
              <w:rPr>
                <w:bCs/>
                <w:webHidden/>
              </w:rPr>
              <w:tab/>
            </w:r>
            <w:r w:rsidR="00E03207" w:rsidRPr="00E03207">
              <w:rPr>
                <w:bCs/>
                <w:webHidden/>
              </w:rPr>
              <w:fldChar w:fldCharType="begin"/>
            </w:r>
            <w:r w:rsidR="00E03207" w:rsidRPr="00E03207">
              <w:rPr>
                <w:bCs/>
                <w:webHidden/>
              </w:rPr>
              <w:instrText xml:space="preserve"> PAGEREF _Toc117864794 \h </w:instrText>
            </w:r>
            <w:r w:rsidR="00E03207" w:rsidRPr="00E03207">
              <w:rPr>
                <w:bCs/>
                <w:webHidden/>
              </w:rPr>
            </w:r>
            <w:r w:rsidR="00E03207" w:rsidRPr="00E03207">
              <w:rPr>
                <w:bCs/>
                <w:webHidden/>
              </w:rPr>
              <w:fldChar w:fldCharType="separate"/>
            </w:r>
            <w:r w:rsidR="00810BE5">
              <w:rPr>
                <w:bCs/>
                <w:webHidden/>
              </w:rPr>
              <w:t>87</w:t>
            </w:r>
            <w:r w:rsidR="00E03207" w:rsidRPr="00E03207">
              <w:rPr>
                <w:bCs/>
                <w:webHidden/>
              </w:rPr>
              <w:fldChar w:fldCharType="end"/>
            </w:r>
          </w:hyperlink>
        </w:p>
        <w:p w14:paraId="3BE067AA" w14:textId="308B4981" w:rsidR="00E03207" w:rsidRPr="00E03207" w:rsidRDefault="00000000" w:rsidP="00E03207">
          <w:pPr>
            <w:pStyle w:val="Mucluc1"/>
            <w:rPr>
              <w:rFonts w:asciiTheme="minorHAnsi" w:eastAsiaTheme="minorEastAsia" w:hAnsiTheme="minorHAnsi" w:cstheme="minorBidi"/>
              <w:sz w:val="22"/>
              <w:szCs w:val="22"/>
              <w:lang w:val="en-US"/>
            </w:rPr>
          </w:pPr>
          <w:hyperlink w:anchor="_Toc117864795" w:history="1">
            <w:r w:rsidR="00E03207" w:rsidRPr="00E03207">
              <w:rPr>
                <w:rStyle w:val="Siuktni"/>
              </w:rPr>
              <w:t>CHƯƠNG VII: KẾ HOẠCH TÀI CHÍNH DOANH NGHIỆP</w:t>
            </w:r>
            <w:r w:rsidR="00E03207" w:rsidRPr="00E03207">
              <w:rPr>
                <w:webHidden/>
              </w:rPr>
              <w:tab/>
            </w:r>
            <w:r w:rsidR="00E03207" w:rsidRPr="00E03207">
              <w:rPr>
                <w:webHidden/>
              </w:rPr>
              <w:fldChar w:fldCharType="begin"/>
            </w:r>
            <w:r w:rsidR="00E03207" w:rsidRPr="00E03207">
              <w:rPr>
                <w:webHidden/>
              </w:rPr>
              <w:instrText xml:space="preserve"> PAGEREF _Toc117864795 \h </w:instrText>
            </w:r>
            <w:r w:rsidR="00E03207" w:rsidRPr="00E03207">
              <w:rPr>
                <w:webHidden/>
              </w:rPr>
            </w:r>
            <w:r w:rsidR="00E03207" w:rsidRPr="00E03207">
              <w:rPr>
                <w:webHidden/>
              </w:rPr>
              <w:fldChar w:fldCharType="separate"/>
            </w:r>
            <w:r w:rsidR="00810BE5">
              <w:rPr>
                <w:webHidden/>
              </w:rPr>
              <w:t>88</w:t>
            </w:r>
            <w:r w:rsidR="00E03207" w:rsidRPr="00E03207">
              <w:rPr>
                <w:webHidden/>
              </w:rPr>
              <w:fldChar w:fldCharType="end"/>
            </w:r>
          </w:hyperlink>
        </w:p>
        <w:p w14:paraId="2AF5A8A5" w14:textId="235E6F8D" w:rsidR="00E03207" w:rsidRPr="00E03207" w:rsidRDefault="00000000">
          <w:pPr>
            <w:pStyle w:val="Mucluc2"/>
            <w:rPr>
              <w:rFonts w:asciiTheme="minorHAnsi" w:eastAsiaTheme="minorEastAsia" w:hAnsiTheme="minorHAnsi" w:cstheme="minorBidi"/>
              <w:b w:val="0"/>
              <w:bCs/>
              <w:sz w:val="22"/>
              <w:szCs w:val="22"/>
              <w:lang w:val="en-US"/>
            </w:rPr>
          </w:pPr>
          <w:hyperlink w:anchor="_Toc117864796" w:history="1">
            <w:r w:rsidR="00E03207" w:rsidRPr="00E03207">
              <w:rPr>
                <w:rStyle w:val="Siuktni"/>
                <w:rFonts w:eastAsia="Times New Roman"/>
                <w:b w:val="0"/>
                <w:bCs/>
              </w:rPr>
              <w:t>7.1   Kế hoạch doanh thu</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_Toc117864796 \h </w:instrText>
            </w:r>
            <w:r w:rsidR="00E03207" w:rsidRPr="00E03207">
              <w:rPr>
                <w:b w:val="0"/>
                <w:bCs/>
                <w:webHidden/>
              </w:rPr>
            </w:r>
            <w:r w:rsidR="00E03207" w:rsidRPr="00E03207">
              <w:rPr>
                <w:b w:val="0"/>
                <w:bCs/>
                <w:webHidden/>
              </w:rPr>
              <w:fldChar w:fldCharType="separate"/>
            </w:r>
            <w:r w:rsidR="00810BE5">
              <w:rPr>
                <w:b w:val="0"/>
                <w:bCs/>
                <w:webHidden/>
              </w:rPr>
              <w:t>88</w:t>
            </w:r>
            <w:r w:rsidR="00E03207" w:rsidRPr="00E03207">
              <w:rPr>
                <w:b w:val="0"/>
                <w:bCs/>
                <w:webHidden/>
              </w:rPr>
              <w:fldChar w:fldCharType="end"/>
            </w:r>
          </w:hyperlink>
        </w:p>
        <w:p w14:paraId="2D538B26" w14:textId="4CC4EFE2" w:rsidR="00E03207" w:rsidRPr="00E03207" w:rsidRDefault="00000000">
          <w:pPr>
            <w:pStyle w:val="Mucluc2"/>
            <w:rPr>
              <w:rFonts w:asciiTheme="minorHAnsi" w:eastAsiaTheme="minorEastAsia" w:hAnsiTheme="minorHAnsi" w:cstheme="minorBidi"/>
              <w:b w:val="0"/>
              <w:bCs/>
              <w:sz w:val="22"/>
              <w:szCs w:val="22"/>
              <w:lang w:val="en-US"/>
            </w:rPr>
          </w:pPr>
          <w:hyperlink w:anchor="_Toc117864797" w:history="1">
            <w:r w:rsidR="00E03207" w:rsidRPr="00E03207">
              <w:rPr>
                <w:rStyle w:val="Siuktni"/>
                <w:rFonts w:eastAsia="Times New Roman"/>
                <w:b w:val="0"/>
                <w:bCs/>
              </w:rPr>
              <w:t>7.2   Kế hoạch chi phí</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_Toc117864797 \h </w:instrText>
            </w:r>
            <w:r w:rsidR="00E03207" w:rsidRPr="00E03207">
              <w:rPr>
                <w:b w:val="0"/>
                <w:bCs/>
                <w:webHidden/>
              </w:rPr>
            </w:r>
            <w:r w:rsidR="00E03207" w:rsidRPr="00E03207">
              <w:rPr>
                <w:b w:val="0"/>
                <w:bCs/>
                <w:webHidden/>
              </w:rPr>
              <w:fldChar w:fldCharType="separate"/>
            </w:r>
            <w:r w:rsidR="00810BE5">
              <w:rPr>
                <w:b w:val="0"/>
                <w:bCs/>
                <w:webHidden/>
              </w:rPr>
              <w:t>91</w:t>
            </w:r>
            <w:r w:rsidR="00E03207" w:rsidRPr="00E03207">
              <w:rPr>
                <w:b w:val="0"/>
                <w:bCs/>
                <w:webHidden/>
              </w:rPr>
              <w:fldChar w:fldCharType="end"/>
            </w:r>
          </w:hyperlink>
        </w:p>
        <w:p w14:paraId="790DF609" w14:textId="69A1EBF9" w:rsidR="00E03207" w:rsidRPr="00E03207" w:rsidRDefault="00000000">
          <w:pPr>
            <w:pStyle w:val="Mucluc2"/>
            <w:rPr>
              <w:rFonts w:asciiTheme="minorHAnsi" w:eastAsiaTheme="minorEastAsia" w:hAnsiTheme="minorHAnsi" w:cstheme="minorBidi"/>
              <w:b w:val="0"/>
              <w:bCs/>
              <w:sz w:val="22"/>
              <w:szCs w:val="22"/>
              <w:lang w:val="en-US"/>
            </w:rPr>
          </w:pPr>
          <w:hyperlink w:anchor="_Toc117864798" w:history="1">
            <w:r w:rsidR="00E03207" w:rsidRPr="00E03207">
              <w:rPr>
                <w:rStyle w:val="Siuktni"/>
                <w:rFonts w:eastAsia="Times New Roman"/>
                <w:b w:val="0"/>
                <w:bCs/>
              </w:rPr>
              <w:t>7.3   Kế hoạch lợi nhuận</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_Toc117864798 \h </w:instrText>
            </w:r>
            <w:r w:rsidR="00E03207" w:rsidRPr="00E03207">
              <w:rPr>
                <w:b w:val="0"/>
                <w:bCs/>
                <w:webHidden/>
              </w:rPr>
            </w:r>
            <w:r w:rsidR="00E03207" w:rsidRPr="00E03207">
              <w:rPr>
                <w:b w:val="0"/>
                <w:bCs/>
                <w:webHidden/>
              </w:rPr>
              <w:fldChar w:fldCharType="separate"/>
            </w:r>
            <w:r w:rsidR="00810BE5">
              <w:rPr>
                <w:b w:val="0"/>
                <w:bCs/>
                <w:webHidden/>
              </w:rPr>
              <w:t>96</w:t>
            </w:r>
            <w:r w:rsidR="00E03207" w:rsidRPr="00E03207">
              <w:rPr>
                <w:b w:val="0"/>
                <w:bCs/>
                <w:webHidden/>
              </w:rPr>
              <w:fldChar w:fldCharType="end"/>
            </w:r>
          </w:hyperlink>
        </w:p>
        <w:p w14:paraId="27A4B12E" w14:textId="443874B4" w:rsidR="00E03207" w:rsidRPr="00E03207" w:rsidRDefault="00000000" w:rsidP="00E03207">
          <w:pPr>
            <w:pStyle w:val="Mucluc1"/>
            <w:rPr>
              <w:rFonts w:asciiTheme="minorHAnsi" w:eastAsiaTheme="minorEastAsia" w:hAnsiTheme="minorHAnsi" w:cstheme="minorBidi"/>
              <w:sz w:val="22"/>
              <w:szCs w:val="22"/>
              <w:lang w:val="en-US"/>
            </w:rPr>
          </w:pPr>
          <w:hyperlink w:anchor="_Toc117864799" w:history="1">
            <w:r w:rsidR="00E03207" w:rsidRPr="00E03207">
              <w:rPr>
                <w:rStyle w:val="Siuktni"/>
              </w:rPr>
              <w:t>CHƯƠNG VIII: VỐN KHỞI SỰ CẦN THIẾT</w:t>
            </w:r>
            <w:r w:rsidR="00E03207" w:rsidRPr="00E03207">
              <w:rPr>
                <w:webHidden/>
              </w:rPr>
              <w:tab/>
            </w:r>
            <w:r w:rsidR="00E03207" w:rsidRPr="00E03207">
              <w:rPr>
                <w:webHidden/>
              </w:rPr>
              <w:fldChar w:fldCharType="begin"/>
            </w:r>
            <w:r w:rsidR="00E03207" w:rsidRPr="00E03207">
              <w:rPr>
                <w:webHidden/>
              </w:rPr>
              <w:instrText xml:space="preserve"> PAGEREF _Toc117864799 \h </w:instrText>
            </w:r>
            <w:r w:rsidR="00E03207" w:rsidRPr="00E03207">
              <w:rPr>
                <w:webHidden/>
              </w:rPr>
            </w:r>
            <w:r w:rsidR="00E03207" w:rsidRPr="00E03207">
              <w:rPr>
                <w:webHidden/>
              </w:rPr>
              <w:fldChar w:fldCharType="separate"/>
            </w:r>
            <w:r w:rsidR="00810BE5">
              <w:rPr>
                <w:webHidden/>
              </w:rPr>
              <w:t>99</w:t>
            </w:r>
            <w:r w:rsidR="00E03207" w:rsidRPr="00E03207">
              <w:rPr>
                <w:webHidden/>
              </w:rPr>
              <w:fldChar w:fldCharType="end"/>
            </w:r>
          </w:hyperlink>
        </w:p>
        <w:p w14:paraId="742DF990" w14:textId="2CF5D72D" w:rsidR="00E03207" w:rsidRPr="00E03207" w:rsidRDefault="00000000">
          <w:pPr>
            <w:pStyle w:val="Mucluc2"/>
            <w:rPr>
              <w:rFonts w:asciiTheme="minorHAnsi" w:eastAsiaTheme="minorEastAsia" w:hAnsiTheme="minorHAnsi" w:cstheme="minorBidi"/>
              <w:b w:val="0"/>
              <w:bCs/>
              <w:sz w:val="22"/>
              <w:szCs w:val="22"/>
              <w:lang w:val="en-US"/>
            </w:rPr>
          </w:pPr>
          <w:hyperlink w:anchor="_Toc117864800" w:history="1">
            <w:r w:rsidR="00E03207" w:rsidRPr="00E03207">
              <w:rPr>
                <w:rStyle w:val="Siuktni"/>
                <w:rFonts w:eastAsia="Times New Roman"/>
                <w:b w:val="0"/>
                <w:bCs/>
              </w:rPr>
              <w:t>8.1  Ước tính vốn khởi sự</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_Toc117864800 \h </w:instrText>
            </w:r>
            <w:r w:rsidR="00E03207" w:rsidRPr="00E03207">
              <w:rPr>
                <w:b w:val="0"/>
                <w:bCs/>
                <w:webHidden/>
              </w:rPr>
            </w:r>
            <w:r w:rsidR="00E03207" w:rsidRPr="00E03207">
              <w:rPr>
                <w:b w:val="0"/>
                <w:bCs/>
                <w:webHidden/>
              </w:rPr>
              <w:fldChar w:fldCharType="separate"/>
            </w:r>
            <w:r w:rsidR="00810BE5">
              <w:rPr>
                <w:b w:val="0"/>
                <w:bCs/>
                <w:webHidden/>
              </w:rPr>
              <w:t>99</w:t>
            </w:r>
            <w:r w:rsidR="00E03207" w:rsidRPr="00E03207">
              <w:rPr>
                <w:b w:val="0"/>
                <w:bCs/>
                <w:webHidden/>
              </w:rPr>
              <w:fldChar w:fldCharType="end"/>
            </w:r>
          </w:hyperlink>
        </w:p>
        <w:p w14:paraId="22CC10EF" w14:textId="0B2D7C08" w:rsidR="00E03207" w:rsidRPr="00E03207" w:rsidRDefault="00000000">
          <w:pPr>
            <w:pStyle w:val="Mucluc2"/>
            <w:rPr>
              <w:rFonts w:asciiTheme="minorHAnsi" w:eastAsiaTheme="minorEastAsia" w:hAnsiTheme="minorHAnsi" w:cstheme="minorBidi"/>
              <w:b w:val="0"/>
              <w:bCs/>
              <w:sz w:val="22"/>
              <w:szCs w:val="22"/>
              <w:lang w:val="en-US"/>
            </w:rPr>
          </w:pPr>
          <w:hyperlink w:anchor="_Toc117864801" w:history="1">
            <w:r w:rsidR="00E03207" w:rsidRPr="00E03207">
              <w:rPr>
                <w:rStyle w:val="Siuktni"/>
                <w:rFonts w:eastAsia="Times New Roman"/>
                <w:b w:val="0"/>
                <w:bCs/>
              </w:rPr>
              <w:t>8.2  Nguồn vốn khởi sự</w:t>
            </w:r>
            <w:r w:rsidR="00E03207" w:rsidRPr="00E03207">
              <w:rPr>
                <w:b w:val="0"/>
                <w:bCs/>
                <w:webHidden/>
              </w:rPr>
              <w:tab/>
            </w:r>
            <w:r w:rsidR="00E03207" w:rsidRPr="00E03207">
              <w:rPr>
                <w:b w:val="0"/>
                <w:bCs/>
                <w:webHidden/>
              </w:rPr>
              <w:fldChar w:fldCharType="begin"/>
            </w:r>
            <w:r w:rsidR="00E03207" w:rsidRPr="00E03207">
              <w:rPr>
                <w:b w:val="0"/>
                <w:bCs/>
                <w:webHidden/>
              </w:rPr>
              <w:instrText xml:space="preserve"> PAGEREF _Toc117864801 \h </w:instrText>
            </w:r>
            <w:r w:rsidR="00E03207" w:rsidRPr="00E03207">
              <w:rPr>
                <w:b w:val="0"/>
                <w:bCs/>
                <w:webHidden/>
              </w:rPr>
            </w:r>
            <w:r w:rsidR="00E03207" w:rsidRPr="00E03207">
              <w:rPr>
                <w:b w:val="0"/>
                <w:bCs/>
                <w:webHidden/>
              </w:rPr>
              <w:fldChar w:fldCharType="separate"/>
            </w:r>
            <w:r w:rsidR="00810BE5">
              <w:rPr>
                <w:b w:val="0"/>
                <w:bCs/>
                <w:webHidden/>
              </w:rPr>
              <w:t>102</w:t>
            </w:r>
            <w:r w:rsidR="00E03207" w:rsidRPr="00E03207">
              <w:rPr>
                <w:b w:val="0"/>
                <w:bCs/>
                <w:webHidden/>
              </w:rPr>
              <w:fldChar w:fldCharType="end"/>
            </w:r>
          </w:hyperlink>
        </w:p>
        <w:p w14:paraId="09B271FA" w14:textId="61294D45" w:rsidR="00E03207" w:rsidRPr="00E03207" w:rsidRDefault="00000000" w:rsidP="00E03207">
          <w:pPr>
            <w:pStyle w:val="Mucluc1"/>
            <w:rPr>
              <w:rFonts w:asciiTheme="minorHAnsi" w:eastAsiaTheme="minorEastAsia" w:hAnsiTheme="minorHAnsi" w:cstheme="minorBidi"/>
              <w:sz w:val="22"/>
              <w:szCs w:val="22"/>
              <w:lang w:val="en-US"/>
            </w:rPr>
          </w:pPr>
          <w:hyperlink w:anchor="_Toc117864802" w:history="1">
            <w:r w:rsidR="00E03207" w:rsidRPr="00E03207">
              <w:rPr>
                <w:rStyle w:val="Siuktni"/>
              </w:rPr>
              <w:t>Phụ lục 1: Giấy phép kinh doanh</w:t>
            </w:r>
            <w:r w:rsidR="00E03207" w:rsidRPr="00E03207">
              <w:rPr>
                <w:webHidden/>
              </w:rPr>
              <w:tab/>
            </w:r>
            <w:r w:rsidR="00E03207" w:rsidRPr="00E03207">
              <w:rPr>
                <w:webHidden/>
              </w:rPr>
              <w:fldChar w:fldCharType="begin"/>
            </w:r>
            <w:r w:rsidR="00E03207" w:rsidRPr="00E03207">
              <w:rPr>
                <w:webHidden/>
              </w:rPr>
              <w:instrText xml:space="preserve"> PAGEREF _Toc117864802 \h </w:instrText>
            </w:r>
            <w:r w:rsidR="00E03207" w:rsidRPr="00E03207">
              <w:rPr>
                <w:webHidden/>
              </w:rPr>
            </w:r>
            <w:r w:rsidR="00E03207" w:rsidRPr="00E03207">
              <w:rPr>
                <w:webHidden/>
              </w:rPr>
              <w:fldChar w:fldCharType="separate"/>
            </w:r>
            <w:r w:rsidR="00810BE5">
              <w:rPr>
                <w:webHidden/>
              </w:rPr>
              <w:t>103</w:t>
            </w:r>
            <w:r w:rsidR="00E03207" w:rsidRPr="00E03207">
              <w:rPr>
                <w:webHidden/>
              </w:rPr>
              <w:fldChar w:fldCharType="end"/>
            </w:r>
          </w:hyperlink>
        </w:p>
        <w:p w14:paraId="1DCB2C6F" w14:textId="1E69F64D" w:rsidR="00E03207" w:rsidRPr="00E03207" w:rsidRDefault="00000000" w:rsidP="00E03207">
          <w:pPr>
            <w:pStyle w:val="Mucluc1"/>
            <w:rPr>
              <w:rFonts w:asciiTheme="minorHAnsi" w:eastAsiaTheme="minorEastAsia" w:hAnsiTheme="minorHAnsi" w:cstheme="minorBidi"/>
              <w:sz w:val="22"/>
              <w:szCs w:val="22"/>
              <w:lang w:val="en-US"/>
            </w:rPr>
          </w:pPr>
          <w:hyperlink w:anchor="_Toc117864803" w:history="1">
            <w:r w:rsidR="00E03207" w:rsidRPr="00E03207">
              <w:rPr>
                <w:rStyle w:val="Siuktni"/>
              </w:rPr>
              <w:t>Phụ lục 2: Giấy phép chứng nhận đăng ký thuế</w:t>
            </w:r>
            <w:r w:rsidR="00E03207" w:rsidRPr="00E03207">
              <w:rPr>
                <w:webHidden/>
              </w:rPr>
              <w:tab/>
            </w:r>
            <w:r w:rsidR="00E03207" w:rsidRPr="00E03207">
              <w:rPr>
                <w:webHidden/>
              </w:rPr>
              <w:fldChar w:fldCharType="begin"/>
            </w:r>
            <w:r w:rsidR="00E03207" w:rsidRPr="00E03207">
              <w:rPr>
                <w:webHidden/>
              </w:rPr>
              <w:instrText xml:space="preserve"> PAGEREF _Toc117864803 \h </w:instrText>
            </w:r>
            <w:r w:rsidR="00E03207" w:rsidRPr="00E03207">
              <w:rPr>
                <w:webHidden/>
              </w:rPr>
            </w:r>
            <w:r w:rsidR="00E03207" w:rsidRPr="00E03207">
              <w:rPr>
                <w:webHidden/>
              </w:rPr>
              <w:fldChar w:fldCharType="separate"/>
            </w:r>
            <w:r w:rsidR="00810BE5">
              <w:rPr>
                <w:webHidden/>
              </w:rPr>
              <w:t>106</w:t>
            </w:r>
            <w:r w:rsidR="00E03207" w:rsidRPr="00E03207">
              <w:rPr>
                <w:webHidden/>
              </w:rPr>
              <w:fldChar w:fldCharType="end"/>
            </w:r>
          </w:hyperlink>
        </w:p>
        <w:p w14:paraId="16746309" w14:textId="327C946F" w:rsidR="00E03207" w:rsidRPr="00E03207" w:rsidRDefault="00000000" w:rsidP="00E03207">
          <w:pPr>
            <w:pStyle w:val="Mucluc1"/>
            <w:rPr>
              <w:rFonts w:asciiTheme="minorHAnsi" w:eastAsiaTheme="minorEastAsia" w:hAnsiTheme="minorHAnsi" w:cstheme="minorBidi"/>
              <w:sz w:val="22"/>
              <w:szCs w:val="22"/>
              <w:lang w:val="en-US"/>
            </w:rPr>
          </w:pPr>
          <w:hyperlink w:anchor="_Toc117864804" w:history="1">
            <w:r w:rsidR="00E03207" w:rsidRPr="00E03207">
              <w:rPr>
                <w:rStyle w:val="Siuktni"/>
              </w:rPr>
              <w:t>Phụ lục 3: Chi phí biến đổi của từng sản phẩm</w:t>
            </w:r>
            <w:r w:rsidR="00E03207" w:rsidRPr="00E03207">
              <w:rPr>
                <w:webHidden/>
              </w:rPr>
              <w:tab/>
            </w:r>
            <w:r w:rsidR="00E03207" w:rsidRPr="00E03207">
              <w:rPr>
                <w:webHidden/>
              </w:rPr>
              <w:fldChar w:fldCharType="begin"/>
            </w:r>
            <w:r w:rsidR="00E03207" w:rsidRPr="00E03207">
              <w:rPr>
                <w:webHidden/>
              </w:rPr>
              <w:instrText xml:space="preserve"> PAGEREF _Toc117864804 \h </w:instrText>
            </w:r>
            <w:r w:rsidR="00E03207" w:rsidRPr="00E03207">
              <w:rPr>
                <w:webHidden/>
              </w:rPr>
            </w:r>
            <w:r w:rsidR="00E03207" w:rsidRPr="00E03207">
              <w:rPr>
                <w:webHidden/>
              </w:rPr>
              <w:fldChar w:fldCharType="separate"/>
            </w:r>
            <w:r w:rsidR="00810BE5">
              <w:rPr>
                <w:webHidden/>
              </w:rPr>
              <w:t>110</w:t>
            </w:r>
            <w:r w:rsidR="00E03207" w:rsidRPr="00E03207">
              <w:rPr>
                <w:webHidden/>
              </w:rPr>
              <w:fldChar w:fldCharType="end"/>
            </w:r>
          </w:hyperlink>
        </w:p>
        <w:p w14:paraId="0A081967" w14:textId="5A68896B" w:rsidR="00E03207" w:rsidRPr="00E03207" w:rsidRDefault="00000000" w:rsidP="00E03207">
          <w:pPr>
            <w:pStyle w:val="Mucluc1"/>
            <w:rPr>
              <w:rFonts w:asciiTheme="minorHAnsi" w:eastAsiaTheme="minorEastAsia" w:hAnsiTheme="minorHAnsi" w:cstheme="minorBidi"/>
              <w:sz w:val="22"/>
              <w:szCs w:val="22"/>
              <w:lang w:val="en-US"/>
            </w:rPr>
          </w:pPr>
          <w:hyperlink w:anchor="_Toc117864805" w:history="1">
            <w:r w:rsidR="00E03207" w:rsidRPr="00E03207">
              <w:rPr>
                <w:rStyle w:val="Siuktni"/>
              </w:rPr>
              <w:t>Phụ lục 4: Ma trận rủi ro</w:t>
            </w:r>
            <w:r w:rsidR="00E03207" w:rsidRPr="00E03207">
              <w:rPr>
                <w:webHidden/>
              </w:rPr>
              <w:tab/>
            </w:r>
            <w:r w:rsidR="00E03207" w:rsidRPr="00E03207">
              <w:rPr>
                <w:webHidden/>
              </w:rPr>
              <w:fldChar w:fldCharType="begin"/>
            </w:r>
            <w:r w:rsidR="00E03207" w:rsidRPr="00E03207">
              <w:rPr>
                <w:webHidden/>
              </w:rPr>
              <w:instrText xml:space="preserve"> PAGEREF _Toc117864805 \h </w:instrText>
            </w:r>
            <w:r w:rsidR="00E03207" w:rsidRPr="00E03207">
              <w:rPr>
                <w:webHidden/>
              </w:rPr>
            </w:r>
            <w:r w:rsidR="00E03207" w:rsidRPr="00E03207">
              <w:rPr>
                <w:webHidden/>
              </w:rPr>
              <w:fldChar w:fldCharType="separate"/>
            </w:r>
            <w:r w:rsidR="00810BE5">
              <w:rPr>
                <w:webHidden/>
              </w:rPr>
              <w:t>119</w:t>
            </w:r>
            <w:r w:rsidR="00E03207" w:rsidRPr="00E03207">
              <w:rPr>
                <w:webHidden/>
              </w:rPr>
              <w:fldChar w:fldCharType="end"/>
            </w:r>
          </w:hyperlink>
        </w:p>
        <w:p w14:paraId="73C342AE" w14:textId="1E1A466A" w:rsidR="00E03207" w:rsidRPr="00E03207" w:rsidRDefault="00000000" w:rsidP="00E03207">
          <w:pPr>
            <w:pStyle w:val="Mucluc1"/>
            <w:rPr>
              <w:rFonts w:asciiTheme="minorHAnsi" w:eastAsiaTheme="minorEastAsia" w:hAnsiTheme="minorHAnsi" w:cstheme="minorBidi"/>
              <w:sz w:val="22"/>
              <w:szCs w:val="22"/>
              <w:lang w:val="en-US"/>
            </w:rPr>
          </w:pPr>
          <w:hyperlink w:anchor="_Toc117864806" w:history="1">
            <w:r w:rsidR="00E03207" w:rsidRPr="00E03207">
              <w:rPr>
                <w:rStyle w:val="Siuktni"/>
              </w:rPr>
              <w:t>Phụ lục 5: Hợp đồng lao động</w:t>
            </w:r>
            <w:r w:rsidR="00E03207" w:rsidRPr="00E03207">
              <w:rPr>
                <w:webHidden/>
              </w:rPr>
              <w:tab/>
            </w:r>
            <w:r w:rsidR="00E03207" w:rsidRPr="00E03207">
              <w:rPr>
                <w:webHidden/>
              </w:rPr>
              <w:fldChar w:fldCharType="begin"/>
            </w:r>
            <w:r w:rsidR="00E03207" w:rsidRPr="00E03207">
              <w:rPr>
                <w:webHidden/>
              </w:rPr>
              <w:instrText xml:space="preserve"> PAGEREF _Toc117864806 \h </w:instrText>
            </w:r>
            <w:r w:rsidR="00E03207" w:rsidRPr="00E03207">
              <w:rPr>
                <w:webHidden/>
              </w:rPr>
            </w:r>
            <w:r w:rsidR="00E03207" w:rsidRPr="00E03207">
              <w:rPr>
                <w:webHidden/>
              </w:rPr>
              <w:fldChar w:fldCharType="separate"/>
            </w:r>
            <w:r w:rsidR="00810BE5">
              <w:rPr>
                <w:webHidden/>
              </w:rPr>
              <w:t>121</w:t>
            </w:r>
            <w:r w:rsidR="00E03207" w:rsidRPr="00E03207">
              <w:rPr>
                <w:webHidden/>
              </w:rPr>
              <w:fldChar w:fldCharType="end"/>
            </w:r>
          </w:hyperlink>
        </w:p>
        <w:p w14:paraId="24E20B3E" w14:textId="7501AC37" w:rsidR="00E03207" w:rsidRPr="00E03207" w:rsidRDefault="00000000" w:rsidP="00E03207">
          <w:pPr>
            <w:pStyle w:val="Mucluc1"/>
            <w:rPr>
              <w:rFonts w:asciiTheme="minorHAnsi" w:eastAsiaTheme="minorEastAsia" w:hAnsiTheme="minorHAnsi" w:cstheme="minorBidi"/>
              <w:sz w:val="22"/>
              <w:szCs w:val="22"/>
              <w:lang w:val="en-US"/>
            </w:rPr>
          </w:pPr>
          <w:hyperlink w:anchor="_Toc117864807" w:history="1">
            <w:r w:rsidR="00E03207" w:rsidRPr="00E03207">
              <w:rPr>
                <w:rStyle w:val="Siuktni"/>
              </w:rPr>
              <w:t>Phụ lục 6: Bảng lưu chuyển tiền tệ chi tiết</w:t>
            </w:r>
            <w:r w:rsidR="00E03207" w:rsidRPr="00E03207">
              <w:rPr>
                <w:webHidden/>
              </w:rPr>
              <w:tab/>
            </w:r>
            <w:r w:rsidR="00E03207" w:rsidRPr="00E03207">
              <w:rPr>
                <w:webHidden/>
              </w:rPr>
              <w:fldChar w:fldCharType="begin"/>
            </w:r>
            <w:r w:rsidR="00E03207" w:rsidRPr="00E03207">
              <w:rPr>
                <w:webHidden/>
              </w:rPr>
              <w:instrText xml:space="preserve"> PAGEREF _Toc117864807 \h </w:instrText>
            </w:r>
            <w:r w:rsidR="00E03207" w:rsidRPr="00E03207">
              <w:rPr>
                <w:webHidden/>
              </w:rPr>
            </w:r>
            <w:r w:rsidR="00E03207" w:rsidRPr="00E03207">
              <w:rPr>
                <w:webHidden/>
              </w:rPr>
              <w:fldChar w:fldCharType="separate"/>
            </w:r>
            <w:r w:rsidR="00810BE5">
              <w:rPr>
                <w:webHidden/>
              </w:rPr>
              <w:t>128</w:t>
            </w:r>
            <w:r w:rsidR="00E03207" w:rsidRPr="00E03207">
              <w:rPr>
                <w:webHidden/>
              </w:rPr>
              <w:fldChar w:fldCharType="end"/>
            </w:r>
          </w:hyperlink>
        </w:p>
        <w:p w14:paraId="62D1FFE0" w14:textId="24702925" w:rsidR="00127ECF" w:rsidRPr="00127ECF" w:rsidRDefault="009E7086" w:rsidP="00127ECF">
          <w:pPr>
            <w:tabs>
              <w:tab w:val="right" w:pos="9115"/>
            </w:tabs>
            <w:spacing w:after="0" w:line="360" w:lineRule="auto"/>
            <w:jc w:val="center"/>
            <w:rPr>
              <w:rFonts w:ascii="Times New Roman" w:hAnsi="Times New Roman" w:cs="Times New Roman"/>
              <w:sz w:val="28"/>
              <w:szCs w:val="28"/>
            </w:rPr>
          </w:pPr>
          <w:r w:rsidRPr="00127ECF">
            <w:rPr>
              <w:rFonts w:ascii="Times New Roman" w:hAnsi="Times New Roman" w:cs="Times New Roman"/>
              <w:sz w:val="28"/>
              <w:szCs w:val="28"/>
            </w:rPr>
            <w:fldChar w:fldCharType="end"/>
          </w:r>
        </w:p>
      </w:sdtContent>
    </w:sdt>
    <w:bookmarkStart w:id="2" w:name="_heading=h.vaa8ya5o0cd3" w:colFirst="0" w:colLast="0" w:displacedByCustomXml="prev"/>
    <w:bookmarkEnd w:id="2" w:displacedByCustomXml="prev"/>
    <w:p w14:paraId="282485D9" w14:textId="333FC309" w:rsidR="00DF21F4" w:rsidRPr="00127ECF" w:rsidRDefault="009E7086" w:rsidP="00127ECF">
      <w:pPr>
        <w:pStyle w:val="u1"/>
        <w:spacing w:before="0" w:after="0" w:line="360" w:lineRule="auto"/>
        <w:jc w:val="center"/>
        <w:rPr>
          <w:rFonts w:ascii="Times New Roman" w:eastAsia="Times New Roman" w:hAnsi="Times New Roman" w:cs="Times New Roman"/>
          <w:color w:val="262626"/>
          <w:sz w:val="28"/>
          <w:szCs w:val="28"/>
        </w:rPr>
      </w:pPr>
      <w:r w:rsidRPr="00127ECF">
        <w:rPr>
          <w:rFonts w:ascii="Times New Roman" w:hAnsi="Times New Roman" w:cs="Times New Roman"/>
          <w:sz w:val="28"/>
          <w:szCs w:val="28"/>
        </w:rPr>
        <w:br w:type="page"/>
      </w:r>
      <w:bookmarkStart w:id="3" w:name="_Toc117864733"/>
      <w:r w:rsidRPr="00127ECF">
        <w:rPr>
          <w:rFonts w:ascii="Times New Roman" w:eastAsia="Times New Roman" w:hAnsi="Times New Roman" w:cs="Times New Roman"/>
          <w:b/>
          <w:color w:val="FF0000"/>
          <w:sz w:val="28"/>
          <w:szCs w:val="28"/>
        </w:rPr>
        <w:lastRenderedPageBreak/>
        <w:t>CHƯƠNG I: Ý TƯỞNG KINH DOANH</w:t>
      </w:r>
      <w:bookmarkEnd w:id="3"/>
    </w:p>
    <w:p w14:paraId="1C2FAB7A"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4" w:name="_Toc117864734"/>
      <w:r w:rsidRPr="00127ECF">
        <w:rPr>
          <w:rFonts w:ascii="Times New Roman" w:eastAsia="Times New Roman" w:hAnsi="Times New Roman" w:cs="Times New Roman"/>
          <w:b/>
          <w:color w:val="FF0000"/>
          <w:sz w:val="28"/>
          <w:szCs w:val="28"/>
        </w:rPr>
        <w:t xml:space="preserve">1.1   Tên ý </w:t>
      </w:r>
      <w:proofErr w:type="spellStart"/>
      <w:r w:rsidRPr="00127ECF">
        <w:rPr>
          <w:rFonts w:ascii="Times New Roman" w:eastAsia="Times New Roman" w:hAnsi="Times New Roman" w:cs="Times New Roman"/>
          <w:b/>
          <w:color w:val="FF0000"/>
          <w:sz w:val="28"/>
          <w:szCs w:val="28"/>
        </w:rPr>
        <w:t>tưởng</w:t>
      </w:r>
      <w:proofErr w:type="spellEnd"/>
      <w:r w:rsidRPr="00127ECF">
        <w:rPr>
          <w:rFonts w:ascii="Times New Roman" w:eastAsia="Times New Roman" w:hAnsi="Times New Roman" w:cs="Times New Roman"/>
          <w:b/>
          <w:color w:val="FF0000"/>
          <w:sz w:val="28"/>
          <w:szCs w:val="28"/>
        </w:rPr>
        <w:t xml:space="preserve"> kinh doanh</w:t>
      </w:r>
      <w:bookmarkEnd w:id="4"/>
    </w:p>
    <w:p w14:paraId="79E44D0A" w14:textId="6D3586F9"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b/>
          <w:noProof/>
          <w:sz w:val="28"/>
          <w:szCs w:val="28"/>
          <w:lang w:val="en-US"/>
        </w:rPr>
        <w:drawing>
          <wp:anchor distT="0" distB="0" distL="114300" distR="114300" simplePos="0" relativeHeight="251658240" behindDoc="0" locked="0" layoutInCell="1" allowOverlap="1" wp14:anchorId="64885AA4" wp14:editId="37C3CA52">
            <wp:simplePos x="0" y="0"/>
            <wp:positionH relativeFrom="column">
              <wp:posOffset>1492250</wp:posOffset>
            </wp:positionH>
            <wp:positionV relativeFrom="paragraph">
              <wp:posOffset>3810</wp:posOffset>
            </wp:positionV>
            <wp:extent cx="2800350" cy="1695450"/>
            <wp:effectExtent l="0" t="0" r="0" b="0"/>
            <wp:wrapTopAndBottom/>
            <wp:docPr id="3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2800350" cy="1695450"/>
                    </a:xfrm>
                    <a:prstGeom prst="rect">
                      <a:avLst/>
                    </a:prstGeom>
                    <a:ln/>
                  </pic:spPr>
                </pic:pic>
              </a:graphicData>
            </a:graphic>
          </wp:anchor>
        </w:drawing>
      </w:r>
    </w:p>
    <w:p w14:paraId="466C7EAE"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5" w:name="_Toc117864735"/>
      <w:r w:rsidRPr="00127ECF">
        <w:rPr>
          <w:rFonts w:ascii="Times New Roman" w:eastAsia="Times New Roman" w:hAnsi="Times New Roman" w:cs="Times New Roman"/>
          <w:b/>
          <w:color w:val="FF0000"/>
          <w:sz w:val="28"/>
          <w:szCs w:val="28"/>
        </w:rPr>
        <w:t xml:space="preserve">1.1.1   Ý </w:t>
      </w:r>
      <w:proofErr w:type="spellStart"/>
      <w:r w:rsidRPr="00127ECF">
        <w:rPr>
          <w:rFonts w:ascii="Times New Roman" w:eastAsia="Times New Roman" w:hAnsi="Times New Roman" w:cs="Times New Roman"/>
          <w:b/>
          <w:color w:val="FF0000"/>
          <w:sz w:val="28"/>
          <w:szCs w:val="28"/>
        </w:rPr>
        <w:t>tưởng</w:t>
      </w:r>
      <w:bookmarkEnd w:id="5"/>
      <w:proofErr w:type="spellEnd"/>
    </w:p>
    <w:p w14:paraId="4B44B167"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b/>
          <w:color w:val="000000"/>
          <w:sz w:val="28"/>
          <w:szCs w:val="28"/>
        </w:rPr>
        <w:t xml:space="preserve">Ý </w:t>
      </w:r>
      <w:proofErr w:type="spellStart"/>
      <w:r w:rsidRPr="00127ECF">
        <w:rPr>
          <w:rFonts w:ascii="Times New Roman" w:eastAsia="Times New Roman" w:hAnsi="Times New Roman" w:cs="Times New Roman"/>
          <w:b/>
          <w:color w:val="000000"/>
          <w:sz w:val="28"/>
          <w:szCs w:val="28"/>
        </w:rPr>
        <w:t>tưởng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K</w:t>
      </w:r>
      <w:r w:rsidRPr="00127ECF">
        <w:rPr>
          <w:rFonts w:ascii="Times New Roman" w:eastAsia="Times New Roman" w:hAnsi="Times New Roman" w:cs="Times New Roman"/>
          <w:color w:val="000000"/>
          <w:sz w:val="28"/>
          <w:szCs w:val="28"/>
        </w:rPr>
        <w:t xml:space="preserve">inh doanh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uống</w:t>
      </w:r>
      <w:proofErr w:type="spellEnd"/>
    </w:p>
    <w:p w14:paraId="25568E3E"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color w:val="000000"/>
          <w:sz w:val="28"/>
          <w:szCs w:val="28"/>
        </w:rPr>
        <w:t>Lĩnh</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vực</w:t>
      </w:r>
      <w:proofErr w:type="spellEnd"/>
      <w:r w:rsidRPr="00127ECF">
        <w:rPr>
          <w:rFonts w:ascii="Times New Roman" w:eastAsia="Times New Roman" w:hAnsi="Times New Roman" w:cs="Times New Roman"/>
          <w:b/>
          <w:color w:val="000000"/>
          <w:sz w:val="28"/>
          <w:szCs w:val="28"/>
        </w:rPr>
        <w:t xml:space="preserve"> kinh doanh</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trên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sàn</w:t>
      </w:r>
      <w:proofErr w:type="spellEnd"/>
      <w:r w:rsidRPr="00127ECF">
        <w:rPr>
          <w:rFonts w:ascii="Times New Roman" w:eastAsia="Times New Roman" w:hAnsi="Times New Roman" w:cs="Times New Roman"/>
          <w:sz w:val="28"/>
          <w:szCs w:val="28"/>
        </w:rPr>
        <w:t xml:space="preserve"> thương </w:t>
      </w:r>
      <w:proofErr w:type="spellStart"/>
      <w:r w:rsidRPr="00127ECF">
        <w:rPr>
          <w:rFonts w:ascii="Times New Roman" w:eastAsia="Times New Roman" w:hAnsi="Times New Roman" w:cs="Times New Roman"/>
          <w:sz w:val="28"/>
          <w:szCs w:val="28"/>
        </w:rPr>
        <w:t>mại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tử</w:t>
      </w:r>
      <w:proofErr w:type="spellEnd"/>
      <w:r w:rsidRPr="00127ECF">
        <w:rPr>
          <w:rFonts w:ascii="Times New Roman" w:eastAsia="Times New Roman" w:hAnsi="Times New Roman" w:cs="Times New Roman"/>
          <w:sz w:val="28"/>
          <w:szCs w:val="28"/>
        </w:rPr>
        <w:t>.</w:t>
      </w:r>
    </w:p>
    <w:p w14:paraId="049BA17D"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color w:val="000000"/>
          <w:sz w:val="28"/>
          <w:szCs w:val="28"/>
        </w:rPr>
        <w:t>Lý</w:t>
      </w:r>
      <w:proofErr w:type="spellEnd"/>
      <w:r w:rsidRPr="00127ECF">
        <w:rPr>
          <w:rFonts w:ascii="Times New Roman" w:eastAsia="Times New Roman" w:hAnsi="Times New Roman" w:cs="Times New Roman"/>
          <w:b/>
          <w:color w:val="000000"/>
          <w:sz w:val="28"/>
          <w:szCs w:val="28"/>
        </w:rPr>
        <w:t xml:space="preserve"> do </w:t>
      </w:r>
      <w:proofErr w:type="spellStart"/>
      <w:r w:rsidRPr="00127ECF">
        <w:rPr>
          <w:rFonts w:ascii="Times New Roman" w:eastAsia="Times New Roman" w:hAnsi="Times New Roman" w:cs="Times New Roman"/>
          <w:b/>
          <w:color w:val="000000"/>
          <w:sz w:val="28"/>
          <w:szCs w:val="28"/>
        </w:rPr>
        <w:t>lựa</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chọn</w:t>
      </w:r>
      <w:proofErr w:type="spellEnd"/>
      <w:r w:rsidRPr="00127ECF">
        <w:rPr>
          <w:rFonts w:ascii="Times New Roman" w:eastAsia="Times New Roman" w:hAnsi="Times New Roman" w:cs="Times New Roman"/>
          <w:color w:val="000000"/>
          <w:sz w:val="28"/>
          <w:szCs w:val="28"/>
        </w:rPr>
        <w:t>:  </w:t>
      </w:r>
      <w:proofErr w:type="spellStart"/>
      <w:r w:rsidRPr="00127ECF">
        <w:rPr>
          <w:rFonts w:ascii="Times New Roman" w:eastAsia="Times New Roman" w:hAnsi="Times New Roman" w:cs="Times New Roman"/>
          <w:color w:val="000000"/>
          <w:sz w:val="28"/>
          <w:szCs w:val="28"/>
        </w:rPr>
        <w:t>Nh</w:t>
      </w:r>
      <w:r w:rsidRPr="00127ECF">
        <w:rPr>
          <w:rFonts w:ascii="Times New Roman" w:eastAsia="Times New Roman" w:hAnsi="Times New Roman" w:cs="Times New Roman"/>
          <w:sz w:val="28"/>
          <w:szCs w:val="28"/>
        </w:rPr>
        <w:t>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tiềm</w:t>
      </w:r>
      <w:proofErr w:type="spellEnd"/>
      <w:r w:rsidRPr="00127ECF">
        <w:rPr>
          <w:rFonts w:ascii="Times New Roman" w:eastAsia="Times New Roman" w:hAnsi="Times New Roman" w:cs="Times New Roman"/>
          <w:sz w:val="28"/>
          <w:szCs w:val="28"/>
        </w:rPr>
        <w:t xml:space="preserve"> năng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kinh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ngành</w:t>
      </w:r>
      <w:proofErr w:type="spellEnd"/>
      <w:r w:rsidRPr="00127ECF">
        <w:rPr>
          <w:rFonts w:ascii="Times New Roman" w:eastAsia="Times New Roman" w:hAnsi="Times New Roman" w:cs="Times New Roman"/>
          <w:sz w:val="28"/>
          <w:szCs w:val="28"/>
        </w:rPr>
        <w:t xml:space="preserve"> tương </w:t>
      </w:r>
      <w:proofErr w:type="spellStart"/>
      <w:r w:rsidRPr="00127ECF">
        <w:rPr>
          <w:rFonts w:ascii="Times New Roman" w:eastAsia="Times New Roman" w:hAnsi="Times New Roman" w:cs="Times New Roman"/>
          <w:sz w:val="28"/>
          <w:szCs w:val="28"/>
        </w:rPr>
        <w:t>tự</w:t>
      </w:r>
      <w:proofErr w:type="spellEnd"/>
    </w:p>
    <w:p w14:paraId="618EFE64" w14:textId="77777777" w:rsidR="00DF21F4" w:rsidRPr="00127ECF" w:rsidRDefault="009E7086" w:rsidP="000823CE">
      <w:pPr>
        <w:pStyle w:val="oancuaDanhsach"/>
        <w:numPr>
          <w:ilvl w:val="0"/>
          <w:numId w:val="50"/>
        </w:numPr>
        <w:spacing w:after="0" w:line="360" w:lineRule="auto"/>
        <w:ind w:left="360"/>
        <w:jc w:val="both"/>
        <w:rPr>
          <w:rFonts w:ascii="Times New Roman" w:eastAsia="Times New Roman" w:hAnsi="Times New Roman" w:cs="Times New Roman"/>
          <w:i/>
          <w:sz w:val="28"/>
          <w:szCs w:val="28"/>
        </w:rPr>
      </w:pPr>
      <w:r w:rsidRPr="00127ECF">
        <w:rPr>
          <w:rFonts w:ascii="Times New Roman" w:eastAsia="Times New Roman" w:hAnsi="Times New Roman" w:cs="Times New Roman"/>
          <w:i/>
          <w:color w:val="000000"/>
          <w:sz w:val="28"/>
          <w:szCs w:val="28"/>
        </w:rPr>
        <w:t xml:space="preserve">Nhu </w:t>
      </w:r>
      <w:proofErr w:type="spellStart"/>
      <w:r w:rsidRPr="00127ECF">
        <w:rPr>
          <w:rFonts w:ascii="Times New Roman" w:eastAsia="Times New Roman" w:hAnsi="Times New Roman" w:cs="Times New Roman"/>
          <w:i/>
          <w:color w:val="000000"/>
          <w:sz w:val="28"/>
          <w:szCs w:val="28"/>
        </w:rPr>
        <w:t>cầu</w:t>
      </w:r>
      <w:proofErr w:type="spellEnd"/>
      <w:r w:rsidRPr="00127ECF">
        <w:rPr>
          <w:rFonts w:ascii="Times New Roman" w:eastAsia="Times New Roman" w:hAnsi="Times New Roman" w:cs="Times New Roman"/>
          <w:i/>
          <w:color w:val="000000"/>
          <w:sz w:val="28"/>
          <w:szCs w:val="28"/>
        </w:rPr>
        <w:t xml:space="preserve">: </w:t>
      </w:r>
      <w:proofErr w:type="spellStart"/>
      <w:r w:rsidRPr="00127ECF">
        <w:rPr>
          <w:rFonts w:ascii="Times New Roman" w:eastAsia="Times New Roman" w:hAnsi="Times New Roman" w:cs="Times New Roman"/>
          <w:i/>
          <w:sz w:val="28"/>
          <w:szCs w:val="28"/>
        </w:rPr>
        <w:t>Các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quán</w:t>
      </w:r>
      <w:proofErr w:type="spellEnd"/>
      <w:r w:rsidRPr="00127ECF">
        <w:rPr>
          <w:rFonts w:ascii="Times New Roman" w:eastAsia="Times New Roman" w:hAnsi="Times New Roman" w:cs="Times New Roman"/>
          <w:i/>
          <w:sz w:val="28"/>
          <w:szCs w:val="28"/>
        </w:rPr>
        <w:t xml:space="preserve"> cơm </w:t>
      </w:r>
      <w:proofErr w:type="spellStart"/>
      <w:r w:rsidRPr="00127ECF">
        <w:rPr>
          <w:rFonts w:ascii="Times New Roman" w:eastAsia="Times New Roman" w:hAnsi="Times New Roman" w:cs="Times New Roman"/>
          <w:i/>
          <w:sz w:val="28"/>
          <w:szCs w:val="28"/>
        </w:rPr>
        <w:t>bình</w:t>
      </w:r>
      <w:proofErr w:type="spellEnd"/>
      <w:r w:rsidRPr="00127ECF">
        <w:rPr>
          <w:rFonts w:ascii="Times New Roman" w:eastAsia="Times New Roman" w:hAnsi="Times New Roman" w:cs="Times New Roman"/>
          <w:i/>
          <w:sz w:val="28"/>
          <w:szCs w:val="28"/>
        </w:rPr>
        <w:t xml:space="preserve"> dân </w:t>
      </w:r>
      <w:proofErr w:type="spellStart"/>
      <w:r w:rsidRPr="00127ECF">
        <w:rPr>
          <w:rFonts w:ascii="Times New Roman" w:eastAsia="Times New Roman" w:hAnsi="Times New Roman" w:cs="Times New Roman"/>
          <w:i/>
          <w:sz w:val="28"/>
          <w:szCs w:val="28"/>
        </w:rPr>
        <w:t>hiện</w:t>
      </w:r>
      <w:proofErr w:type="spellEnd"/>
      <w:r w:rsidRPr="00127ECF">
        <w:rPr>
          <w:rFonts w:ascii="Times New Roman" w:eastAsia="Times New Roman" w:hAnsi="Times New Roman" w:cs="Times New Roman"/>
          <w:i/>
          <w:sz w:val="28"/>
          <w:szCs w:val="28"/>
        </w:rPr>
        <w:t xml:space="preserve"> nay đang </w:t>
      </w:r>
      <w:proofErr w:type="spellStart"/>
      <w:r w:rsidRPr="00127ECF">
        <w:rPr>
          <w:rFonts w:ascii="Times New Roman" w:eastAsia="Times New Roman" w:hAnsi="Times New Roman" w:cs="Times New Roman"/>
          <w:i/>
          <w:sz w:val="28"/>
          <w:szCs w:val="28"/>
        </w:rPr>
        <w:t>bị</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báo</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động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về</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mức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độ</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vệ</w:t>
      </w:r>
      <w:proofErr w:type="spellEnd"/>
      <w:r w:rsidRPr="00127ECF">
        <w:rPr>
          <w:rFonts w:ascii="Times New Roman" w:eastAsia="Times New Roman" w:hAnsi="Times New Roman" w:cs="Times New Roman"/>
          <w:i/>
          <w:sz w:val="28"/>
          <w:szCs w:val="28"/>
        </w:rPr>
        <w:t xml:space="preserve"> sinh an </w:t>
      </w:r>
      <w:proofErr w:type="spellStart"/>
      <w:r w:rsidRPr="00127ECF">
        <w:rPr>
          <w:rFonts w:ascii="Times New Roman" w:eastAsia="Times New Roman" w:hAnsi="Times New Roman" w:cs="Times New Roman"/>
          <w:i/>
          <w:sz w:val="28"/>
          <w:szCs w:val="28"/>
        </w:rPr>
        <w:t>toàn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thực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phẩm</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khách</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hàng</w:t>
      </w:r>
      <w:proofErr w:type="spellEnd"/>
      <w:r w:rsidRPr="00127ECF">
        <w:rPr>
          <w:rFonts w:ascii="Times New Roman" w:eastAsia="Times New Roman" w:hAnsi="Times New Roman" w:cs="Times New Roman"/>
          <w:i/>
          <w:sz w:val="28"/>
          <w:szCs w:val="28"/>
        </w:rPr>
        <w:t xml:space="preserve"> vô </w:t>
      </w:r>
      <w:proofErr w:type="spellStart"/>
      <w:r w:rsidRPr="00127ECF">
        <w:rPr>
          <w:rFonts w:ascii="Times New Roman" w:eastAsia="Times New Roman" w:hAnsi="Times New Roman" w:cs="Times New Roman"/>
          <w:i/>
          <w:sz w:val="28"/>
          <w:szCs w:val="28"/>
        </w:rPr>
        <w:t>cùng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bất</w:t>
      </w:r>
      <w:proofErr w:type="spellEnd"/>
      <w:r w:rsidRPr="00127ECF">
        <w:rPr>
          <w:rFonts w:ascii="Times New Roman" w:eastAsia="Times New Roman" w:hAnsi="Times New Roman" w:cs="Times New Roman"/>
          <w:i/>
          <w:sz w:val="28"/>
          <w:szCs w:val="28"/>
        </w:rPr>
        <w:t xml:space="preserve"> an </w:t>
      </w:r>
      <w:proofErr w:type="spellStart"/>
      <w:r w:rsidRPr="00127ECF">
        <w:rPr>
          <w:rFonts w:ascii="Times New Roman" w:eastAsia="Times New Roman" w:hAnsi="Times New Roman" w:cs="Times New Roman"/>
          <w:i/>
          <w:sz w:val="28"/>
          <w:szCs w:val="28"/>
        </w:rPr>
        <w:t>về</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chất</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lượng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của</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chúng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Thị</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trường</w:t>
      </w:r>
      <w:proofErr w:type="spellEnd"/>
      <w:r w:rsidRPr="00127ECF">
        <w:rPr>
          <w:rFonts w:ascii="Times New Roman" w:eastAsia="Times New Roman" w:hAnsi="Times New Roman" w:cs="Times New Roman"/>
          <w:i/>
          <w:sz w:val="28"/>
          <w:szCs w:val="28"/>
        </w:rPr>
        <w:t xml:space="preserve"> cung </w:t>
      </w:r>
      <w:proofErr w:type="spellStart"/>
      <w:r w:rsidRPr="00127ECF">
        <w:rPr>
          <w:rFonts w:ascii="Times New Roman" w:eastAsia="Times New Roman" w:hAnsi="Times New Roman" w:cs="Times New Roman"/>
          <w:i/>
          <w:sz w:val="28"/>
          <w:szCs w:val="28"/>
        </w:rPr>
        <w:t>cấp</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sản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phẩm</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bữa</w:t>
      </w:r>
      <w:proofErr w:type="spellEnd"/>
      <w:r w:rsidRPr="00127ECF">
        <w:rPr>
          <w:rFonts w:ascii="Times New Roman" w:eastAsia="Times New Roman" w:hAnsi="Times New Roman" w:cs="Times New Roman"/>
          <w:i/>
          <w:sz w:val="28"/>
          <w:szCs w:val="28"/>
        </w:rPr>
        <w:t xml:space="preserve"> ăn cho nhân viên văn </w:t>
      </w:r>
      <w:proofErr w:type="spellStart"/>
      <w:r w:rsidRPr="00127ECF">
        <w:rPr>
          <w:rFonts w:ascii="Times New Roman" w:eastAsia="Times New Roman" w:hAnsi="Times New Roman" w:cs="Times New Roman"/>
          <w:i/>
          <w:sz w:val="28"/>
          <w:szCs w:val="28"/>
        </w:rPr>
        <w:t>phòng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hiện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vẫn</w:t>
      </w:r>
      <w:proofErr w:type="spellEnd"/>
      <w:r w:rsidRPr="00127ECF">
        <w:rPr>
          <w:rFonts w:ascii="Times New Roman" w:eastAsia="Times New Roman" w:hAnsi="Times New Roman" w:cs="Times New Roman"/>
          <w:i/>
          <w:sz w:val="28"/>
          <w:szCs w:val="28"/>
        </w:rPr>
        <w:t xml:space="preserve"> chưa </w:t>
      </w:r>
      <w:proofErr w:type="spellStart"/>
      <w:r w:rsidRPr="00127ECF">
        <w:rPr>
          <w:rFonts w:ascii="Times New Roman" w:eastAsia="Times New Roman" w:hAnsi="Times New Roman" w:cs="Times New Roman"/>
          <w:i/>
          <w:sz w:val="28"/>
          <w:szCs w:val="28"/>
        </w:rPr>
        <w:t>có</w:t>
      </w:r>
      <w:proofErr w:type="spellEnd"/>
      <w:r w:rsidRPr="00127ECF">
        <w:rPr>
          <w:rFonts w:ascii="Times New Roman" w:eastAsia="Times New Roman" w:hAnsi="Times New Roman" w:cs="Times New Roman"/>
          <w:i/>
          <w:sz w:val="28"/>
          <w:szCs w:val="28"/>
        </w:rPr>
        <w:t xml:space="preserve"> thương </w:t>
      </w:r>
      <w:proofErr w:type="spellStart"/>
      <w:r w:rsidRPr="00127ECF">
        <w:rPr>
          <w:rFonts w:ascii="Times New Roman" w:eastAsia="Times New Roman" w:hAnsi="Times New Roman" w:cs="Times New Roman"/>
          <w:i/>
          <w:sz w:val="28"/>
          <w:szCs w:val="28"/>
        </w:rPr>
        <w:t>hiệu</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thực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sự</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mạnh</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chiếm</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lĩnh</w:t>
      </w:r>
      <w:proofErr w:type="spellEnd"/>
      <w:r w:rsidRPr="00127ECF">
        <w:rPr>
          <w:rFonts w:ascii="Times New Roman" w:eastAsia="Times New Roman" w:hAnsi="Times New Roman" w:cs="Times New Roman"/>
          <w:i/>
          <w:sz w:val="28"/>
          <w:szCs w:val="28"/>
        </w:rPr>
        <w:t xml:space="preserve"> trên </w:t>
      </w:r>
      <w:proofErr w:type="spellStart"/>
      <w:r w:rsidRPr="00127ECF">
        <w:rPr>
          <w:rFonts w:ascii="Times New Roman" w:eastAsia="Times New Roman" w:hAnsi="Times New Roman" w:cs="Times New Roman"/>
          <w:i/>
          <w:sz w:val="28"/>
          <w:szCs w:val="28"/>
        </w:rPr>
        <w:t>thị</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trường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Chất</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lượng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cuộc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sống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ngày</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càng</w:t>
      </w:r>
      <w:proofErr w:type="spellEnd"/>
      <w:r w:rsidRPr="00127ECF">
        <w:rPr>
          <w:rFonts w:ascii="Times New Roman" w:eastAsia="Times New Roman" w:hAnsi="Times New Roman" w:cs="Times New Roman"/>
          <w:i/>
          <w:sz w:val="28"/>
          <w:szCs w:val="28"/>
        </w:rPr>
        <w:t xml:space="preserve"> cao </w:t>
      </w:r>
      <w:proofErr w:type="spellStart"/>
      <w:r w:rsidRPr="00127ECF">
        <w:rPr>
          <w:rFonts w:ascii="Times New Roman" w:eastAsia="Times New Roman" w:hAnsi="Times New Roman" w:cs="Times New Roman"/>
          <w:i/>
          <w:sz w:val="28"/>
          <w:szCs w:val="28"/>
        </w:rPr>
        <w:t>dẫn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đến</w:t>
      </w:r>
      <w:proofErr w:type="spellEnd"/>
      <w:r w:rsidRPr="00127ECF">
        <w:rPr>
          <w:rFonts w:ascii="Times New Roman" w:eastAsia="Times New Roman" w:hAnsi="Times New Roman" w:cs="Times New Roman"/>
          <w:i/>
          <w:sz w:val="28"/>
          <w:szCs w:val="28"/>
        </w:rPr>
        <w:t xml:space="preserve"> nhu </w:t>
      </w:r>
      <w:proofErr w:type="spellStart"/>
      <w:r w:rsidRPr="00127ECF">
        <w:rPr>
          <w:rFonts w:ascii="Times New Roman" w:eastAsia="Times New Roman" w:hAnsi="Times New Roman" w:cs="Times New Roman"/>
          <w:i/>
          <w:sz w:val="28"/>
          <w:szCs w:val="28"/>
        </w:rPr>
        <w:t>cầu</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về</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một</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bữa</w:t>
      </w:r>
      <w:proofErr w:type="spellEnd"/>
      <w:r w:rsidRPr="00127ECF">
        <w:rPr>
          <w:rFonts w:ascii="Times New Roman" w:eastAsia="Times New Roman" w:hAnsi="Times New Roman" w:cs="Times New Roman"/>
          <w:i/>
          <w:sz w:val="28"/>
          <w:szCs w:val="28"/>
        </w:rPr>
        <w:t xml:space="preserve"> ăn ngon, cung </w:t>
      </w:r>
      <w:proofErr w:type="spellStart"/>
      <w:r w:rsidRPr="00127ECF">
        <w:rPr>
          <w:rFonts w:ascii="Times New Roman" w:eastAsia="Times New Roman" w:hAnsi="Times New Roman" w:cs="Times New Roman"/>
          <w:i/>
          <w:sz w:val="28"/>
          <w:szCs w:val="28"/>
        </w:rPr>
        <w:t>cấp</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đầy</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đủ</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chất</w:t>
      </w:r>
      <w:proofErr w:type="spellEnd"/>
      <w:r w:rsidRPr="00127ECF">
        <w:rPr>
          <w:rFonts w:ascii="Times New Roman" w:eastAsia="Times New Roman" w:hAnsi="Times New Roman" w:cs="Times New Roman"/>
          <w:i/>
          <w:sz w:val="28"/>
          <w:szCs w:val="28"/>
        </w:rPr>
        <w:t xml:space="preserve"> dinh </w:t>
      </w:r>
      <w:proofErr w:type="spellStart"/>
      <w:r w:rsidRPr="00127ECF">
        <w:rPr>
          <w:rFonts w:ascii="Times New Roman" w:eastAsia="Times New Roman" w:hAnsi="Times New Roman" w:cs="Times New Roman"/>
          <w:i/>
          <w:sz w:val="28"/>
          <w:szCs w:val="28"/>
        </w:rPr>
        <w:t>dưỡng</w:t>
      </w:r>
      <w:proofErr w:type="spellEnd"/>
      <w:r w:rsidRPr="00127ECF">
        <w:rPr>
          <w:rFonts w:ascii="Times New Roman" w:eastAsia="Times New Roman" w:hAnsi="Times New Roman" w:cs="Times New Roman"/>
          <w:i/>
          <w:sz w:val="28"/>
          <w:szCs w:val="28"/>
        </w:rPr>
        <w:t xml:space="preserve"> cho </w:t>
      </w:r>
      <w:proofErr w:type="spellStart"/>
      <w:r w:rsidRPr="00127ECF">
        <w:rPr>
          <w:rFonts w:ascii="Times New Roman" w:eastAsia="Times New Roman" w:hAnsi="Times New Roman" w:cs="Times New Roman"/>
          <w:i/>
          <w:sz w:val="28"/>
          <w:szCs w:val="28"/>
        </w:rPr>
        <w:t>một</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ngày</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làm</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việc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cùng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với</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một</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dịch</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vụ</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hoàn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hảo</w:t>
      </w:r>
      <w:proofErr w:type="spellEnd"/>
      <w:r w:rsidRPr="00127ECF">
        <w:rPr>
          <w:rFonts w:ascii="Times New Roman" w:eastAsia="Times New Roman" w:hAnsi="Times New Roman" w:cs="Times New Roman"/>
          <w:i/>
          <w:sz w:val="28"/>
          <w:szCs w:val="28"/>
        </w:rPr>
        <w:t xml:space="preserve"> phong </w:t>
      </w:r>
      <w:proofErr w:type="spellStart"/>
      <w:r w:rsidRPr="00127ECF">
        <w:rPr>
          <w:rFonts w:ascii="Times New Roman" w:eastAsia="Times New Roman" w:hAnsi="Times New Roman" w:cs="Times New Roman"/>
          <w:i/>
          <w:sz w:val="28"/>
          <w:szCs w:val="28"/>
        </w:rPr>
        <w:t>cách</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làm</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việc</w:t>
      </w:r>
      <w:proofErr w:type="spellEnd"/>
      <w:r w:rsidRPr="00127ECF">
        <w:rPr>
          <w:rFonts w:ascii="Times New Roman" w:eastAsia="Times New Roman" w:hAnsi="Times New Roman" w:cs="Times New Roman"/>
          <w:i/>
          <w:sz w:val="28"/>
          <w:szCs w:val="28"/>
        </w:rPr>
        <w:t xml:space="preserve"> chuyên </w:t>
      </w:r>
      <w:proofErr w:type="spellStart"/>
      <w:r w:rsidRPr="00127ECF">
        <w:rPr>
          <w:rFonts w:ascii="Times New Roman" w:eastAsia="Times New Roman" w:hAnsi="Times New Roman" w:cs="Times New Roman"/>
          <w:i/>
          <w:sz w:val="28"/>
          <w:szCs w:val="28"/>
        </w:rPr>
        <w:t>nghiệp</w:t>
      </w:r>
      <w:proofErr w:type="spellEnd"/>
      <w:r w:rsidRPr="00127ECF">
        <w:rPr>
          <w:rFonts w:ascii="Times New Roman" w:eastAsia="Times New Roman" w:hAnsi="Times New Roman" w:cs="Times New Roman"/>
          <w:i/>
          <w:sz w:val="28"/>
          <w:szCs w:val="28"/>
        </w:rPr>
        <w:t xml:space="preserve"> hơn </w:t>
      </w:r>
      <w:proofErr w:type="spellStart"/>
      <w:r w:rsidRPr="00127ECF">
        <w:rPr>
          <w:rFonts w:ascii="Times New Roman" w:eastAsia="Times New Roman" w:hAnsi="Times New Roman" w:cs="Times New Roman"/>
          <w:i/>
          <w:sz w:val="28"/>
          <w:szCs w:val="28"/>
        </w:rPr>
        <w:t>ngày</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càng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cấp</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thiết</w:t>
      </w:r>
      <w:proofErr w:type="spellEnd"/>
      <w:r w:rsidRPr="00127ECF">
        <w:rPr>
          <w:rFonts w:ascii="Times New Roman" w:eastAsia="Times New Roman" w:hAnsi="Times New Roman" w:cs="Times New Roman"/>
          <w:i/>
          <w:sz w:val="28"/>
          <w:szCs w:val="28"/>
        </w:rPr>
        <w:t xml:space="preserve">. Do </w:t>
      </w:r>
      <w:proofErr w:type="spellStart"/>
      <w:r w:rsidRPr="00127ECF">
        <w:rPr>
          <w:rFonts w:ascii="Times New Roman" w:eastAsia="Times New Roman" w:hAnsi="Times New Roman" w:cs="Times New Roman"/>
          <w:i/>
          <w:sz w:val="28"/>
          <w:szCs w:val="28"/>
        </w:rPr>
        <w:t>vậy</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mà</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tập</w:t>
      </w:r>
      <w:proofErr w:type="spellEnd"/>
      <w:r w:rsidRPr="00127ECF">
        <w:rPr>
          <w:rFonts w:ascii="Times New Roman" w:eastAsia="Times New Roman" w:hAnsi="Times New Roman" w:cs="Times New Roman"/>
          <w:i/>
          <w:sz w:val="28"/>
          <w:szCs w:val="28"/>
        </w:rPr>
        <w:t xml:space="preserve"> trung </w:t>
      </w:r>
      <w:proofErr w:type="spellStart"/>
      <w:r w:rsidRPr="00127ECF">
        <w:rPr>
          <w:rFonts w:ascii="Times New Roman" w:eastAsia="Times New Roman" w:hAnsi="Times New Roman" w:cs="Times New Roman"/>
          <w:i/>
          <w:sz w:val="28"/>
          <w:szCs w:val="28"/>
        </w:rPr>
        <w:t>đầu</w:t>
      </w:r>
      <w:proofErr w:type="spellEnd"/>
      <w:r w:rsidRPr="00127ECF">
        <w:rPr>
          <w:rFonts w:ascii="Times New Roman" w:eastAsia="Times New Roman" w:hAnsi="Times New Roman" w:cs="Times New Roman"/>
          <w:i/>
          <w:sz w:val="28"/>
          <w:szCs w:val="28"/>
        </w:rPr>
        <w:t xml:space="preserve"> tư </w:t>
      </w:r>
      <w:proofErr w:type="spellStart"/>
      <w:r w:rsidRPr="00127ECF">
        <w:rPr>
          <w:rFonts w:ascii="Times New Roman" w:eastAsia="Times New Roman" w:hAnsi="Times New Roman" w:cs="Times New Roman"/>
          <w:i/>
          <w:sz w:val="28"/>
          <w:szCs w:val="28"/>
        </w:rPr>
        <w:t>vào</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đồ</w:t>
      </w:r>
      <w:proofErr w:type="spellEnd"/>
      <w:r w:rsidRPr="00127ECF">
        <w:rPr>
          <w:rFonts w:ascii="Times New Roman" w:eastAsia="Times New Roman" w:hAnsi="Times New Roman" w:cs="Times New Roman"/>
          <w:i/>
          <w:sz w:val="28"/>
          <w:szCs w:val="28"/>
        </w:rPr>
        <w:t xml:space="preserve"> ăn kinh doanh </w:t>
      </w:r>
      <w:proofErr w:type="spellStart"/>
      <w:r w:rsidRPr="00127ECF">
        <w:rPr>
          <w:rFonts w:ascii="Times New Roman" w:eastAsia="Times New Roman" w:hAnsi="Times New Roman" w:cs="Times New Roman"/>
          <w:i/>
          <w:sz w:val="28"/>
          <w:szCs w:val="28"/>
        </w:rPr>
        <w:t>sẽ</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đảm</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bảo</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có</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nhiều</w:t>
      </w:r>
      <w:proofErr w:type="spellEnd"/>
      <w:r w:rsidRPr="00127ECF">
        <w:rPr>
          <w:rFonts w:ascii="Times New Roman" w:eastAsia="Times New Roman" w:hAnsi="Times New Roman" w:cs="Times New Roman"/>
          <w:i/>
          <w:sz w:val="28"/>
          <w:szCs w:val="28"/>
        </w:rPr>
        <w:t xml:space="preserve"> cơ </w:t>
      </w:r>
      <w:proofErr w:type="spellStart"/>
      <w:r w:rsidRPr="00127ECF">
        <w:rPr>
          <w:rFonts w:ascii="Times New Roman" w:eastAsia="Times New Roman" w:hAnsi="Times New Roman" w:cs="Times New Roman"/>
          <w:i/>
          <w:sz w:val="28"/>
          <w:szCs w:val="28"/>
        </w:rPr>
        <w:t>hội</w:t>
      </w:r>
      <w:proofErr w:type="spellEnd"/>
      <w:r w:rsidRPr="00127ECF">
        <w:rPr>
          <w:rFonts w:ascii="Times New Roman" w:eastAsia="Times New Roman" w:hAnsi="Times New Roman" w:cs="Times New Roman"/>
          <w:i/>
          <w:sz w:val="28"/>
          <w:szCs w:val="28"/>
        </w:rPr>
        <w:t xml:space="preserve"> hơn so </w:t>
      </w:r>
      <w:proofErr w:type="spellStart"/>
      <w:r w:rsidRPr="00127ECF">
        <w:rPr>
          <w:rFonts w:ascii="Times New Roman" w:eastAsia="Times New Roman" w:hAnsi="Times New Roman" w:cs="Times New Roman"/>
          <w:i/>
          <w:sz w:val="28"/>
          <w:szCs w:val="28"/>
        </w:rPr>
        <w:t>với</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các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hình</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thức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khác</w:t>
      </w:r>
      <w:proofErr w:type="spellEnd"/>
      <w:r w:rsidRPr="00127ECF">
        <w:rPr>
          <w:rFonts w:ascii="Times New Roman" w:eastAsia="Times New Roman" w:hAnsi="Times New Roman" w:cs="Times New Roman"/>
          <w:i/>
          <w:sz w:val="28"/>
          <w:szCs w:val="28"/>
        </w:rPr>
        <w:t>..</w:t>
      </w:r>
    </w:p>
    <w:p w14:paraId="45C23531" w14:textId="77777777" w:rsidR="00DF21F4" w:rsidRPr="00127ECF" w:rsidRDefault="00DF21F4" w:rsidP="00127ECF">
      <w:pPr>
        <w:spacing w:after="0" w:line="360" w:lineRule="auto"/>
        <w:ind w:left="360" w:hanging="360"/>
        <w:jc w:val="both"/>
        <w:rPr>
          <w:rFonts w:ascii="Times New Roman" w:eastAsia="Times New Roman" w:hAnsi="Times New Roman" w:cs="Times New Roman"/>
          <w:i/>
          <w:sz w:val="28"/>
          <w:szCs w:val="28"/>
        </w:rPr>
      </w:pPr>
    </w:p>
    <w:p w14:paraId="467F8419" w14:textId="77777777" w:rsidR="00DF21F4" w:rsidRPr="00127ECF" w:rsidRDefault="009E7086" w:rsidP="000823CE">
      <w:pPr>
        <w:pStyle w:val="oancuaDanhsach"/>
        <w:numPr>
          <w:ilvl w:val="0"/>
          <w:numId w:val="50"/>
        </w:numPr>
        <w:spacing w:after="0" w:line="360" w:lineRule="auto"/>
        <w:ind w:left="360"/>
        <w:jc w:val="both"/>
        <w:rPr>
          <w:rFonts w:ascii="Times New Roman" w:eastAsia="Times New Roman" w:hAnsi="Times New Roman" w:cs="Times New Roman"/>
          <w:i/>
          <w:sz w:val="28"/>
          <w:szCs w:val="28"/>
        </w:rPr>
      </w:pPr>
      <w:proofErr w:type="spellStart"/>
      <w:r w:rsidRPr="00127ECF">
        <w:rPr>
          <w:rFonts w:ascii="Times New Roman" w:eastAsia="Times New Roman" w:hAnsi="Times New Roman" w:cs="Times New Roman"/>
          <w:i/>
          <w:color w:val="000000"/>
          <w:sz w:val="28"/>
          <w:szCs w:val="28"/>
        </w:rPr>
        <w:t>Kỹ</w:t>
      </w:r>
      <w:proofErr w:type="spellEnd"/>
      <w:r w:rsidRPr="00127ECF">
        <w:rPr>
          <w:rFonts w:ascii="Times New Roman" w:eastAsia="Times New Roman" w:hAnsi="Times New Roman" w:cs="Times New Roman"/>
          <w:i/>
          <w:color w:val="000000"/>
          <w:sz w:val="28"/>
          <w:szCs w:val="28"/>
        </w:rPr>
        <w:t xml:space="preserve"> năng: </w:t>
      </w:r>
      <w:proofErr w:type="spellStart"/>
      <w:r w:rsidRPr="00127ECF">
        <w:rPr>
          <w:rFonts w:ascii="Times New Roman" w:eastAsia="Times New Roman" w:hAnsi="Times New Roman" w:cs="Times New Roman"/>
          <w:i/>
          <w:sz w:val="28"/>
          <w:szCs w:val="28"/>
        </w:rPr>
        <w:t>Các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loại</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bún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phở</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và</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thức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uống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cần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nhiều</w:t>
      </w:r>
      <w:proofErr w:type="spellEnd"/>
      <w:r w:rsidRPr="00127ECF">
        <w:rPr>
          <w:rFonts w:ascii="Times New Roman" w:eastAsia="Times New Roman" w:hAnsi="Times New Roman" w:cs="Times New Roman"/>
          <w:i/>
          <w:sz w:val="28"/>
          <w:szCs w:val="28"/>
        </w:rPr>
        <w:t xml:space="preserve"> kinh </w:t>
      </w:r>
      <w:proofErr w:type="spellStart"/>
      <w:r w:rsidRPr="00127ECF">
        <w:rPr>
          <w:rFonts w:ascii="Times New Roman" w:eastAsia="Times New Roman" w:hAnsi="Times New Roman" w:cs="Times New Roman"/>
          <w:i/>
          <w:sz w:val="28"/>
          <w:szCs w:val="28"/>
        </w:rPr>
        <w:t>nghiệm</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kỹ</w:t>
      </w:r>
      <w:proofErr w:type="spellEnd"/>
      <w:r w:rsidRPr="00127ECF">
        <w:rPr>
          <w:rFonts w:ascii="Times New Roman" w:eastAsia="Times New Roman" w:hAnsi="Times New Roman" w:cs="Times New Roman"/>
          <w:i/>
          <w:sz w:val="28"/>
          <w:szCs w:val="28"/>
        </w:rPr>
        <w:t xml:space="preserve"> năng trong </w:t>
      </w:r>
      <w:proofErr w:type="spellStart"/>
      <w:r w:rsidRPr="00127ECF">
        <w:rPr>
          <w:rFonts w:ascii="Times New Roman" w:eastAsia="Times New Roman" w:hAnsi="Times New Roman" w:cs="Times New Roman"/>
          <w:i/>
          <w:sz w:val="28"/>
          <w:szCs w:val="28"/>
        </w:rPr>
        <w:t>lựa</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chọn</w:t>
      </w:r>
      <w:proofErr w:type="spellEnd"/>
      <w:r w:rsidRPr="00127ECF">
        <w:rPr>
          <w:rFonts w:ascii="Times New Roman" w:eastAsia="Times New Roman" w:hAnsi="Times New Roman" w:cs="Times New Roman"/>
          <w:i/>
          <w:sz w:val="28"/>
          <w:szCs w:val="28"/>
        </w:rPr>
        <w:t xml:space="preserve"> nguyên </w:t>
      </w:r>
      <w:proofErr w:type="spellStart"/>
      <w:r w:rsidRPr="00127ECF">
        <w:rPr>
          <w:rFonts w:ascii="Times New Roman" w:eastAsia="Times New Roman" w:hAnsi="Times New Roman" w:cs="Times New Roman"/>
          <w:i/>
          <w:sz w:val="28"/>
          <w:szCs w:val="28"/>
        </w:rPr>
        <w:t>liệu</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chế</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biến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Với</w:t>
      </w:r>
      <w:proofErr w:type="spellEnd"/>
      <w:r w:rsidRPr="00127ECF">
        <w:rPr>
          <w:rFonts w:ascii="Times New Roman" w:eastAsia="Times New Roman" w:hAnsi="Times New Roman" w:cs="Times New Roman"/>
          <w:i/>
          <w:sz w:val="28"/>
          <w:szCs w:val="28"/>
        </w:rPr>
        <w:t xml:space="preserve"> cơm </w:t>
      </w:r>
      <w:proofErr w:type="spellStart"/>
      <w:r w:rsidRPr="00127ECF">
        <w:rPr>
          <w:rFonts w:ascii="Times New Roman" w:eastAsia="Times New Roman" w:hAnsi="Times New Roman" w:cs="Times New Roman"/>
          <w:i/>
          <w:sz w:val="28"/>
          <w:szCs w:val="28"/>
        </w:rPr>
        <w:t>và</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các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món</w:t>
      </w:r>
      <w:proofErr w:type="spellEnd"/>
      <w:r w:rsidRPr="00127ECF">
        <w:rPr>
          <w:rFonts w:ascii="Times New Roman" w:eastAsia="Times New Roman" w:hAnsi="Times New Roman" w:cs="Times New Roman"/>
          <w:i/>
          <w:sz w:val="28"/>
          <w:szCs w:val="28"/>
        </w:rPr>
        <w:t xml:space="preserve"> ăn </w:t>
      </w:r>
      <w:proofErr w:type="spellStart"/>
      <w:r w:rsidRPr="00127ECF">
        <w:rPr>
          <w:rFonts w:ascii="Times New Roman" w:eastAsia="Times New Roman" w:hAnsi="Times New Roman" w:cs="Times New Roman"/>
          <w:i/>
          <w:sz w:val="28"/>
          <w:szCs w:val="28"/>
        </w:rPr>
        <w:t>thì</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dễ</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dàng</w:t>
      </w:r>
      <w:proofErr w:type="spellEnd"/>
      <w:r w:rsidRPr="00127ECF">
        <w:rPr>
          <w:rFonts w:ascii="Times New Roman" w:eastAsia="Times New Roman" w:hAnsi="Times New Roman" w:cs="Times New Roman"/>
          <w:i/>
          <w:sz w:val="28"/>
          <w:szCs w:val="28"/>
        </w:rPr>
        <w:t xml:space="preserve"> hơn thông </w:t>
      </w:r>
      <w:r w:rsidRPr="00127ECF">
        <w:rPr>
          <w:rFonts w:ascii="Times New Roman" w:eastAsia="Times New Roman" w:hAnsi="Times New Roman" w:cs="Times New Roman"/>
          <w:i/>
          <w:sz w:val="28"/>
          <w:szCs w:val="28"/>
        </w:rPr>
        <w:lastRenderedPageBreak/>
        <w:t xml:space="preserve">qua kinh </w:t>
      </w:r>
      <w:proofErr w:type="spellStart"/>
      <w:r w:rsidRPr="00127ECF">
        <w:rPr>
          <w:rFonts w:ascii="Times New Roman" w:eastAsia="Times New Roman" w:hAnsi="Times New Roman" w:cs="Times New Roman"/>
          <w:i/>
          <w:sz w:val="28"/>
          <w:szCs w:val="28"/>
        </w:rPr>
        <w:t>nghiệm</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nội</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trợ</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và</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các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khóa</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học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cần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thiết</w:t>
      </w:r>
      <w:proofErr w:type="spellEnd"/>
      <w:r w:rsidRPr="00127ECF">
        <w:rPr>
          <w:rFonts w:ascii="Times New Roman" w:eastAsia="Times New Roman" w:hAnsi="Times New Roman" w:cs="Times New Roman"/>
          <w:i/>
          <w:sz w:val="28"/>
          <w:szCs w:val="28"/>
        </w:rPr>
        <w:t xml:space="preserve">. Không </w:t>
      </w:r>
      <w:proofErr w:type="spellStart"/>
      <w:r w:rsidRPr="00127ECF">
        <w:rPr>
          <w:rFonts w:ascii="Times New Roman" w:eastAsia="Times New Roman" w:hAnsi="Times New Roman" w:cs="Times New Roman"/>
          <w:i/>
          <w:sz w:val="28"/>
          <w:szCs w:val="28"/>
        </w:rPr>
        <w:t>những</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vậy</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còn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cần</w:t>
      </w:r>
      <w:proofErr w:type="spellEnd"/>
      <w:r w:rsidRPr="00127ECF">
        <w:rPr>
          <w:rFonts w:ascii="Times New Roman" w:eastAsia="Times New Roman" w:hAnsi="Times New Roman" w:cs="Times New Roman"/>
          <w:i/>
          <w:sz w:val="28"/>
          <w:szCs w:val="28"/>
        </w:rPr>
        <w:t xml:space="preserve"> thêm </w:t>
      </w:r>
      <w:proofErr w:type="spellStart"/>
      <w:r w:rsidRPr="00127ECF">
        <w:rPr>
          <w:rFonts w:ascii="Times New Roman" w:eastAsia="Times New Roman" w:hAnsi="Times New Roman" w:cs="Times New Roman"/>
          <w:i/>
          <w:sz w:val="28"/>
          <w:szCs w:val="28"/>
        </w:rPr>
        <w:t>các</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kỹ</w:t>
      </w:r>
      <w:proofErr w:type="spellEnd"/>
      <w:r w:rsidRPr="00127ECF">
        <w:rPr>
          <w:rFonts w:ascii="Times New Roman" w:eastAsia="Times New Roman" w:hAnsi="Times New Roman" w:cs="Times New Roman"/>
          <w:i/>
          <w:sz w:val="28"/>
          <w:szCs w:val="28"/>
        </w:rPr>
        <w:t xml:space="preserve"> năng </w:t>
      </w:r>
      <w:proofErr w:type="spellStart"/>
      <w:r w:rsidRPr="00127ECF">
        <w:rPr>
          <w:rFonts w:ascii="Times New Roman" w:eastAsia="Times New Roman" w:hAnsi="Times New Roman" w:cs="Times New Roman"/>
          <w:i/>
          <w:sz w:val="28"/>
          <w:szCs w:val="28"/>
        </w:rPr>
        <w:t>về</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quản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lý</w:t>
      </w:r>
      <w:proofErr w:type="spellEnd"/>
      <w:r w:rsidRPr="00127ECF">
        <w:rPr>
          <w:rFonts w:ascii="Times New Roman" w:eastAsia="Times New Roman" w:hAnsi="Times New Roman" w:cs="Times New Roman"/>
          <w:i/>
          <w:sz w:val="28"/>
          <w:szCs w:val="28"/>
        </w:rPr>
        <w:t xml:space="preserve"> nhân </w:t>
      </w:r>
      <w:proofErr w:type="spellStart"/>
      <w:r w:rsidRPr="00127ECF">
        <w:rPr>
          <w:rFonts w:ascii="Times New Roman" w:eastAsia="Times New Roman" w:hAnsi="Times New Roman" w:cs="Times New Roman"/>
          <w:i/>
          <w:sz w:val="28"/>
          <w:szCs w:val="28"/>
        </w:rPr>
        <w:t>sự</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và</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hiểu</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biết</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về</w:t>
      </w:r>
      <w:proofErr w:type="spellEnd"/>
      <w:r w:rsidRPr="00127ECF">
        <w:rPr>
          <w:rFonts w:ascii="Times New Roman" w:eastAsia="Times New Roman" w:hAnsi="Times New Roman" w:cs="Times New Roman"/>
          <w:i/>
          <w:sz w:val="28"/>
          <w:szCs w:val="28"/>
        </w:rPr>
        <w:t xml:space="preserve"> kinh doanh </w:t>
      </w:r>
      <w:proofErr w:type="spellStart"/>
      <w:r w:rsidRPr="00127ECF">
        <w:rPr>
          <w:rFonts w:ascii="Times New Roman" w:eastAsia="Times New Roman" w:hAnsi="Times New Roman" w:cs="Times New Roman"/>
          <w:i/>
          <w:sz w:val="28"/>
          <w:szCs w:val="28"/>
        </w:rPr>
        <w:t>và</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một</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chút</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về</w:t>
      </w:r>
      <w:proofErr w:type="spellEnd"/>
      <w:r w:rsidRPr="00127ECF">
        <w:rPr>
          <w:rFonts w:ascii="Times New Roman" w:eastAsia="Times New Roman" w:hAnsi="Times New Roman" w:cs="Times New Roman"/>
          <w:i/>
          <w:sz w:val="28"/>
          <w:szCs w:val="28"/>
        </w:rPr>
        <w:t xml:space="preserve"> thương </w:t>
      </w:r>
      <w:proofErr w:type="spellStart"/>
      <w:r w:rsidRPr="00127ECF">
        <w:rPr>
          <w:rFonts w:ascii="Times New Roman" w:eastAsia="Times New Roman" w:hAnsi="Times New Roman" w:cs="Times New Roman"/>
          <w:i/>
          <w:sz w:val="28"/>
          <w:szCs w:val="28"/>
        </w:rPr>
        <w:t>mại</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điện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tử</w:t>
      </w:r>
      <w:proofErr w:type="spellEnd"/>
      <w:r w:rsidRPr="00127ECF">
        <w:rPr>
          <w:rFonts w:ascii="Times New Roman" w:eastAsia="Times New Roman" w:hAnsi="Times New Roman" w:cs="Times New Roman"/>
          <w:i/>
          <w:sz w:val="28"/>
          <w:szCs w:val="28"/>
        </w:rPr>
        <w:t>.</w:t>
      </w:r>
    </w:p>
    <w:p w14:paraId="61FB042A" w14:textId="4323AF2E" w:rsidR="00DF21F4" w:rsidRPr="00127ECF" w:rsidRDefault="009E7086" w:rsidP="00127ECF">
      <w:pPr>
        <w:spacing w:after="0" w:line="360" w:lineRule="auto"/>
        <w:jc w:val="both"/>
        <w:rPr>
          <w:rFonts w:ascii="Times New Roman" w:eastAsia="Times New Roman" w:hAnsi="Times New Roman" w:cs="Times New Roman"/>
          <w:b/>
          <w:bCs/>
          <w:i/>
          <w:color w:val="000000"/>
          <w:sz w:val="28"/>
          <w:szCs w:val="28"/>
        </w:rPr>
      </w:pPr>
      <w:proofErr w:type="spellStart"/>
      <w:r w:rsidRPr="00127ECF">
        <w:rPr>
          <w:rFonts w:ascii="Times New Roman" w:eastAsia="Times New Roman" w:hAnsi="Times New Roman" w:cs="Times New Roman"/>
          <w:b/>
          <w:bCs/>
          <w:i/>
          <w:color w:val="000000"/>
          <w:sz w:val="28"/>
          <w:szCs w:val="28"/>
        </w:rPr>
        <w:t>Nguồn</w:t>
      </w:r>
      <w:proofErr w:type="spellEnd"/>
      <w:r w:rsidRPr="00127ECF">
        <w:rPr>
          <w:rFonts w:ascii="Times New Roman" w:eastAsia="Times New Roman" w:hAnsi="Times New Roman" w:cs="Times New Roman"/>
          <w:b/>
          <w:bCs/>
          <w:i/>
          <w:color w:val="000000"/>
          <w:sz w:val="28"/>
          <w:szCs w:val="28"/>
        </w:rPr>
        <w:t xml:space="preserve"> nhân </w:t>
      </w:r>
      <w:proofErr w:type="spellStart"/>
      <w:r w:rsidRPr="00127ECF">
        <w:rPr>
          <w:rFonts w:ascii="Times New Roman" w:eastAsia="Times New Roman" w:hAnsi="Times New Roman" w:cs="Times New Roman"/>
          <w:b/>
          <w:bCs/>
          <w:i/>
          <w:color w:val="000000"/>
          <w:sz w:val="28"/>
          <w:szCs w:val="28"/>
        </w:rPr>
        <w:t>lực</w:t>
      </w:r>
      <w:proofErr w:type="spellEnd"/>
      <w:r w:rsidRPr="00127ECF">
        <w:rPr>
          <w:rFonts w:ascii="Times New Roman" w:eastAsia="Times New Roman" w:hAnsi="Times New Roman" w:cs="Times New Roman"/>
          <w:b/>
          <w:bCs/>
          <w:i/>
          <w:color w:val="000000"/>
          <w:sz w:val="28"/>
          <w:szCs w:val="28"/>
        </w:rPr>
        <w:t xml:space="preserve">: </w:t>
      </w:r>
    </w:p>
    <w:tbl>
      <w:tblPr>
        <w:tblStyle w:val="afffffffff3"/>
        <w:tblW w:w="9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
        <w:gridCol w:w="2209"/>
        <w:gridCol w:w="2539"/>
        <w:gridCol w:w="1094"/>
        <w:gridCol w:w="2453"/>
      </w:tblGrid>
      <w:tr w:rsidR="00DF21F4" w:rsidRPr="00127ECF" w14:paraId="307D6476" w14:textId="77777777" w:rsidTr="00127ECF">
        <w:trPr>
          <w:trHeight w:val="206"/>
        </w:trPr>
        <w:tc>
          <w:tcPr>
            <w:tcW w:w="827" w:type="dxa"/>
            <w:shd w:val="clear" w:color="auto" w:fill="FF0000"/>
            <w:vAlign w:val="center"/>
          </w:tcPr>
          <w:p w14:paraId="75DB980B"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STT</w:t>
            </w:r>
          </w:p>
        </w:tc>
        <w:tc>
          <w:tcPr>
            <w:tcW w:w="2209" w:type="dxa"/>
            <w:shd w:val="clear" w:color="auto" w:fill="FF0000"/>
            <w:vAlign w:val="center"/>
          </w:tcPr>
          <w:p w14:paraId="0464E792"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Họ</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và</w:t>
            </w:r>
            <w:proofErr w:type="spellEnd"/>
            <w:r w:rsidRPr="00127ECF">
              <w:rPr>
                <w:rFonts w:ascii="Times New Roman" w:eastAsia="Times New Roman" w:hAnsi="Times New Roman" w:cs="Times New Roman"/>
                <w:b/>
                <w:color w:val="FFFFFF"/>
                <w:sz w:val="28"/>
                <w:szCs w:val="28"/>
              </w:rPr>
              <w:t xml:space="preserve"> tên</w:t>
            </w:r>
          </w:p>
        </w:tc>
        <w:tc>
          <w:tcPr>
            <w:tcW w:w="2539" w:type="dxa"/>
            <w:shd w:val="clear" w:color="auto" w:fill="FF0000"/>
            <w:vAlign w:val="center"/>
          </w:tcPr>
          <w:p w14:paraId="2E146C09"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Điểm</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mạnh</w:t>
            </w:r>
            <w:proofErr w:type="spellEnd"/>
          </w:p>
        </w:tc>
        <w:tc>
          <w:tcPr>
            <w:tcW w:w="1094" w:type="dxa"/>
            <w:shd w:val="clear" w:color="auto" w:fill="FF0000"/>
            <w:vAlign w:val="center"/>
          </w:tcPr>
          <w:p w14:paraId="60815E3F"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Điểm</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yếu</w:t>
            </w:r>
            <w:proofErr w:type="spellEnd"/>
          </w:p>
        </w:tc>
        <w:tc>
          <w:tcPr>
            <w:tcW w:w="2453" w:type="dxa"/>
            <w:shd w:val="clear" w:color="auto" w:fill="FF0000"/>
            <w:vAlign w:val="center"/>
          </w:tcPr>
          <w:p w14:paraId="5E0993F1"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Chức</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vụ</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phù</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hợp</w:t>
            </w:r>
            <w:proofErr w:type="spellEnd"/>
          </w:p>
        </w:tc>
      </w:tr>
      <w:tr w:rsidR="00DF21F4" w:rsidRPr="00127ECF" w14:paraId="1D90611D" w14:textId="77777777" w:rsidTr="00127ECF">
        <w:trPr>
          <w:trHeight w:val="5034"/>
        </w:trPr>
        <w:tc>
          <w:tcPr>
            <w:tcW w:w="827" w:type="dxa"/>
            <w:vAlign w:val="center"/>
          </w:tcPr>
          <w:p w14:paraId="5583C986"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2209" w:type="dxa"/>
            <w:vAlign w:val="center"/>
          </w:tcPr>
          <w:p w14:paraId="3BD6FE89"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Trần</w:t>
            </w:r>
            <w:proofErr w:type="spellEnd"/>
            <w:r w:rsidRPr="00127ECF">
              <w:rPr>
                <w:rFonts w:ascii="Times New Roman" w:eastAsia="Times New Roman" w:hAnsi="Times New Roman" w:cs="Times New Roman"/>
                <w:sz w:val="28"/>
                <w:szCs w:val="28"/>
              </w:rPr>
              <w:t xml:space="preserve"> Minh Quân</w:t>
            </w:r>
          </w:p>
        </w:tc>
        <w:tc>
          <w:tcPr>
            <w:tcW w:w="2539" w:type="dxa"/>
            <w:vAlign w:val="center"/>
          </w:tcPr>
          <w:p w14:paraId="41EF93FA" w14:textId="4B0461BC" w:rsidR="00DF21F4" w:rsidRPr="00127ECF" w:rsidRDefault="009E7086" w:rsidP="000823CE">
            <w:pPr>
              <w:numPr>
                <w:ilvl w:val="0"/>
                <w:numId w:val="10"/>
              </w:numPr>
              <w:spacing w:line="360" w:lineRule="auto"/>
              <w:ind w:left="181" w:right="-95" w:hanging="180"/>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Thường</w:t>
            </w:r>
            <w:proofErr w:type="spellEnd"/>
            <w:r w:rsidRPr="00127ECF">
              <w:rPr>
                <w:rFonts w:ascii="Times New Roman" w:eastAsia="Times New Roman" w:hAnsi="Times New Roman" w:cs="Times New Roman"/>
                <w:sz w:val="28"/>
                <w:szCs w:val="28"/>
              </w:rPr>
              <w:t xml:space="preserve"> đưa ra ý </w:t>
            </w:r>
            <w:proofErr w:type="spellStart"/>
            <w:r w:rsidRPr="00127ECF">
              <w:rPr>
                <w:rFonts w:ascii="Times New Roman" w:eastAsia="Times New Roman" w:hAnsi="Times New Roman" w:cs="Times New Roman"/>
                <w:sz w:val="28"/>
                <w:szCs w:val="28"/>
              </w:rPr>
              <w:t>kiến</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nhóm</w:t>
            </w:r>
            <w:proofErr w:type="spellEnd"/>
            <w:r w:rsidRPr="00127ECF">
              <w:rPr>
                <w:rFonts w:ascii="Times New Roman" w:eastAsia="Times New Roman" w:hAnsi="Times New Roman" w:cs="Times New Roman"/>
                <w:sz w:val="28"/>
                <w:szCs w:val="28"/>
              </w:rPr>
              <w:t>.</w:t>
            </w:r>
          </w:p>
          <w:p w14:paraId="1F0CBF3B" w14:textId="07AAB533" w:rsidR="00DF21F4" w:rsidRPr="00127ECF" w:rsidRDefault="009E7086" w:rsidP="000823CE">
            <w:pPr>
              <w:numPr>
                <w:ilvl w:val="0"/>
                <w:numId w:val="10"/>
              </w:numPr>
              <w:spacing w:line="360" w:lineRule="auto"/>
              <w:ind w:left="181" w:right="-95" w:hanging="180"/>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Luôn </w:t>
            </w:r>
            <w:proofErr w:type="spellStart"/>
            <w:r w:rsidRPr="00127ECF">
              <w:rPr>
                <w:rFonts w:ascii="Times New Roman" w:eastAsia="Times New Roman" w:hAnsi="Times New Roman" w:cs="Times New Roman"/>
                <w:sz w:val="28"/>
                <w:szCs w:val="28"/>
              </w:rPr>
              <w:t>hòa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mọi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p>
          <w:p w14:paraId="4710F301" w14:textId="60654E86" w:rsidR="00DF21F4" w:rsidRPr="00127ECF" w:rsidRDefault="009E7086" w:rsidP="000823CE">
            <w:pPr>
              <w:numPr>
                <w:ilvl w:val="0"/>
                <w:numId w:val="10"/>
              </w:numPr>
              <w:spacing w:line="360" w:lineRule="auto"/>
              <w:ind w:left="181" w:right="-95" w:hanging="180"/>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Tích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Cực</w:t>
            </w:r>
            <w:proofErr w:type="spellEnd"/>
            <w:r w:rsidRPr="00127ECF">
              <w:rPr>
                <w:rFonts w:ascii="Times New Roman" w:eastAsia="Times New Roman" w:hAnsi="Times New Roman" w:cs="Times New Roman"/>
                <w:sz w:val="28"/>
                <w:szCs w:val="28"/>
              </w:rPr>
              <w:t xml:space="preserve"> tương </w:t>
            </w:r>
            <w:proofErr w:type="spellStart"/>
            <w:r w:rsidRPr="00127ECF">
              <w:rPr>
                <w:rFonts w:ascii="Times New Roman" w:eastAsia="Times New Roman" w:hAnsi="Times New Roman" w:cs="Times New Roman"/>
                <w:sz w:val="28"/>
                <w:szCs w:val="28"/>
              </w:rPr>
              <w:t>tác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viên</w:t>
            </w:r>
          </w:p>
          <w:p w14:paraId="70474C85" w14:textId="3AF6261E" w:rsidR="00DF21F4" w:rsidRPr="00127ECF" w:rsidRDefault="009E7086" w:rsidP="000823CE">
            <w:pPr>
              <w:numPr>
                <w:ilvl w:val="0"/>
                <w:numId w:val="10"/>
              </w:numPr>
              <w:spacing w:line="360" w:lineRule="auto"/>
              <w:ind w:left="181" w:right="-95" w:hanging="180"/>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highlight w:val="white"/>
              </w:rPr>
              <w:t>Có</w:t>
            </w:r>
            <w:proofErr w:type="spellEnd"/>
            <w:r w:rsidRPr="00127ECF">
              <w:rPr>
                <w:rFonts w:ascii="Times New Roman" w:eastAsia="Times New Roman" w:hAnsi="Times New Roman" w:cs="Times New Roman"/>
                <w:sz w:val="28"/>
                <w:szCs w:val="28"/>
                <w:highlight w:val="white"/>
              </w:rPr>
              <w:t xml:space="preserve"> kinh </w:t>
            </w:r>
            <w:proofErr w:type="spellStart"/>
            <w:r w:rsidRPr="00127ECF">
              <w:rPr>
                <w:rFonts w:ascii="Times New Roman" w:eastAsia="Times New Roman" w:hAnsi="Times New Roman" w:cs="Times New Roman"/>
                <w:sz w:val="28"/>
                <w:szCs w:val="28"/>
                <w:highlight w:val="white"/>
              </w:rPr>
              <w:t>nghiệm</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về</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quản</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lý</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nguồn</w:t>
            </w:r>
            <w:proofErr w:type="spellEnd"/>
            <w:r w:rsidRPr="00127ECF">
              <w:rPr>
                <w:rFonts w:ascii="Times New Roman" w:eastAsia="Times New Roman" w:hAnsi="Times New Roman" w:cs="Times New Roman"/>
                <w:sz w:val="28"/>
                <w:szCs w:val="28"/>
                <w:highlight w:val="white"/>
              </w:rPr>
              <w:t xml:space="preserve"> cung </w:t>
            </w:r>
            <w:proofErr w:type="spellStart"/>
            <w:r w:rsidRPr="00127ECF">
              <w:rPr>
                <w:rFonts w:ascii="Times New Roman" w:eastAsia="Times New Roman" w:hAnsi="Times New Roman" w:cs="Times New Roman"/>
                <w:sz w:val="28"/>
                <w:szCs w:val="28"/>
                <w:highlight w:val="white"/>
              </w:rPr>
              <w:t>và</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quản</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lý</w:t>
            </w:r>
            <w:proofErr w:type="spellEnd"/>
            <w:r w:rsidRPr="00127ECF">
              <w:rPr>
                <w:rFonts w:ascii="Times New Roman" w:eastAsia="Times New Roman" w:hAnsi="Times New Roman" w:cs="Times New Roman"/>
                <w:sz w:val="28"/>
                <w:szCs w:val="28"/>
                <w:highlight w:val="white"/>
              </w:rPr>
              <w:t xml:space="preserve"> nhân </w:t>
            </w:r>
            <w:proofErr w:type="spellStart"/>
            <w:r w:rsidRPr="00127ECF">
              <w:rPr>
                <w:rFonts w:ascii="Times New Roman" w:eastAsia="Times New Roman" w:hAnsi="Times New Roman" w:cs="Times New Roman"/>
                <w:sz w:val="28"/>
                <w:szCs w:val="28"/>
                <w:highlight w:val="white"/>
              </w:rPr>
              <w:t>sự</w:t>
            </w:r>
            <w:proofErr w:type="spellEnd"/>
            <w:r w:rsidRPr="00127ECF">
              <w:rPr>
                <w:rFonts w:ascii="Times New Roman" w:eastAsia="Times New Roman" w:hAnsi="Times New Roman" w:cs="Times New Roman"/>
                <w:sz w:val="28"/>
                <w:szCs w:val="28"/>
                <w:highlight w:val="white"/>
              </w:rPr>
              <w:t>.</w:t>
            </w:r>
          </w:p>
          <w:p w14:paraId="7A4F7E61" w14:textId="10211668" w:rsidR="00DF21F4" w:rsidRPr="00127ECF" w:rsidRDefault="009E7086" w:rsidP="000823CE">
            <w:pPr>
              <w:numPr>
                <w:ilvl w:val="0"/>
                <w:numId w:val="10"/>
              </w:numPr>
              <w:spacing w:line="360" w:lineRule="auto"/>
              <w:ind w:left="181" w:right="-95" w:hanging="180"/>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Năng </w:t>
            </w:r>
            <w:proofErr w:type="spellStart"/>
            <w:r w:rsidRPr="00127ECF">
              <w:rPr>
                <w:rFonts w:ascii="Times New Roman" w:eastAsia="Times New Roman" w:hAnsi="Times New Roman" w:cs="Times New Roman"/>
                <w:sz w:val="28"/>
                <w:szCs w:val="28"/>
                <w:highlight w:val="white"/>
              </w:rPr>
              <w:t>động</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sáng</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tạo</w:t>
            </w:r>
            <w:proofErr w:type="spellEnd"/>
            <w:r w:rsidRPr="00127ECF">
              <w:rPr>
                <w:rFonts w:ascii="Times New Roman" w:eastAsia="Times New Roman" w:hAnsi="Times New Roman" w:cs="Times New Roman"/>
                <w:sz w:val="28"/>
                <w:szCs w:val="28"/>
                <w:highlight w:val="white"/>
              </w:rPr>
              <w:t>.</w:t>
            </w:r>
          </w:p>
        </w:tc>
        <w:tc>
          <w:tcPr>
            <w:tcW w:w="1094" w:type="dxa"/>
            <w:vAlign w:val="center"/>
          </w:tcPr>
          <w:p w14:paraId="56B03703" w14:textId="77777777" w:rsidR="00DF21F4" w:rsidRPr="00127ECF" w:rsidRDefault="00DF21F4" w:rsidP="00127ECF">
            <w:pPr>
              <w:spacing w:line="360" w:lineRule="auto"/>
              <w:jc w:val="center"/>
              <w:rPr>
                <w:rFonts w:ascii="Times New Roman" w:eastAsia="Times New Roman" w:hAnsi="Times New Roman" w:cs="Times New Roman"/>
                <w:sz w:val="28"/>
                <w:szCs w:val="28"/>
              </w:rPr>
            </w:pPr>
          </w:p>
        </w:tc>
        <w:tc>
          <w:tcPr>
            <w:tcW w:w="2453" w:type="dxa"/>
            <w:vAlign w:val="center"/>
          </w:tcPr>
          <w:p w14:paraId="413B5DF5" w14:textId="77777777" w:rsidR="00DF21F4" w:rsidRPr="00127ECF" w:rsidRDefault="009E7086" w:rsidP="00127ECF">
            <w:pPr>
              <w:spacing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p>
        </w:tc>
      </w:tr>
      <w:tr w:rsidR="00DF21F4" w:rsidRPr="00127ECF" w14:paraId="48001D52" w14:textId="77777777" w:rsidTr="00127ECF">
        <w:trPr>
          <w:trHeight w:val="405"/>
        </w:trPr>
        <w:tc>
          <w:tcPr>
            <w:tcW w:w="827" w:type="dxa"/>
            <w:vAlign w:val="center"/>
          </w:tcPr>
          <w:p w14:paraId="46EA5899"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w:t>
            </w:r>
          </w:p>
        </w:tc>
        <w:tc>
          <w:tcPr>
            <w:tcW w:w="2209" w:type="dxa"/>
            <w:vAlign w:val="center"/>
          </w:tcPr>
          <w:p w14:paraId="2755AEDD"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Tạ Duy Tùng</w:t>
            </w:r>
          </w:p>
        </w:tc>
        <w:tc>
          <w:tcPr>
            <w:tcW w:w="2539" w:type="dxa"/>
            <w:vAlign w:val="center"/>
          </w:tcPr>
          <w:p w14:paraId="1D22207D" w14:textId="41837727" w:rsidR="00DF21F4" w:rsidRPr="00127ECF" w:rsidRDefault="009E7086" w:rsidP="000823CE">
            <w:pPr>
              <w:pStyle w:val="oancuaDanhsach"/>
              <w:numPr>
                <w:ilvl w:val="0"/>
                <w:numId w:val="10"/>
              </w:numPr>
              <w:spacing w:line="360" w:lineRule="auto"/>
              <w:ind w:left="181" w:hanging="180"/>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một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vài</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cụ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w:t>
            </w:r>
          </w:p>
        </w:tc>
        <w:tc>
          <w:tcPr>
            <w:tcW w:w="1094" w:type="dxa"/>
            <w:vAlign w:val="center"/>
          </w:tcPr>
          <w:p w14:paraId="41452AD6"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2453" w:type="dxa"/>
            <w:vAlign w:val="center"/>
          </w:tcPr>
          <w:p w14:paraId="15891BE7" w14:textId="77777777" w:rsidR="00DF21F4" w:rsidRPr="00127ECF" w:rsidRDefault="009E7086" w:rsidP="00127ECF">
            <w:pPr>
              <w:spacing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ca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nhân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w:t>
            </w:r>
          </w:p>
        </w:tc>
      </w:tr>
      <w:tr w:rsidR="00DF21F4" w:rsidRPr="00127ECF" w14:paraId="5694E5AA" w14:textId="77777777" w:rsidTr="00127ECF">
        <w:trPr>
          <w:trHeight w:val="1777"/>
        </w:trPr>
        <w:tc>
          <w:tcPr>
            <w:tcW w:w="827" w:type="dxa"/>
            <w:vAlign w:val="center"/>
          </w:tcPr>
          <w:p w14:paraId="4771B9AA"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3</w:t>
            </w:r>
          </w:p>
        </w:tc>
        <w:tc>
          <w:tcPr>
            <w:tcW w:w="2209" w:type="dxa"/>
            <w:vAlign w:val="center"/>
          </w:tcPr>
          <w:p w14:paraId="70EC97A8"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Hoàng</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Trường</w:t>
            </w:r>
            <w:proofErr w:type="spellEnd"/>
          </w:p>
        </w:tc>
        <w:tc>
          <w:tcPr>
            <w:tcW w:w="2539" w:type="dxa"/>
            <w:vAlign w:val="center"/>
          </w:tcPr>
          <w:p w14:paraId="3F82ED42" w14:textId="12D2EE71" w:rsidR="00DF21F4" w:rsidRPr="00127ECF" w:rsidRDefault="009E7086" w:rsidP="000823CE">
            <w:pPr>
              <w:pStyle w:val="oancuaDanhsach"/>
              <w:numPr>
                <w:ilvl w:val="0"/>
                <w:numId w:val="10"/>
              </w:numPr>
              <w:spacing w:line="360" w:lineRule="auto"/>
              <w:ind w:left="181" w:hanging="180"/>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Đã có kinh nghiệm trong việc làm bếp và phục vụ</w:t>
            </w:r>
          </w:p>
        </w:tc>
        <w:tc>
          <w:tcPr>
            <w:tcW w:w="1094" w:type="dxa"/>
            <w:vAlign w:val="center"/>
          </w:tcPr>
          <w:p w14:paraId="1CD4E61A" w14:textId="77777777" w:rsidR="00DF21F4" w:rsidRPr="00127ECF" w:rsidRDefault="00DF21F4" w:rsidP="00127ECF">
            <w:pPr>
              <w:spacing w:line="360" w:lineRule="auto"/>
              <w:jc w:val="center"/>
              <w:rPr>
                <w:rFonts w:ascii="Times New Roman" w:eastAsia="Times New Roman" w:hAnsi="Times New Roman" w:cs="Times New Roman"/>
                <w:sz w:val="28"/>
                <w:szCs w:val="28"/>
              </w:rPr>
            </w:pPr>
          </w:p>
        </w:tc>
        <w:tc>
          <w:tcPr>
            <w:tcW w:w="2453" w:type="dxa"/>
            <w:vAlign w:val="center"/>
          </w:tcPr>
          <w:p w14:paraId="2E8C4737" w14:textId="77777777" w:rsidR="00DF21F4" w:rsidRPr="00127ECF" w:rsidRDefault="009E7086" w:rsidP="00127ECF">
            <w:pPr>
              <w:spacing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thức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món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đầu</w:t>
            </w:r>
            <w:proofErr w:type="spellEnd"/>
            <w:r w:rsidRPr="00127ECF">
              <w:rPr>
                <w:rFonts w:ascii="Times New Roman" w:eastAsia="Times New Roman" w:hAnsi="Times New Roman" w:cs="Times New Roman"/>
                <w:sz w:val="28"/>
                <w:szCs w:val="28"/>
              </w:rPr>
              <w:t xml:space="preserve"> ra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w:t>
            </w:r>
          </w:p>
        </w:tc>
      </w:tr>
      <w:tr w:rsidR="00DF21F4" w:rsidRPr="00127ECF" w14:paraId="1C11E21E" w14:textId="77777777" w:rsidTr="00127ECF">
        <w:trPr>
          <w:trHeight w:val="2373"/>
        </w:trPr>
        <w:tc>
          <w:tcPr>
            <w:tcW w:w="827" w:type="dxa"/>
            <w:vAlign w:val="center"/>
          </w:tcPr>
          <w:p w14:paraId="293B9F0C"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w:t>
            </w:r>
          </w:p>
        </w:tc>
        <w:tc>
          <w:tcPr>
            <w:tcW w:w="2209" w:type="dxa"/>
            <w:vAlign w:val="center"/>
          </w:tcPr>
          <w:p w14:paraId="6F516599"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Lê Văn </w:t>
            </w:r>
            <w:proofErr w:type="spellStart"/>
            <w:r w:rsidRPr="00127ECF">
              <w:rPr>
                <w:rFonts w:ascii="Times New Roman" w:eastAsia="Times New Roman" w:hAnsi="Times New Roman" w:cs="Times New Roman"/>
                <w:sz w:val="28"/>
                <w:szCs w:val="28"/>
              </w:rPr>
              <w:t>Thắng</w:t>
            </w:r>
            <w:proofErr w:type="spellEnd"/>
          </w:p>
        </w:tc>
        <w:tc>
          <w:tcPr>
            <w:tcW w:w="2539" w:type="dxa"/>
            <w:vAlign w:val="center"/>
          </w:tcPr>
          <w:p w14:paraId="20B3A169" w14:textId="0463E1AD" w:rsidR="00DF21F4" w:rsidRPr="00127ECF" w:rsidRDefault="009E7086" w:rsidP="000823CE">
            <w:pPr>
              <w:pStyle w:val="oancuaDanhsach"/>
              <w:numPr>
                <w:ilvl w:val="0"/>
                <w:numId w:val="10"/>
              </w:numPr>
              <w:spacing w:line="360" w:lineRule="auto"/>
              <w:ind w:left="181" w:hanging="181"/>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kinh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p>
          <w:p w14:paraId="2643F251" w14:textId="560D8BEC" w:rsidR="00DF21F4" w:rsidRPr="00127ECF" w:rsidRDefault="009E7086" w:rsidP="000823CE">
            <w:pPr>
              <w:pStyle w:val="oancuaDanhsach"/>
              <w:numPr>
                <w:ilvl w:val="0"/>
                <w:numId w:val="10"/>
              </w:numPr>
              <w:spacing w:line="360" w:lineRule="auto"/>
              <w:ind w:left="181" w:hanging="181"/>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Nhiệt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hòa</w:t>
            </w:r>
            <w:proofErr w:type="spellEnd"/>
            <w:r w:rsidRPr="00127ECF">
              <w:rPr>
                <w:rFonts w:ascii="Times New Roman" w:eastAsia="Times New Roman" w:hAnsi="Times New Roman" w:cs="Times New Roman"/>
                <w:sz w:val="28"/>
                <w:szCs w:val="28"/>
              </w:rPr>
              <w:t xml:space="preserve"> đông </w:t>
            </w:r>
            <w:proofErr w:type="spellStart"/>
            <w:r w:rsidRPr="00127ECF">
              <w:rPr>
                <w:rFonts w:ascii="Times New Roman" w:eastAsia="Times New Roman" w:hAnsi="Times New Roman" w:cs="Times New Roman"/>
                <w:sz w:val="28"/>
                <w:szCs w:val="28"/>
              </w:rPr>
              <w:t>tích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cực</w:t>
            </w:r>
            <w:proofErr w:type="spellEnd"/>
          </w:p>
        </w:tc>
        <w:tc>
          <w:tcPr>
            <w:tcW w:w="1094" w:type="dxa"/>
            <w:vAlign w:val="center"/>
          </w:tcPr>
          <w:p w14:paraId="17B3D79C" w14:textId="77777777" w:rsidR="00DF21F4" w:rsidRPr="00127ECF" w:rsidRDefault="00DF21F4" w:rsidP="00127ECF">
            <w:pPr>
              <w:spacing w:line="360" w:lineRule="auto"/>
              <w:jc w:val="center"/>
              <w:rPr>
                <w:rFonts w:ascii="Times New Roman" w:eastAsia="Times New Roman" w:hAnsi="Times New Roman" w:cs="Times New Roman"/>
                <w:sz w:val="28"/>
                <w:szCs w:val="28"/>
              </w:rPr>
            </w:pPr>
          </w:p>
        </w:tc>
        <w:tc>
          <w:tcPr>
            <w:tcW w:w="2453" w:type="dxa"/>
            <w:vAlign w:val="center"/>
          </w:tcPr>
          <w:p w14:paraId="69632867" w14:textId="3C987A9A" w:rsidR="00DF21F4" w:rsidRPr="00127ECF" w:rsidRDefault="00905F2F" w:rsidP="00127ECF">
            <w:pPr>
              <w:spacing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Phụ</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Marketing</w:t>
            </w:r>
            <w:proofErr w:type="spellEnd"/>
            <w:r>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các</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mảng</w:t>
            </w:r>
            <w:proofErr w:type="spellEnd"/>
            <w:r w:rsidR="009E7086" w:rsidRPr="00127ECF">
              <w:rPr>
                <w:rFonts w:ascii="Times New Roman" w:eastAsia="Times New Roman" w:hAnsi="Times New Roman" w:cs="Times New Roman"/>
                <w:sz w:val="28"/>
                <w:szCs w:val="28"/>
              </w:rPr>
              <w:t xml:space="preserve"> liên </w:t>
            </w:r>
            <w:proofErr w:type="spellStart"/>
            <w:r w:rsidR="009E7086" w:rsidRPr="00127ECF">
              <w:rPr>
                <w:rFonts w:ascii="Times New Roman" w:eastAsia="Times New Roman" w:hAnsi="Times New Roman" w:cs="Times New Roman"/>
                <w:sz w:val="28"/>
                <w:szCs w:val="28"/>
              </w:rPr>
              <w:t>kết</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với</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các</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sàn</w:t>
            </w:r>
            <w:proofErr w:type="spellEnd"/>
            <w:r w:rsidR="009E7086" w:rsidRPr="00127ECF">
              <w:rPr>
                <w:rFonts w:ascii="Times New Roman" w:eastAsia="Times New Roman" w:hAnsi="Times New Roman" w:cs="Times New Roman"/>
                <w:sz w:val="28"/>
                <w:szCs w:val="28"/>
              </w:rPr>
              <w:t xml:space="preserve"> TMĐT, </w:t>
            </w:r>
            <w:proofErr w:type="spellStart"/>
            <w:r w:rsidR="009E7086" w:rsidRPr="00127ECF">
              <w:rPr>
                <w:rFonts w:ascii="Times New Roman" w:eastAsia="Times New Roman" w:hAnsi="Times New Roman" w:cs="Times New Roman"/>
                <w:sz w:val="28"/>
                <w:szCs w:val="28"/>
              </w:rPr>
              <w:t>Kế</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toán</w:t>
            </w:r>
            <w:proofErr w:type="spellEnd"/>
            <w:r w:rsidR="009E7086" w:rsidRPr="00127ECF">
              <w:rPr>
                <w:rFonts w:ascii="Times New Roman" w:eastAsia="Times New Roman" w:hAnsi="Times New Roman" w:cs="Times New Roman"/>
                <w:sz w:val="28"/>
                <w:szCs w:val="28"/>
              </w:rPr>
              <w:t>.</w:t>
            </w:r>
          </w:p>
        </w:tc>
      </w:tr>
      <w:tr w:rsidR="00DF21F4" w:rsidRPr="00127ECF" w14:paraId="60027755" w14:textId="77777777" w:rsidTr="00127ECF">
        <w:trPr>
          <w:trHeight w:val="1281"/>
        </w:trPr>
        <w:tc>
          <w:tcPr>
            <w:tcW w:w="827" w:type="dxa"/>
            <w:vAlign w:val="center"/>
          </w:tcPr>
          <w:p w14:paraId="751C658C"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w:t>
            </w:r>
          </w:p>
        </w:tc>
        <w:tc>
          <w:tcPr>
            <w:tcW w:w="2209" w:type="dxa"/>
            <w:vAlign w:val="center"/>
          </w:tcPr>
          <w:p w14:paraId="5D70A518"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Đàm</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Việt</w:t>
            </w:r>
            <w:proofErr w:type="spellEnd"/>
          </w:p>
        </w:tc>
        <w:tc>
          <w:tcPr>
            <w:tcW w:w="2539" w:type="dxa"/>
            <w:vAlign w:val="center"/>
          </w:tcPr>
          <w:p w14:paraId="457A5FA9" w14:textId="2EB3B79D" w:rsidR="00DF21F4" w:rsidRPr="00127ECF" w:rsidRDefault="009E7086" w:rsidP="000823CE">
            <w:pPr>
              <w:pStyle w:val="oancuaDanhsach"/>
              <w:numPr>
                <w:ilvl w:val="0"/>
                <w:numId w:val="10"/>
              </w:numPr>
              <w:spacing w:line="360" w:lineRule="auto"/>
              <w:ind w:left="181" w:hanging="181"/>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Đang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liên quan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kho </w:t>
            </w:r>
            <w:proofErr w:type="spellStart"/>
            <w:r w:rsidRPr="00127ECF">
              <w:rPr>
                <w:rFonts w:ascii="Times New Roman" w:eastAsia="Times New Roman" w:hAnsi="Times New Roman" w:cs="Times New Roman"/>
                <w:sz w:val="28"/>
                <w:szCs w:val="28"/>
              </w:rPr>
              <w:t>hàng</w:t>
            </w:r>
            <w:proofErr w:type="spellEnd"/>
          </w:p>
          <w:p w14:paraId="02B4BD5A" w14:textId="35D048D6" w:rsidR="00DF21F4" w:rsidRPr="00127ECF" w:rsidRDefault="009E7086" w:rsidP="000823CE">
            <w:pPr>
              <w:pStyle w:val="oancuaDanhsach"/>
              <w:numPr>
                <w:ilvl w:val="0"/>
                <w:numId w:val="10"/>
              </w:numPr>
              <w:spacing w:line="360" w:lineRule="auto"/>
              <w:ind w:left="181" w:hanging="181"/>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1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cụ</w:t>
            </w:r>
            <w:proofErr w:type="spellEnd"/>
            <w:r w:rsidRPr="00127ECF">
              <w:rPr>
                <w:rFonts w:ascii="Times New Roman" w:eastAsia="Times New Roman" w:hAnsi="Times New Roman" w:cs="Times New Roman"/>
                <w:sz w:val="28"/>
                <w:szCs w:val="28"/>
              </w:rPr>
              <w:t xml:space="preserve"> như </w:t>
            </w:r>
            <w:proofErr w:type="spellStart"/>
            <w:r w:rsidRPr="00127ECF">
              <w:rPr>
                <w:rFonts w:ascii="Times New Roman" w:eastAsia="Times New Roman" w:hAnsi="Times New Roman" w:cs="Times New Roman"/>
                <w:sz w:val="28"/>
                <w:szCs w:val="28"/>
              </w:rPr>
              <w:t>excel</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w:t>
            </w:r>
          </w:p>
        </w:tc>
        <w:tc>
          <w:tcPr>
            <w:tcW w:w="1094" w:type="dxa"/>
            <w:vAlign w:val="center"/>
          </w:tcPr>
          <w:p w14:paraId="6AD0C8D6"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2453" w:type="dxa"/>
            <w:vAlign w:val="center"/>
          </w:tcPr>
          <w:p w14:paraId="66B59AD9" w14:textId="77777777" w:rsidR="00DF21F4" w:rsidRPr="00127ECF" w:rsidRDefault="009E7086" w:rsidP="00127ECF">
            <w:pPr>
              <w:spacing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ca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nguồn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w:t>
            </w:r>
          </w:p>
        </w:tc>
      </w:tr>
      <w:tr w:rsidR="00DF21F4" w:rsidRPr="00127ECF" w14:paraId="7CC7F8BD" w14:textId="77777777" w:rsidTr="00127ECF">
        <w:trPr>
          <w:trHeight w:val="1174"/>
        </w:trPr>
        <w:tc>
          <w:tcPr>
            <w:tcW w:w="827" w:type="dxa"/>
            <w:vAlign w:val="center"/>
          </w:tcPr>
          <w:p w14:paraId="59A8E56C"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w:t>
            </w:r>
          </w:p>
        </w:tc>
        <w:tc>
          <w:tcPr>
            <w:tcW w:w="2209" w:type="dxa"/>
            <w:vAlign w:val="center"/>
          </w:tcPr>
          <w:p w14:paraId="3F764F81"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Đinh </w:t>
            </w:r>
            <w:proofErr w:type="spellStart"/>
            <w:r w:rsidRPr="00127ECF">
              <w:rPr>
                <w:rFonts w:ascii="Times New Roman" w:eastAsia="Times New Roman" w:hAnsi="Times New Roman" w:cs="Times New Roman"/>
                <w:sz w:val="28"/>
                <w:szCs w:val="28"/>
              </w:rPr>
              <w:t>Đức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Hải</w:t>
            </w:r>
            <w:proofErr w:type="spellEnd"/>
          </w:p>
        </w:tc>
        <w:tc>
          <w:tcPr>
            <w:tcW w:w="2539" w:type="dxa"/>
            <w:vAlign w:val="center"/>
          </w:tcPr>
          <w:p w14:paraId="38D4D796" w14:textId="77777777" w:rsidR="00DF21F4" w:rsidRPr="00127ECF" w:rsidRDefault="00DF21F4" w:rsidP="00127ECF">
            <w:pPr>
              <w:spacing w:line="360" w:lineRule="auto"/>
              <w:jc w:val="right"/>
              <w:rPr>
                <w:rFonts w:ascii="Times New Roman" w:eastAsia="Times New Roman" w:hAnsi="Times New Roman" w:cs="Times New Roman"/>
                <w:sz w:val="28"/>
                <w:szCs w:val="28"/>
              </w:rPr>
            </w:pPr>
          </w:p>
        </w:tc>
        <w:tc>
          <w:tcPr>
            <w:tcW w:w="1094" w:type="dxa"/>
            <w:vAlign w:val="center"/>
          </w:tcPr>
          <w:p w14:paraId="585F7985" w14:textId="77777777" w:rsidR="00DF21F4" w:rsidRPr="00127ECF" w:rsidRDefault="00DF21F4" w:rsidP="00127ECF">
            <w:pPr>
              <w:spacing w:line="360" w:lineRule="auto"/>
              <w:jc w:val="center"/>
              <w:rPr>
                <w:rFonts w:ascii="Times New Roman" w:eastAsia="Times New Roman" w:hAnsi="Times New Roman" w:cs="Times New Roman"/>
                <w:sz w:val="28"/>
                <w:szCs w:val="28"/>
              </w:rPr>
            </w:pPr>
          </w:p>
        </w:tc>
        <w:tc>
          <w:tcPr>
            <w:tcW w:w="2453" w:type="dxa"/>
            <w:vAlign w:val="center"/>
          </w:tcPr>
          <w:p w14:paraId="61C5CFF6" w14:textId="77777777" w:rsidR="00DF21F4" w:rsidRPr="00127ECF" w:rsidRDefault="009E7086" w:rsidP="00127ECF">
            <w:pPr>
              <w:spacing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phần</w:t>
            </w:r>
            <w:proofErr w:type="spellEnd"/>
            <w:r w:rsidRPr="00127ECF">
              <w:rPr>
                <w:rFonts w:ascii="Times New Roman" w:eastAsia="Times New Roman" w:hAnsi="Times New Roman" w:cs="Times New Roman"/>
                <w:sz w:val="28"/>
                <w:szCs w:val="28"/>
              </w:rPr>
              <w:t xml:space="preserve"> ý </w:t>
            </w:r>
            <w:proofErr w:type="spellStart"/>
            <w:r w:rsidRPr="00127ECF">
              <w:rPr>
                <w:rFonts w:ascii="Times New Roman" w:eastAsia="Times New Roman" w:hAnsi="Times New Roman" w:cs="Times New Roman"/>
                <w:sz w:val="28"/>
                <w:szCs w:val="28"/>
              </w:rPr>
              <w:t>tưởng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thống</w:t>
            </w:r>
            <w:proofErr w:type="spellEnd"/>
            <w:r w:rsidRPr="00127ECF">
              <w:rPr>
                <w:rFonts w:ascii="Times New Roman" w:eastAsia="Times New Roman" w:hAnsi="Times New Roman" w:cs="Times New Roman"/>
                <w:sz w:val="28"/>
                <w:szCs w:val="28"/>
              </w:rPr>
              <w:t xml:space="preserve"> kê,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phép</w:t>
            </w:r>
            <w:proofErr w:type="spellEnd"/>
            <w:r w:rsidRPr="00127ECF">
              <w:rPr>
                <w:rFonts w:ascii="Times New Roman" w:eastAsia="Times New Roman" w:hAnsi="Times New Roman" w:cs="Times New Roman"/>
                <w:sz w:val="28"/>
                <w:szCs w:val="28"/>
              </w:rPr>
              <w:t xml:space="preserve"> cơ </w:t>
            </w:r>
            <w:proofErr w:type="spellStart"/>
            <w:r w:rsidRPr="00127ECF">
              <w:rPr>
                <w:rFonts w:ascii="Times New Roman" w:eastAsia="Times New Roman" w:hAnsi="Times New Roman" w:cs="Times New Roman"/>
                <w:sz w:val="28"/>
                <w:szCs w:val="28"/>
              </w:rPr>
              <w:t>sở</w:t>
            </w:r>
            <w:proofErr w:type="spellEnd"/>
            <w:r w:rsidRPr="00127ECF">
              <w:rPr>
                <w:rFonts w:ascii="Times New Roman" w:eastAsia="Times New Roman" w:hAnsi="Times New Roman" w:cs="Times New Roman"/>
                <w:sz w:val="28"/>
                <w:szCs w:val="28"/>
              </w:rPr>
              <w:t>.</w:t>
            </w:r>
          </w:p>
        </w:tc>
      </w:tr>
      <w:tr w:rsidR="00DF21F4" w:rsidRPr="00127ECF" w14:paraId="78E97541" w14:textId="77777777" w:rsidTr="00127ECF">
        <w:trPr>
          <w:trHeight w:val="1973"/>
        </w:trPr>
        <w:tc>
          <w:tcPr>
            <w:tcW w:w="827" w:type="dxa"/>
            <w:vAlign w:val="center"/>
          </w:tcPr>
          <w:p w14:paraId="1E9E6BD7"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7</w:t>
            </w:r>
          </w:p>
        </w:tc>
        <w:tc>
          <w:tcPr>
            <w:tcW w:w="2209" w:type="dxa"/>
            <w:vAlign w:val="center"/>
          </w:tcPr>
          <w:p w14:paraId="3E9BD047"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Nguyễn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Đức</w:t>
            </w:r>
            <w:proofErr w:type="spellEnd"/>
            <w:r w:rsidRPr="00127ECF">
              <w:rPr>
                <w:rFonts w:ascii="Times New Roman" w:eastAsia="Times New Roman" w:hAnsi="Times New Roman" w:cs="Times New Roman"/>
                <w:sz w:val="28"/>
                <w:szCs w:val="28"/>
              </w:rPr>
              <w:t xml:space="preserve"> Nhâm</w:t>
            </w:r>
          </w:p>
        </w:tc>
        <w:tc>
          <w:tcPr>
            <w:tcW w:w="2539" w:type="dxa"/>
            <w:vAlign w:val="center"/>
          </w:tcPr>
          <w:p w14:paraId="7A91FDF8"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kinh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ăn</w:t>
            </w:r>
          </w:p>
        </w:tc>
        <w:tc>
          <w:tcPr>
            <w:tcW w:w="1094" w:type="dxa"/>
            <w:vAlign w:val="center"/>
          </w:tcPr>
          <w:p w14:paraId="4DC90C8D" w14:textId="77777777" w:rsidR="00DF21F4" w:rsidRPr="00127ECF" w:rsidRDefault="00DF21F4" w:rsidP="00127ECF">
            <w:pPr>
              <w:spacing w:line="360" w:lineRule="auto"/>
              <w:jc w:val="center"/>
              <w:rPr>
                <w:rFonts w:ascii="Times New Roman" w:eastAsia="Times New Roman" w:hAnsi="Times New Roman" w:cs="Times New Roman"/>
                <w:sz w:val="28"/>
                <w:szCs w:val="28"/>
              </w:rPr>
            </w:pPr>
          </w:p>
        </w:tc>
        <w:tc>
          <w:tcPr>
            <w:tcW w:w="2453" w:type="dxa"/>
            <w:vAlign w:val="center"/>
          </w:tcPr>
          <w:p w14:paraId="34F367FF"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r>
    </w:tbl>
    <w:p w14:paraId="2F4433BA" w14:textId="77777777" w:rsidR="00DF21F4" w:rsidRPr="00127ECF" w:rsidRDefault="00DF21F4" w:rsidP="00127ECF">
      <w:pPr>
        <w:spacing w:after="0" w:line="360" w:lineRule="auto"/>
        <w:jc w:val="center"/>
        <w:rPr>
          <w:rFonts w:ascii="Times New Roman" w:eastAsia="Times New Roman" w:hAnsi="Times New Roman" w:cs="Times New Roman"/>
          <w:i/>
          <w:sz w:val="28"/>
          <w:szCs w:val="28"/>
        </w:rPr>
      </w:pPr>
    </w:p>
    <w:p w14:paraId="66813CD0" w14:textId="77777777" w:rsidR="00DF21F4" w:rsidRPr="00127ECF" w:rsidRDefault="00DF21F4" w:rsidP="00127ECF">
      <w:pPr>
        <w:spacing w:after="0" w:line="360" w:lineRule="auto"/>
        <w:jc w:val="both"/>
        <w:rPr>
          <w:rFonts w:ascii="Times New Roman" w:eastAsia="Times New Roman" w:hAnsi="Times New Roman" w:cs="Times New Roman"/>
          <w:i/>
          <w:sz w:val="28"/>
          <w:szCs w:val="28"/>
        </w:rPr>
      </w:pPr>
    </w:p>
    <w:p w14:paraId="0706D407"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6" w:name="_Toc117864736"/>
      <w:r w:rsidRPr="00127ECF">
        <w:rPr>
          <w:rFonts w:ascii="Times New Roman" w:eastAsia="Times New Roman" w:hAnsi="Times New Roman" w:cs="Times New Roman"/>
          <w:b/>
          <w:color w:val="FF0000"/>
          <w:sz w:val="28"/>
          <w:szCs w:val="28"/>
        </w:rPr>
        <w:t xml:space="preserve">1.1.2   </w:t>
      </w:r>
      <w:proofErr w:type="spellStart"/>
      <w:r w:rsidRPr="00127ECF">
        <w:rPr>
          <w:rFonts w:ascii="Times New Roman" w:eastAsia="Times New Roman" w:hAnsi="Times New Roman" w:cs="Times New Roman"/>
          <w:b/>
          <w:color w:val="FF0000"/>
          <w:sz w:val="28"/>
          <w:szCs w:val="28"/>
        </w:rPr>
        <w:t>Nền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tảng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và</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địa</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điểm</w:t>
      </w:r>
      <w:proofErr w:type="spellEnd"/>
      <w:r w:rsidRPr="00127ECF">
        <w:rPr>
          <w:rFonts w:ascii="Times New Roman" w:eastAsia="Times New Roman" w:hAnsi="Times New Roman" w:cs="Times New Roman"/>
          <w:b/>
          <w:color w:val="FF0000"/>
          <w:sz w:val="28"/>
          <w:szCs w:val="28"/>
        </w:rPr>
        <w:t xml:space="preserve"> kinh doanh</w:t>
      </w:r>
      <w:bookmarkEnd w:id="6"/>
    </w:p>
    <w:p w14:paraId="2C00C991" w14:textId="77777777" w:rsidR="00DF21F4" w:rsidRPr="00127ECF" w:rsidRDefault="009E7086" w:rsidP="00905F2F">
      <w:pPr>
        <w:spacing w:after="0" w:line="360" w:lineRule="auto"/>
        <w:rPr>
          <w:rFonts w:ascii="Times New Roman" w:eastAsia="Times New Roman" w:hAnsi="Times New Roman" w:cs="Times New Roman"/>
          <w:b/>
          <w:sz w:val="28"/>
          <w:szCs w:val="28"/>
        </w:rPr>
      </w:pPr>
      <w:proofErr w:type="spellStart"/>
      <w:r w:rsidRPr="00127ECF">
        <w:rPr>
          <w:rFonts w:ascii="Times New Roman" w:eastAsia="Times New Roman" w:hAnsi="Times New Roman" w:cs="Times New Roman"/>
          <w:b/>
          <w:sz w:val="28"/>
          <w:szCs w:val="28"/>
        </w:rPr>
        <w:t>Địa</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điểm</w:t>
      </w:r>
      <w:proofErr w:type="spellEnd"/>
      <w:r w:rsidRPr="00127ECF">
        <w:rPr>
          <w:rFonts w:ascii="Times New Roman" w:eastAsia="Times New Roman" w:hAnsi="Times New Roman" w:cs="Times New Roman"/>
          <w:b/>
          <w:sz w:val="28"/>
          <w:szCs w:val="28"/>
        </w:rPr>
        <w:t xml:space="preserve"> kinh doanh </w:t>
      </w:r>
      <w:proofErr w:type="spellStart"/>
      <w:r w:rsidRPr="00127ECF">
        <w:rPr>
          <w:rFonts w:ascii="Times New Roman" w:eastAsia="Times New Roman" w:hAnsi="Times New Roman" w:cs="Times New Roman"/>
          <w:b/>
          <w:sz w:val="28"/>
          <w:szCs w:val="28"/>
        </w:rPr>
        <w:t>trực</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tiếp</w:t>
      </w:r>
      <w:proofErr w:type="spellEnd"/>
    </w:p>
    <w:p w14:paraId="35417BEB" w14:textId="77777777" w:rsidR="00DF21F4" w:rsidRPr="00127ECF" w:rsidRDefault="009E7086" w:rsidP="00127ECF">
      <w:pPr>
        <w:keepNext/>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45A91A70" wp14:editId="03682444">
            <wp:extent cx="5720317" cy="3094075"/>
            <wp:effectExtent l="0" t="0" r="0" b="0"/>
            <wp:docPr id="37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2"/>
                    <a:srcRect/>
                    <a:stretch>
                      <a:fillRect/>
                    </a:stretch>
                  </pic:blipFill>
                  <pic:spPr>
                    <a:xfrm>
                      <a:off x="0" y="0"/>
                      <a:ext cx="5724653" cy="3096420"/>
                    </a:xfrm>
                    <a:prstGeom prst="rect">
                      <a:avLst/>
                    </a:prstGeom>
                    <a:ln/>
                  </pic:spPr>
                </pic:pic>
              </a:graphicData>
            </a:graphic>
          </wp:inline>
        </w:drawing>
      </w:r>
    </w:p>
    <w:p w14:paraId="2C3BC1B6"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7" w:name="_heading=h.tyjcwt" w:colFirst="0" w:colLast="0"/>
      <w:bookmarkEnd w:id="7"/>
      <w:proofErr w:type="spellStart"/>
      <w:r w:rsidRPr="00127ECF">
        <w:rPr>
          <w:rFonts w:ascii="Times New Roman" w:eastAsia="Times New Roman" w:hAnsi="Times New Roman" w:cs="Times New Roman"/>
          <w:b/>
          <w:i/>
          <w:color w:val="000000"/>
          <w:sz w:val="28"/>
          <w:szCs w:val="28"/>
        </w:rPr>
        <w:t>Hình</w:t>
      </w:r>
      <w:proofErr w:type="spellEnd"/>
      <w:r w:rsidRPr="00127ECF">
        <w:rPr>
          <w:rFonts w:ascii="Times New Roman" w:eastAsia="Times New Roman" w:hAnsi="Times New Roman" w:cs="Times New Roman"/>
          <w:b/>
          <w:i/>
          <w:color w:val="000000"/>
          <w:sz w:val="28"/>
          <w:szCs w:val="28"/>
        </w:rPr>
        <w:t xml:space="preserve"> 1.1: </w:t>
      </w:r>
      <w:proofErr w:type="spellStart"/>
      <w:r w:rsidRPr="00127ECF">
        <w:rPr>
          <w:rFonts w:ascii="Times New Roman" w:eastAsia="Times New Roman" w:hAnsi="Times New Roman" w:cs="Times New Roman"/>
          <w:b/>
          <w:i/>
          <w:color w:val="000000"/>
          <w:sz w:val="28"/>
          <w:szCs w:val="28"/>
        </w:rPr>
        <w:t>Bản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đồ</w:t>
      </w:r>
      <w:proofErr w:type="spellEnd"/>
      <w:r w:rsidRPr="00127ECF">
        <w:rPr>
          <w:rFonts w:ascii="Times New Roman" w:eastAsia="Times New Roman" w:hAnsi="Times New Roman" w:cs="Times New Roman"/>
          <w:b/>
          <w:i/>
          <w:color w:val="000000"/>
          <w:sz w:val="28"/>
          <w:szCs w:val="28"/>
        </w:rPr>
        <w:t xml:space="preserve"> khu </w:t>
      </w:r>
      <w:proofErr w:type="spellStart"/>
      <w:r w:rsidRPr="00127ECF">
        <w:rPr>
          <w:rFonts w:ascii="Times New Roman" w:eastAsia="Times New Roman" w:hAnsi="Times New Roman" w:cs="Times New Roman"/>
          <w:b/>
          <w:i/>
          <w:color w:val="000000"/>
          <w:sz w:val="28"/>
          <w:szCs w:val="28"/>
        </w:rPr>
        <w:t>vực</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sz w:val="28"/>
          <w:szCs w:val="28"/>
        </w:rPr>
        <w:t>thành</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phố</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Hà</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Nội</w:t>
      </w:r>
      <w:proofErr w:type="spellEnd"/>
    </w:p>
    <w:p w14:paraId="0B8326B5" w14:textId="235F7A08" w:rsidR="00DF21F4" w:rsidRPr="00905F2F" w:rsidRDefault="009E7086" w:rsidP="00905F2F">
      <w:pPr>
        <w:pStyle w:val="oancuaDanhsach"/>
        <w:pBdr>
          <w:top w:val="nil"/>
          <w:left w:val="nil"/>
          <w:bottom w:val="nil"/>
          <w:right w:val="nil"/>
          <w:between w:val="nil"/>
        </w:pBdr>
        <w:spacing w:after="0" w:line="360" w:lineRule="auto"/>
        <w:rPr>
          <w:rFonts w:ascii="Times New Roman" w:eastAsia="Times New Roman" w:hAnsi="Times New Roman" w:cs="Times New Roman"/>
          <w:sz w:val="28"/>
          <w:szCs w:val="28"/>
          <w:highlight w:val="white"/>
        </w:rPr>
      </w:pPr>
      <w:bookmarkStart w:id="8" w:name="_heading=h.odp4f9vdvsbl" w:colFirst="0" w:colLast="0"/>
      <w:bookmarkEnd w:id="8"/>
      <w:proofErr w:type="spellStart"/>
      <w:r w:rsidRPr="00905F2F">
        <w:rPr>
          <w:rFonts w:ascii="Times New Roman" w:eastAsia="Times New Roman" w:hAnsi="Times New Roman" w:cs="Times New Roman"/>
          <w:sz w:val="28"/>
          <w:szCs w:val="28"/>
          <w:highlight w:val="white"/>
        </w:rPr>
        <w:t>Địa</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điểm</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Số</w:t>
      </w:r>
      <w:proofErr w:type="spellEnd"/>
      <w:r w:rsidRPr="00905F2F">
        <w:rPr>
          <w:rFonts w:ascii="Times New Roman" w:eastAsia="Times New Roman" w:hAnsi="Times New Roman" w:cs="Times New Roman"/>
          <w:sz w:val="28"/>
          <w:szCs w:val="28"/>
          <w:highlight w:val="white"/>
        </w:rPr>
        <w:t xml:space="preserve"> 6, </w:t>
      </w:r>
      <w:proofErr w:type="spellStart"/>
      <w:r w:rsidRPr="00905F2F">
        <w:rPr>
          <w:rFonts w:ascii="Times New Roman" w:eastAsia="Times New Roman" w:hAnsi="Times New Roman" w:cs="Times New Roman"/>
          <w:sz w:val="28"/>
          <w:szCs w:val="28"/>
          <w:highlight w:val="white"/>
        </w:rPr>
        <w:t>Ngõ</w:t>
      </w:r>
      <w:proofErr w:type="spellEnd"/>
      <w:r w:rsidRPr="00905F2F">
        <w:rPr>
          <w:rFonts w:ascii="Times New Roman" w:eastAsia="Times New Roman" w:hAnsi="Times New Roman" w:cs="Times New Roman"/>
          <w:sz w:val="28"/>
          <w:szCs w:val="28"/>
          <w:highlight w:val="white"/>
        </w:rPr>
        <w:t xml:space="preserve"> 78, </w:t>
      </w:r>
      <w:proofErr w:type="spellStart"/>
      <w:r w:rsidRPr="00905F2F">
        <w:rPr>
          <w:rFonts w:ascii="Times New Roman" w:eastAsia="Times New Roman" w:hAnsi="Times New Roman" w:cs="Times New Roman"/>
          <w:sz w:val="28"/>
          <w:szCs w:val="28"/>
          <w:highlight w:val="white"/>
        </w:rPr>
        <w:t>Phố</w:t>
      </w:r>
      <w:proofErr w:type="spellEnd"/>
      <w:r w:rsidRPr="00905F2F">
        <w:rPr>
          <w:rFonts w:ascii="Times New Roman" w:eastAsia="Times New Roman" w:hAnsi="Times New Roman" w:cs="Times New Roman"/>
          <w:sz w:val="28"/>
          <w:szCs w:val="28"/>
          <w:highlight w:val="white"/>
        </w:rPr>
        <w:t xml:space="preserve"> Duy Tân, </w:t>
      </w:r>
      <w:proofErr w:type="spellStart"/>
      <w:r w:rsidRPr="00905F2F">
        <w:rPr>
          <w:rFonts w:ascii="Times New Roman" w:eastAsia="Times New Roman" w:hAnsi="Times New Roman" w:cs="Times New Roman"/>
          <w:sz w:val="28"/>
          <w:szCs w:val="28"/>
          <w:highlight w:val="white"/>
        </w:rPr>
        <w:t>Phường</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Dịch</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Vọng</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Quận</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Cầu</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Giấy</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Thành</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Phố</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Hà</w:t>
      </w:r>
      <w:proofErr w:type="spellEnd"/>
      <w:r w:rsidRPr="00905F2F">
        <w:rPr>
          <w:rFonts w:ascii="Times New Roman" w:eastAsia="Times New Roman" w:hAnsi="Times New Roman" w:cs="Times New Roman"/>
          <w:sz w:val="28"/>
          <w:szCs w:val="28"/>
          <w:highlight w:val="white"/>
        </w:rPr>
        <w:t xml:space="preserve"> </w:t>
      </w:r>
      <w:proofErr w:type="spellStart"/>
      <w:r w:rsidRPr="00905F2F">
        <w:rPr>
          <w:rFonts w:ascii="Times New Roman" w:eastAsia="Times New Roman" w:hAnsi="Times New Roman" w:cs="Times New Roman"/>
          <w:sz w:val="28"/>
          <w:szCs w:val="28"/>
          <w:highlight w:val="white"/>
        </w:rPr>
        <w:t>Nội</w:t>
      </w:r>
      <w:proofErr w:type="spellEnd"/>
      <w:r w:rsidRPr="00905F2F">
        <w:rPr>
          <w:rFonts w:ascii="Times New Roman" w:eastAsia="Times New Roman" w:hAnsi="Times New Roman" w:cs="Times New Roman"/>
          <w:sz w:val="28"/>
          <w:szCs w:val="28"/>
          <w:highlight w:val="white"/>
        </w:rPr>
        <w:t>.</w:t>
      </w:r>
    </w:p>
    <w:p w14:paraId="41709B16" w14:textId="77777777" w:rsidR="00DF21F4" w:rsidRPr="00127ECF" w:rsidRDefault="009E7086" w:rsidP="00905F2F">
      <w:pPr>
        <w:spacing w:after="0" w:line="360" w:lineRule="auto"/>
        <w:jc w:val="both"/>
        <w:rPr>
          <w:rFonts w:ascii="Times New Roman" w:eastAsia="Times New Roman" w:hAnsi="Times New Roman" w:cs="Times New Roman"/>
          <w:color w:val="000000"/>
          <w:sz w:val="28"/>
          <w:szCs w:val="28"/>
          <w:highlight w:val="white"/>
        </w:rPr>
      </w:pPr>
      <w:proofErr w:type="spellStart"/>
      <w:r w:rsidRPr="00127ECF">
        <w:rPr>
          <w:rFonts w:ascii="Times New Roman" w:eastAsia="Times New Roman" w:hAnsi="Times New Roman" w:cs="Times New Roman"/>
          <w:color w:val="000000"/>
          <w:sz w:val="28"/>
          <w:szCs w:val="28"/>
          <w:highlight w:val="white"/>
        </w:rPr>
        <w:t>Lý</w:t>
      </w:r>
      <w:proofErr w:type="spellEnd"/>
      <w:r w:rsidRPr="00127ECF">
        <w:rPr>
          <w:rFonts w:ascii="Times New Roman" w:eastAsia="Times New Roman" w:hAnsi="Times New Roman" w:cs="Times New Roman"/>
          <w:color w:val="000000"/>
          <w:sz w:val="28"/>
          <w:szCs w:val="28"/>
          <w:highlight w:val="white"/>
        </w:rPr>
        <w:t xml:space="preserve"> do </w:t>
      </w:r>
      <w:proofErr w:type="spellStart"/>
      <w:r w:rsidRPr="00127ECF">
        <w:rPr>
          <w:rFonts w:ascii="Times New Roman" w:eastAsia="Times New Roman" w:hAnsi="Times New Roman" w:cs="Times New Roman"/>
          <w:color w:val="000000"/>
          <w:sz w:val="28"/>
          <w:szCs w:val="28"/>
          <w:highlight w:val="white"/>
        </w:rPr>
        <w:t>lựa</w:t>
      </w:r>
      <w:proofErr w:type="spellEnd"/>
      <w:r w:rsidRPr="00127ECF">
        <w:rPr>
          <w:rFonts w:ascii="Times New Roman" w:eastAsia="Times New Roman" w:hAnsi="Times New Roman" w:cs="Times New Roman"/>
          <w:color w:val="000000"/>
          <w:sz w:val="28"/>
          <w:szCs w:val="28"/>
          <w:highlight w:val="white"/>
        </w:rPr>
        <w:t xml:space="preserve"> </w:t>
      </w:r>
      <w:proofErr w:type="spellStart"/>
      <w:r w:rsidRPr="00127ECF">
        <w:rPr>
          <w:rFonts w:ascii="Times New Roman" w:eastAsia="Times New Roman" w:hAnsi="Times New Roman" w:cs="Times New Roman"/>
          <w:color w:val="000000"/>
          <w:sz w:val="28"/>
          <w:szCs w:val="28"/>
          <w:highlight w:val="white"/>
        </w:rPr>
        <w:t>chọn</w:t>
      </w:r>
      <w:proofErr w:type="spellEnd"/>
      <w:r w:rsidRPr="00127ECF">
        <w:rPr>
          <w:rFonts w:ascii="Times New Roman" w:eastAsia="Times New Roman" w:hAnsi="Times New Roman" w:cs="Times New Roman"/>
          <w:color w:val="000000"/>
          <w:sz w:val="28"/>
          <w:szCs w:val="28"/>
          <w:highlight w:val="white"/>
        </w:rPr>
        <w:t xml:space="preserve"> </w:t>
      </w:r>
      <w:proofErr w:type="spellStart"/>
      <w:r w:rsidRPr="00127ECF">
        <w:rPr>
          <w:rFonts w:ascii="Times New Roman" w:eastAsia="Times New Roman" w:hAnsi="Times New Roman" w:cs="Times New Roman"/>
          <w:color w:val="000000"/>
          <w:sz w:val="28"/>
          <w:szCs w:val="28"/>
          <w:highlight w:val="white"/>
        </w:rPr>
        <w:t>địa</w:t>
      </w:r>
      <w:proofErr w:type="spellEnd"/>
      <w:r w:rsidRPr="00127ECF">
        <w:rPr>
          <w:rFonts w:ascii="Times New Roman" w:eastAsia="Times New Roman" w:hAnsi="Times New Roman" w:cs="Times New Roman"/>
          <w:color w:val="000000"/>
          <w:sz w:val="28"/>
          <w:szCs w:val="28"/>
          <w:highlight w:val="white"/>
        </w:rPr>
        <w:t xml:space="preserve"> </w:t>
      </w:r>
      <w:proofErr w:type="spellStart"/>
      <w:r w:rsidRPr="00127ECF">
        <w:rPr>
          <w:rFonts w:ascii="Times New Roman" w:eastAsia="Times New Roman" w:hAnsi="Times New Roman" w:cs="Times New Roman"/>
          <w:color w:val="000000"/>
          <w:sz w:val="28"/>
          <w:szCs w:val="28"/>
          <w:highlight w:val="white"/>
        </w:rPr>
        <w:t>điểm</w:t>
      </w:r>
      <w:proofErr w:type="spellEnd"/>
      <w:r w:rsidRPr="00127ECF">
        <w:rPr>
          <w:rFonts w:ascii="Times New Roman" w:eastAsia="Times New Roman" w:hAnsi="Times New Roman" w:cs="Times New Roman"/>
          <w:color w:val="000000"/>
          <w:sz w:val="28"/>
          <w:szCs w:val="28"/>
          <w:highlight w:val="white"/>
        </w:rPr>
        <w:t xml:space="preserve"> kinh doanh:</w:t>
      </w:r>
    </w:p>
    <w:p w14:paraId="17FA70B7" w14:textId="75333617" w:rsidR="00DF21F4" w:rsidRPr="00905F2F" w:rsidRDefault="009E7086" w:rsidP="000823CE">
      <w:pPr>
        <w:pStyle w:val="oancuaDanhsach"/>
        <w:numPr>
          <w:ilvl w:val="0"/>
          <w:numId w:val="37"/>
        </w:numPr>
        <w:spacing w:after="0" w:line="360" w:lineRule="auto"/>
        <w:rPr>
          <w:rFonts w:ascii="Times New Roman" w:eastAsia="Times New Roman" w:hAnsi="Times New Roman" w:cs="Times New Roman"/>
          <w:sz w:val="28"/>
          <w:szCs w:val="28"/>
        </w:rPr>
      </w:pPr>
      <w:bookmarkStart w:id="9" w:name="_heading=h.pkphncl8qy4q" w:colFirst="0" w:colLast="0"/>
      <w:bookmarkEnd w:id="9"/>
      <w:proofErr w:type="spellStart"/>
      <w:r w:rsidRPr="00905F2F">
        <w:rPr>
          <w:rFonts w:ascii="Times New Roman" w:eastAsia="Times New Roman" w:hAnsi="Times New Roman" w:cs="Times New Roman"/>
          <w:sz w:val="28"/>
          <w:szCs w:val="28"/>
        </w:rPr>
        <w:lastRenderedPageBreak/>
        <w:t>Có</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nguồn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lực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đủ</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và</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chất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lượng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từ</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các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bạn</w:t>
      </w:r>
      <w:proofErr w:type="spellEnd"/>
      <w:r w:rsidRPr="00905F2F">
        <w:rPr>
          <w:rFonts w:ascii="Times New Roman" w:eastAsia="Times New Roman" w:hAnsi="Times New Roman" w:cs="Times New Roman"/>
          <w:sz w:val="28"/>
          <w:szCs w:val="28"/>
        </w:rPr>
        <w:t xml:space="preserve"> trong </w:t>
      </w:r>
      <w:proofErr w:type="spellStart"/>
      <w:r w:rsidRPr="00905F2F">
        <w:rPr>
          <w:rFonts w:ascii="Times New Roman" w:eastAsia="Times New Roman" w:hAnsi="Times New Roman" w:cs="Times New Roman"/>
          <w:sz w:val="28"/>
          <w:szCs w:val="28"/>
        </w:rPr>
        <w:t>team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được</w:t>
      </w:r>
      <w:proofErr w:type="spellEnd"/>
      <w:r w:rsidRPr="00905F2F">
        <w:rPr>
          <w:rFonts w:ascii="Times New Roman" w:eastAsia="Times New Roman" w:hAnsi="Times New Roman" w:cs="Times New Roman"/>
          <w:sz w:val="28"/>
          <w:szCs w:val="28"/>
        </w:rPr>
        <w:t xml:space="preserve"> phân </w:t>
      </w:r>
      <w:proofErr w:type="spellStart"/>
      <w:r w:rsidRPr="00905F2F">
        <w:rPr>
          <w:rFonts w:ascii="Times New Roman" w:eastAsia="Times New Roman" w:hAnsi="Times New Roman" w:cs="Times New Roman"/>
          <w:sz w:val="28"/>
          <w:szCs w:val="28"/>
        </w:rPr>
        <w:t>bố</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quản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lý</w:t>
      </w:r>
      <w:proofErr w:type="spellEnd"/>
      <w:r w:rsidRPr="00905F2F">
        <w:rPr>
          <w:rFonts w:ascii="Times New Roman" w:eastAsia="Times New Roman" w:hAnsi="Times New Roman" w:cs="Times New Roman"/>
          <w:sz w:val="28"/>
          <w:szCs w:val="28"/>
        </w:rPr>
        <w:t xml:space="preserve"> ca </w:t>
      </w:r>
      <w:proofErr w:type="spellStart"/>
      <w:r w:rsidRPr="00905F2F">
        <w:rPr>
          <w:rFonts w:ascii="Times New Roman" w:eastAsia="Times New Roman" w:hAnsi="Times New Roman" w:cs="Times New Roman"/>
          <w:sz w:val="28"/>
          <w:szCs w:val="28"/>
        </w:rPr>
        <w:t>và</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nguồn</w:t>
      </w:r>
      <w:proofErr w:type="spellEnd"/>
      <w:r w:rsidRPr="00905F2F">
        <w:rPr>
          <w:rFonts w:ascii="Times New Roman" w:eastAsia="Times New Roman" w:hAnsi="Times New Roman" w:cs="Times New Roman"/>
          <w:sz w:val="28"/>
          <w:szCs w:val="28"/>
        </w:rPr>
        <w:t xml:space="preserve"> nhân </w:t>
      </w:r>
      <w:proofErr w:type="spellStart"/>
      <w:r w:rsidRPr="00905F2F">
        <w:rPr>
          <w:rFonts w:ascii="Times New Roman" w:eastAsia="Times New Roman" w:hAnsi="Times New Roman" w:cs="Times New Roman"/>
          <w:sz w:val="28"/>
          <w:szCs w:val="28"/>
        </w:rPr>
        <w:t>lực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vị</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trí</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gần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các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trường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học</w:t>
      </w:r>
      <w:proofErr w:type="spellEnd"/>
      <w:r w:rsidRPr="00905F2F">
        <w:rPr>
          <w:rFonts w:ascii="Times New Roman" w:eastAsia="Times New Roman" w:hAnsi="Times New Roman" w:cs="Times New Roman"/>
          <w:sz w:val="28"/>
          <w:szCs w:val="28"/>
        </w:rPr>
        <w:t xml:space="preserve">, nhân viên văn </w:t>
      </w:r>
      <w:proofErr w:type="spellStart"/>
      <w:r w:rsidRPr="00905F2F">
        <w:rPr>
          <w:rFonts w:ascii="Times New Roman" w:eastAsia="Times New Roman" w:hAnsi="Times New Roman" w:cs="Times New Roman"/>
          <w:sz w:val="28"/>
          <w:szCs w:val="28"/>
        </w:rPr>
        <w:t>phòng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người</w:t>
      </w:r>
      <w:proofErr w:type="spellEnd"/>
      <w:r w:rsidRPr="00905F2F">
        <w:rPr>
          <w:rFonts w:ascii="Times New Roman" w:eastAsia="Times New Roman" w:hAnsi="Times New Roman" w:cs="Times New Roman"/>
          <w:sz w:val="28"/>
          <w:szCs w:val="28"/>
        </w:rPr>
        <w:t xml:space="preserve"> dân đông </w:t>
      </w:r>
      <w:proofErr w:type="spellStart"/>
      <w:r w:rsidRPr="00905F2F">
        <w:rPr>
          <w:rFonts w:ascii="Times New Roman" w:eastAsia="Times New Roman" w:hAnsi="Times New Roman" w:cs="Times New Roman"/>
          <w:sz w:val="28"/>
          <w:szCs w:val="28"/>
        </w:rPr>
        <w:t>đúc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các</w:t>
      </w:r>
      <w:proofErr w:type="spellEnd"/>
      <w:r w:rsidRPr="00905F2F">
        <w:rPr>
          <w:rFonts w:ascii="Times New Roman" w:eastAsia="Times New Roman" w:hAnsi="Times New Roman" w:cs="Times New Roman"/>
          <w:sz w:val="28"/>
          <w:szCs w:val="28"/>
        </w:rPr>
        <w:t xml:space="preserve"> chung cư cao </w:t>
      </w:r>
      <w:proofErr w:type="spellStart"/>
      <w:r w:rsidRPr="00905F2F">
        <w:rPr>
          <w:rFonts w:ascii="Times New Roman" w:eastAsia="Times New Roman" w:hAnsi="Times New Roman" w:cs="Times New Roman"/>
          <w:sz w:val="28"/>
          <w:szCs w:val="28"/>
        </w:rPr>
        <w:t>tầng</w:t>
      </w:r>
      <w:proofErr w:type="spellEnd"/>
      <w:r w:rsidRPr="00905F2F">
        <w:rPr>
          <w:rFonts w:ascii="Times New Roman" w:eastAsia="Times New Roman" w:hAnsi="Times New Roman" w:cs="Times New Roman"/>
          <w:sz w:val="28"/>
          <w:szCs w:val="28"/>
        </w:rPr>
        <w:t>,...</w:t>
      </w:r>
    </w:p>
    <w:p w14:paraId="7DC2C829" w14:textId="2D8756AB" w:rsidR="00DF21F4" w:rsidRPr="00905F2F" w:rsidRDefault="009E7086" w:rsidP="000823CE">
      <w:pPr>
        <w:pStyle w:val="oancuaDanhsach"/>
        <w:numPr>
          <w:ilvl w:val="0"/>
          <w:numId w:val="37"/>
        </w:numPr>
        <w:spacing w:after="0" w:line="360" w:lineRule="auto"/>
        <w:rPr>
          <w:rFonts w:ascii="Times New Roman" w:eastAsia="Times New Roman" w:hAnsi="Times New Roman" w:cs="Times New Roman"/>
          <w:sz w:val="28"/>
          <w:szCs w:val="28"/>
        </w:rPr>
      </w:pPr>
      <w:bookmarkStart w:id="10" w:name="_heading=h.fasw7cr2lfgx" w:colFirst="0" w:colLast="0"/>
      <w:bookmarkEnd w:id="10"/>
      <w:proofErr w:type="spellStart"/>
      <w:r w:rsidRPr="00905F2F">
        <w:rPr>
          <w:rFonts w:ascii="Times New Roman" w:eastAsia="Times New Roman" w:hAnsi="Times New Roman" w:cs="Times New Roman"/>
          <w:sz w:val="28"/>
          <w:szCs w:val="28"/>
        </w:rPr>
        <w:t>Về</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đối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thủ</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cạnh</w:t>
      </w:r>
      <w:proofErr w:type="spellEnd"/>
      <w:r w:rsidRPr="00905F2F">
        <w:rPr>
          <w:rFonts w:ascii="Times New Roman" w:eastAsia="Times New Roman" w:hAnsi="Times New Roman" w:cs="Times New Roman"/>
          <w:sz w:val="28"/>
          <w:szCs w:val="28"/>
        </w:rPr>
        <w:t xml:space="preserve"> tranh </w:t>
      </w:r>
      <w:proofErr w:type="spellStart"/>
      <w:r w:rsidRPr="00905F2F">
        <w:rPr>
          <w:rFonts w:ascii="Times New Roman" w:eastAsia="Times New Roman" w:hAnsi="Times New Roman" w:cs="Times New Roman"/>
          <w:sz w:val="28"/>
          <w:szCs w:val="28"/>
        </w:rPr>
        <w:t>là</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có</w:t>
      </w:r>
      <w:proofErr w:type="spellEnd"/>
      <w:r w:rsidRPr="00905F2F">
        <w:rPr>
          <w:rFonts w:ascii="Times New Roman" w:eastAsia="Times New Roman" w:hAnsi="Times New Roman" w:cs="Times New Roman"/>
          <w:sz w:val="28"/>
          <w:szCs w:val="28"/>
        </w:rPr>
        <w:t xml:space="preserve"> nhưng </w:t>
      </w:r>
      <w:proofErr w:type="spellStart"/>
      <w:r w:rsidRPr="00905F2F">
        <w:rPr>
          <w:rFonts w:ascii="Times New Roman" w:eastAsia="Times New Roman" w:hAnsi="Times New Roman" w:cs="Times New Roman"/>
          <w:sz w:val="28"/>
          <w:szCs w:val="28"/>
        </w:rPr>
        <w:t>chúng</w:t>
      </w:r>
      <w:proofErr w:type="spellEnd"/>
      <w:r w:rsidRPr="00905F2F">
        <w:rPr>
          <w:rFonts w:ascii="Times New Roman" w:eastAsia="Times New Roman" w:hAnsi="Times New Roman" w:cs="Times New Roman"/>
          <w:sz w:val="28"/>
          <w:szCs w:val="28"/>
        </w:rPr>
        <w:t xml:space="preserve"> ta </w:t>
      </w:r>
      <w:proofErr w:type="spellStart"/>
      <w:r w:rsidRPr="00905F2F">
        <w:rPr>
          <w:rFonts w:ascii="Times New Roman" w:eastAsia="Times New Roman" w:hAnsi="Times New Roman" w:cs="Times New Roman"/>
          <w:sz w:val="28"/>
          <w:szCs w:val="28"/>
        </w:rPr>
        <w:t>đã</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nắm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rõ</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được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các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Key</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điểm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mạnh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và</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điểm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yếu</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của</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từng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đối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thủ</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cạnh</w:t>
      </w:r>
      <w:proofErr w:type="spellEnd"/>
      <w:r w:rsidRPr="00905F2F">
        <w:rPr>
          <w:rFonts w:ascii="Times New Roman" w:eastAsia="Times New Roman" w:hAnsi="Times New Roman" w:cs="Times New Roman"/>
          <w:sz w:val="28"/>
          <w:szCs w:val="28"/>
        </w:rPr>
        <w:t xml:space="preserve"> tranh như: </w:t>
      </w:r>
      <w:proofErr w:type="spellStart"/>
      <w:r w:rsidRPr="00905F2F">
        <w:rPr>
          <w:rFonts w:ascii="Times New Roman" w:eastAsia="Times New Roman" w:hAnsi="Times New Roman" w:cs="Times New Roman"/>
          <w:sz w:val="28"/>
          <w:szCs w:val="28"/>
        </w:rPr>
        <w:t>Bún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bò</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huế</w:t>
      </w:r>
      <w:proofErr w:type="spellEnd"/>
      <w:r w:rsidRPr="00905F2F">
        <w:rPr>
          <w:rFonts w:ascii="Times New Roman" w:eastAsia="Times New Roman" w:hAnsi="Times New Roman" w:cs="Times New Roman"/>
          <w:sz w:val="28"/>
          <w:szCs w:val="28"/>
        </w:rPr>
        <w:t xml:space="preserve"> Ngân </w:t>
      </w:r>
      <w:proofErr w:type="spellStart"/>
      <w:r w:rsidRPr="00905F2F">
        <w:rPr>
          <w:rFonts w:ascii="Times New Roman" w:eastAsia="Times New Roman" w:hAnsi="Times New Roman" w:cs="Times New Roman"/>
          <w:sz w:val="28"/>
          <w:szCs w:val="28"/>
        </w:rPr>
        <w:t>Hà</w:t>
      </w:r>
      <w:proofErr w:type="spellEnd"/>
      <w:r w:rsidRPr="00905F2F">
        <w:rPr>
          <w:rFonts w:ascii="Times New Roman" w:eastAsia="Times New Roman" w:hAnsi="Times New Roman" w:cs="Times New Roman"/>
          <w:sz w:val="28"/>
          <w:szCs w:val="28"/>
        </w:rPr>
        <w:t xml:space="preserve">, Cơm </w:t>
      </w:r>
      <w:proofErr w:type="spellStart"/>
      <w:r w:rsidRPr="00905F2F">
        <w:rPr>
          <w:rFonts w:ascii="Times New Roman" w:eastAsia="Times New Roman" w:hAnsi="Times New Roman" w:cs="Times New Roman"/>
          <w:sz w:val="28"/>
          <w:szCs w:val="28"/>
        </w:rPr>
        <w:t>gà</w:t>
      </w:r>
      <w:proofErr w:type="spellEnd"/>
      <w:r w:rsidRPr="00905F2F">
        <w:rPr>
          <w:rFonts w:ascii="Times New Roman" w:eastAsia="Times New Roman" w:hAnsi="Times New Roman" w:cs="Times New Roman"/>
          <w:sz w:val="28"/>
          <w:szCs w:val="28"/>
        </w:rPr>
        <w:t xml:space="preserve"> Lê Gia, Cơm </w:t>
      </w:r>
      <w:proofErr w:type="spellStart"/>
      <w:r w:rsidRPr="00905F2F">
        <w:rPr>
          <w:rFonts w:ascii="Times New Roman" w:eastAsia="Times New Roman" w:hAnsi="Times New Roman" w:cs="Times New Roman"/>
          <w:sz w:val="28"/>
          <w:szCs w:val="28"/>
        </w:rPr>
        <w:t>Tám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Gà</w:t>
      </w:r>
      <w:proofErr w:type="spellEnd"/>
      <w:r w:rsidRPr="00905F2F">
        <w:rPr>
          <w:rFonts w:ascii="Times New Roman" w:eastAsia="Times New Roman" w:hAnsi="Times New Roman" w:cs="Times New Roman"/>
          <w:sz w:val="28"/>
          <w:szCs w:val="28"/>
        </w:rPr>
        <w:t xml:space="preserve"> Rang </w:t>
      </w:r>
      <w:proofErr w:type="spellStart"/>
      <w:r w:rsidRPr="00905F2F">
        <w:rPr>
          <w:rFonts w:ascii="Times New Roman" w:eastAsia="Times New Roman" w:hAnsi="Times New Roman" w:cs="Times New Roman"/>
          <w:sz w:val="28"/>
          <w:szCs w:val="28"/>
        </w:rPr>
        <w:t>Chicken</w:t>
      </w:r>
      <w:proofErr w:type="spellEnd"/>
      <w:r w:rsidRPr="00905F2F">
        <w:rPr>
          <w:rFonts w:ascii="Times New Roman" w:eastAsia="Times New Roman" w:hAnsi="Times New Roman" w:cs="Times New Roman"/>
          <w:sz w:val="28"/>
          <w:szCs w:val="28"/>
        </w:rPr>
        <w:t>,...</w:t>
      </w:r>
    </w:p>
    <w:p w14:paraId="3485C920" w14:textId="77777777" w:rsidR="00DF21F4" w:rsidRPr="00127ECF" w:rsidRDefault="009E7086" w:rsidP="00905F2F">
      <w:pPr>
        <w:spacing w:after="0" w:line="360" w:lineRule="auto"/>
        <w:rPr>
          <w:rFonts w:ascii="Times New Roman" w:eastAsia="Times New Roman" w:hAnsi="Times New Roman" w:cs="Times New Roman"/>
          <w:sz w:val="28"/>
          <w:szCs w:val="28"/>
        </w:rPr>
      </w:pPr>
      <w:bookmarkStart w:id="11" w:name="_heading=h.uv739mb9dzl" w:colFirst="0" w:colLast="0"/>
      <w:bookmarkEnd w:id="11"/>
      <w:proofErr w:type="spellStart"/>
      <w:r w:rsidRPr="00127ECF">
        <w:rPr>
          <w:rFonts w:ascii="Times New Roman" w:eastAsia="Times New Roman" w:hAnsi="Times New Roman" w:cs="Times New Roman"/>
          <w:b/>
          <w:sz w:val="28"/>
          <w:szCs w:val="28"/>
        </w:rPr>
        <w:t>Nền</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tảng</w:t>
      </w:r>
      <w:proofErr w:type="spellEnd"/>
      <w:r w:rsidRPr="00127ECF">
        <w:rPr>
          <w:rFonts w:ascii="Times New Roman" w:eastAsia="Times New Roman" w:hAnsi="Times New Roman" w:cs="Times New Roman"/>
          <w:b/>
          <w:sz w:val="28"/>
          <w:szCs w:val="28"/>
        </w:rPr>
        <w:t xml:space="preserve"> kinh doanh trên </w:t>
      </w:r>
      <w:proofErr w:type="spellStart"/>
      <w:r w:rsidRPr="00127ECF">
        <w:rPr>
          <w:rFonts w:ascii="Times New Roman" w:eastAsia="Times New Roman" w:hAnsi="Times New Roman" w:cs="Times New Roman"/>
          <w:b/>
          <w:sz w:val="28"/>
          <w:szCs w:val="28"/>
        </w:rPr>
        <w:t>Internet</w:t>
      </w:r>
      <w:proofErr w:type="spellEnd"/>
      <w:r w:rsidRPr="00127ECF">
        <w:rPr>
          <w:rFonts w:ascii="Times New Roman" w:eastAsia="Times New Roman" w:hAnsi="Times New Roman" w:cs="Times New Roman"/>
          <w:sz w:val="28"/>
          <w:szCs w:val="28"/>
        </w:rPr>
        <w:t xml:space="preserve">: </w:t>
      </w:r>
    </w:p>
    <w:p w14:paraId="0B81B0C3" w14:textId="6F110996" w:rsidR="00DF21F4" w:rsidRPr="00127ECF" w:rsidRDefault="00905F2F" w:rsidP="00127ECF">
      <w:pPr>
        <w:spacing w:after="0" w:line="360" w:lineRule="auto"/>
        <w:rPr>
          <w:rFonts w:ascii="Times New Roman" w:eastAsia="Times New Roman" w:hAnsi="Times New Roman" w:cs="Times New Roman"/>
          <w:sz w:val="28"/>
          <w:szCs w:val="28"/>
        </w:rPr>
      </w:pPr>
      <w:bookmarkStart w:id="12" w:name="_heading=h.wgwivqetcbnd" w:colFirst="0" w:colLast="0"/>
      <w:bookmarkEnd w:id="12"/>
      <w:r>
        <w:rPr>
          <w:rFonts w:ascii="Times New Roman" w:eastAsia="Times New Roman" w:hAnsi="Times New Roman" w:cs="Times New Roman"/>
          <w:sz w:val="28"/>
          <w:szCs w:val="28"/>
          <w:lang w:val="en-US"/>
        </w:rPr>
        <w:t xml:space="preserve">   </w:t>
      </w:r>
      <w:proofErr w:type="spellStart"/>
      <w:r w:rsidR="009E7086" w:rsidRPr="00127ECF">
        <w:rPr>
          <w:rFonts w:ascii="Times New Roman" w:eastAsia="Times New Roman" w:hAnsi="Times New Roman" w:cs="Times New Roman"/>
          <w:sz w:val="28"/>
          <w:szCs w:val="28"/>
        </w:rPr>
        <w:t>Các</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sàn</w:t>
      </w:r>
      <w:proofErr w:type="spellEnd"/>
      <w:r w:rsidR="009E7086" w:rsidRPr="00127ECF">
        <w:rPr>
          <w:rFonts w:ascii="Times New Roman" w:eastAsia="Times New Roman" w:hAnsi="Times New Roman" w:cs="Times New Roman"/>
          <w:sz w:val="28"/>
          <w:szCs w:val="28"/>
        </w:rPr>
        <w:t xml:space="preserve"> thương </w:t>
      </w:r>
      <w:proofErr w:type="spellStart"/>
      <w:r w:rsidR="009E7086" w:rsidRPr="00127ECF">
        <w:rPr>
          <w:rFonts w:ascii="Times New Roman" w:eastAsia="Times New Roman" w:hAnsi="Times New Roman" w:cs="Times New Roman"/>
          <w:sz w:val="28"/>
          <w:szCs w:val="28"/>
        </w:rPr>
        <w:t>mại</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điện</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tử</w:t>
      </w:r>
      <w:proofErr w:type="spellEnd"/>
      <w:r w:rsidR="009E7086" w:rsidRPr="00127ECF">
        <w:rPr>
          <w:rFonts w:ascii="Times New Roman" w:eastAsia="Times New Roman" w:hAnsi="Times New Roman" w:cs="Times New Roman"/>
          <w:sz w:val="28"/>
          <w:szCs w:val="28"/>
        </w:rPr>
        <w:t xml:space="preserve"> như :</w:t>
      </w:r>
    </w:p>
    <w:p w14:paraId="0966DE0B" w14:textId="11C157B0" w:rsidR="00DF21F4" w:rsidRPr="00985878" w:rsidRDefault="009E7086" w:rsidP="000823CE">
      <w:pPr>
        <w:pStyle w:val="oancuaDanhsach"/>
        <w:numPr>
          <w:ilvl w:val="0"/>
          <w:numId w:val="37"/>
        </w:numPr>
        <w:spacing w:after="0" w:line="360" w:lineRule="auto"/>
        <w:rPr>
          <w:rFonts w:ascii="Times New Roman" w:eastAsia="Times New Roman" w:hAnsi="Times New Roman" w:cs="Times New Roman"/>
          <w:sz w:val="28"/>
          <w:szCs w:val="28"/>
        </w:rPr>
      </w:pPr>
      <w:bookmarkStart w:id="13" w:name="_heading=h.rg3fiyfq1v9d" w:colFirst="0" w:colLast="0"/>
      <w:bookmarkEnd w:id="13"/>
      <w:proofErr w:type="spellStart"/>
      <w:r w:rsidRPr="00985878">
        <w:rPr>
          <w:rFonts w:ascii="Times New Roman" w:eastAsia="Times New Roman" w:hAnsi="Times New Roman" w:cs="Times New Roman"/>
          <w:sz w:val="28"/>
          <w:szCs w:val="28"/>
        </w:rPr>
        <w:t>Facebook</w:t>
      </w:r>
      <w:proofErr w:type="spellEnd"/>
      <w:r w:rsidRPr="00985878">
        <w:rPr>
          <w:rFonts w:ascii="Times New Roman" w:eastAsia="Times New Roman" w:hAnsi="Times New Roman" w:cs="Times New Roman"/>
          <w:sz w:val="28"/>
          <w:szCs w:val="28"/>
        </w:rPr>
        <w:t xml:space="preserve"> : </w:t>
      </w:r>
      <w:proofErr w:type="spellStart"/>
      <w:r w:rsidRPr="00985878">
        <w:rPr>
          <w:rFonts w:ascii="Times New Roman" w:eastAsia="Times New Roman" w:hAnsi="Times New Roman" w:cs="Times New Roman"/>
          <w:sz w:val="28"/>
          <w:szCs w:val="28"/>
        </w:rPr>
        <w:t>Hiện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tại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nền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tảng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Facebook</w:t>
      </w:r>
      <w:proofErr w:type="spellEnd"/>
      <w:r w:rsidRPr="00985878">
        <w:rPr>
          <w:rFonts w:ascii="Times New Roman" w:eastAsia="Times New Roman" w:hAnsi="Times New Roman" w:cs="Times New Roman"/>
          <w:sz w:val="28"/>
          <w:szCs w:val="28"/>
        </w:rPr>
        <w:t xml:space="preserve"> đang </w:t>
      </w:r>
      <w:proofErr w:type="spellStart"/>
      <w:r w:rsidRPr="00985878">
        <w:rPr>
          <w:rFonts w:ascii="Times New Roman" w:eastAsia="Times New Roman" w:hAnsi="Times New Roman" w:cs="Times New Roman"/>
          <w:sz w:val="28"/>
          <w:szCs w:val="28"/>
        </w:rPr>
        <w:t>là</w:t>
      </w:r>
      <w:proofErr w:type="spellEnd"/>
      <w:r w:rsidRPr="00985878">
        <w:rPr>
          <w:rFonts w:ascii="Times New Roman" w:eastAsia="Times New Roman" w:hAnsi="Times New Roman" w:cs="Times New Roman"/>
          <w:sz w:val="28"/>
          <w:szCs w:val="28"/>
        </w:rPr>
        <w:t xml:space="preserve"> 1 trong </w:t>
      </w:r>
      <w:proofErr w:type="spellStart"/>
      <w:r w:rsidRPr="00985878">
        <w:rPr>
          <w:rFonts w:ascii="Times New Roman" w:eastAsia="Times New Roman" w:hAnsi="Times New Roman" w:cs="Times New Roman"/>
          <w:sz w:val="28"/>
          <w:szCs w:val="28"/>
        </w:rPr>
        <w:t>những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nền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tảng</w:t>
      </w:r>
      <w:proofErr w:type="spellEnd"/>
      <w:r w:rsidRPr="00985878">
        <w:rPr>
          <w:rFonts w:ascii="Times New Roman" w:eastAsia="Times New Roman" w:hAnsi="Times New Roman" w:cs="Times New Roman"/>
          <w:sz w:val="28"/>
          <w:szCs w:val="28"/>
        </w:rPr>
        <w:t xml:space="preserve"> thu </w:t>
      </w:r>
      <w:proofErr w:type="spellStart"/>
      <w:r w:rsidRPr="00985878">
        <w:rPr>
          <w:rFonts w:ascii="Times New Roman" w:eastAsia="Times New Roman" w:hAnsi="Times New Roman" w:cs="Times New Roman"/>
          <w:sz w:val="28"/>
          <w:szCs w:val="28"/>
        </w:rPr>
        <w:t>hút</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nhiều</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người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dùng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nhất</w:t>
      </w:r>
      <w:proofErr w:type="spellEnd"/>
      <w:r w:rsidRPr="00985878">
        <w:rPr>
          <w:rFonts w:ascii="Times New Roman" w:eastAsia="Times New Roman" w:hAnsi="Times New Roman" w:cs="Times New Roman"/>
          <w:sz w:val="28"/>
          <w:szCs w:val="28"/>
        </w:rPr>
        <w:t>.</w:t>
      </w:r>
    </w:p>
    <w:p w14:paraId="4A60FE1F" w14:textId="5E4271FF" w:rsidR="00DF21F4" w:rsidRPr="00985878" w:rsidRDefault="009E7086" w:rsidP="000823CE">
      <w:pPr>
        <w:pStyle w:val="oancuaDanhsach"/>
        <w:numPr>
          <w:ilvl w:val="0"/>
          <w:numId w:val="37"/>
        </w:numPr>
        <w:spacing w:after="0" w:line="360" w:lineRule="auto"/>
        <w:rPr>
          <w:rFonts w:ascii="Times New Roman" w:eastAsia="Times New Roman" w:hAnsi="Times New Roman" w:cs="Times New Roman"/>
          <w:sz w:val="28"/>
          <w:szCs w:val="28"/>
        </w:rPr>
      </w:pPr>
      <w:bookmarkStart w:id="14" w:name="_heading=h.opswcjh73sq" w:colFirst="0" w:colLast="0"/>
      <w:bookmarkEnd w:id="14"/>
      <w:proofErr w:type="spellStart"/>
      <w:r w:rsidRPr="00985878">
        <w:rPr>
          <w:rFonts w:ascii="Times New Roman" w:eastAsia="Times New Roman" w:hAnsi="Times New Roman" w:cs="Times New Roman"/>
          <w:sz w:val="28"/>
          <w:szCs w:val="28"/>
        </w:rPr>
        <w:t>Shopee</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Là</w:t>
      </w:r>
      <w:proofErr w:type="spellEnd"/>
      <w:r w:rsidRPr="00985878">
        <w:rPr>
          <w:rFonts w:ascii="Times New Roman" w:eastAsia="Times New Roman" w:hAnsi="Times New Roman" w:cs="Times New Roman"/>
          <w:sz w:val="28"/>
          <w:szCs w:val="28"/>
        </w:rPr>
        <w:t xml:space="preserve"> 1 trong </w:t>
      </w:r>
      <w:proofErr w:type="spellStart"/>
      <w:r w:rsidRPr="00985878">
        <w:rPr>
          <w:rFonts w:ascii="Times New Roman" w:eastAsia="Times New Roman" w:hAnsi="Times New Roman" w:cs="Times New Roman"/>
          <w:sz w:val="28"/>
          <w:szCs w:val="28"/>
        </w:rPr>
        <w:t>những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sàn</w:t>
      </w:r>
      <w:proofErr w:type="spellEnd"/>
      <w:r w:rsidRPr="00985878">
        <w:rPr>
          <w:rFonts w:ascii="Times New Roman" w:eastAsia="Times New Roman" w:hAnsi="Times New Roman" w:cs="Times New Roman"/>
          <w:sz w:val="28"/>
          <w:szCs w:val="28"/>
        </w:rPr>
        <w:t xml:space="preserve"> thương </w:t>
      </w:r>
      <w:proofErr w:type="spellStart"/>
      <w:r w:rsidRPr="00985878">
        <w:rPr>
          <w:rFonts w:ascii="Times New Roman" w:eastAsia="Times New Roman" w:hAnsi="Times New Roman" w:cs="Times New Roman"/>
          <w:sz w:val="28"/>
          <w:szCs w:val="28"/>
        </w:rPr>
        <w:t>mại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điện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tử</w:t>
      </w:r>
      <w:proofErr w:type="spellEnd"/>
      <w:r w:rsidRPr="00985878">
        <w:rPr>
          <w:rFonts w:ascii="Times New Roman" w:eastAsia="Times New Roman" w:hAnsi="Times New Roman" w:cs="Times New Roman"/>
          <w:sz w:val="28"/>
          <w:szCs w:val="28"/>
        </w:rPr>
        <w:t xml:space="preserve"> đang </w:t>
      </w:r>
      <w:proofErr w:type="spellStart"/>
      <w:r w:rsidRPr="00985878">
        <w:rPr>
          <w:rFonts w:ascii="Times New Roman" w:eastAsia="Times New Roman" w:hAnsi="Times New Roman" w:cs="Times New Roman"/>
          <w:sz w:val="28"/>
          <w:szCs w:val="28"/>
        </w:rPr>
        <w:t>được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mọi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người</w:t>
      </w:r>
      <w:proofErr w:type="spellEnd"/>
      <w:r w:rsidRPr="00985878">
        <w:rPr>
          <w:rFonts w:ascii="Times New Roman" w:eastAsia="Times New Roman" w:hAnsi="Times New Roman" w:cs="Times New Roman"/>
          <w:sz w:val="28"/>
          <w:szCs w:val="28"/>
        </w:rPr>
        <w:t xml:space="preserve"> tin </w:t>
      </w:r>
      <w:proofErr w:type="spellStart"/>
      <w:r w:rsidRPr="00985878">
        <w:rPr>
          <w:rFonts w:ascii="Times New Roman" w:eastAsia="Times New Roman" w:hAnsi="Times New Roman" w:cs="Times New Roman"/>
          <w:sz w:val="28"/>
          <w:szCs w:val="28"/>
        </w:rPr>
        <w:t>dùng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nhiều</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nhất</w:t>
      </w:r>
      <w:proofErr w:type="spellEnd"/>
      <w:r w:rsidRPr="00985878">
        <w:rPr>
          <w:rFonts w:ascii="Times New Roman" w:eastAsia="Times New Roman" w:hAnsi="Times New Roman" w:cs="Times New Roman"/>
          <w:sz w:val="28"/>
          <w:szCs w:val="28"/>
        </w:rPr>
        <w:t>.</w:t>
      </w:r>
    </w:p>
    <w:p w14:paraId="0601D8F6" w14:textId="361C19A8" w:rsidR="00DF21F4" w:rsidRPr="00985878" w:rsidRDefault="00905F2F" w:rsidP="00905F2F">
      <w:pPr>
        <w:pStyle w:val="oancuaDanhsach"/>
        <w:spacing w:after="0" w:line="360" w:lineRule="auto"/>
        <w:ind w:left="360"/>
        <w:rPr>
          <w:rFonts w:ascii="Times New Roman" w:eastAsia="Times New Roman" w:hAnsi="Times New Roman" w:cs="Times New Roman"/>
          <w:sz w:val="28"/>
          <w:szCs w:val="28"/>
        </w:rPr>
      </w:pPr>
      <w:bookmarkStart w:id="15" w:name="_heading=h.pw1aq5i1ig5k" w:colFirst="0" w:colLast="0"/>
      <w:bookmarkEnd w:id="15"/>
      <w:r>
        <w:rPr>
          <w:rFonts w:ascii="Times New Roman" w:eastAsia="Times New Roman" w:hAnsi="Times New Roman" w:cs="Times New Roman"/>
          <w:sz w:val="28"/>
          <w:szCs w:val="28"/>
          <w:lang w:val="en-US"/>
        </w:rPr>
        <w:t xml:space="preserve">-    </w:t>
      </w:r>
      <w:proofErr w:type="spellStart"/>
      <w:r w:rsidR="009E7086" w:rsidRPr="00985878">
        <w:rPr>
          <w:rFonts w:ascii="Times New Roman" w:eastAsia="Times New Roman" w:hAnsi="Times New Roman" w:cs="Times New Roman"/>
          <w:sz w:val="28"/>
          <w:szCs w:val="28"/>
        </w:rPr>
        <w:t>Foody</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Grab</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Gojeck</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Beamin</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Là</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các</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ứng</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dụng</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gọi</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đồ</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online</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được</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nhiều</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người</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biết</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và</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sử</w:t>
      </w:r>
      <w:proofErr w:type="spellEnd"/>
      <w:r w:rsidR="009E7086" w:rsidRPr="00985878">
        <w:rPr>
          <w:rFonts w:ascii="Times New Roman" w:eastAsia="Times New Roman" w:hAnsi="Times New Roman" w:cs="Times New Roman"/>
          <w:sz w:val="28"/>
          <w:szCs w:val="28"/>
        </w:rPr>
        <w:t xml:space="preserve"> </w:t>
      </w:r>
      <w:proofErr w:type="spellStart"/>
      <w:r w:rsidR="009E7086" w:rsidRPr="00985878">
        <w:rPr>
          <w:rFonts w:ascii="Times New Roman" w:eastAsia="Times New Roman" w:hAnsi="Times New Roman" w:cs="Times New Roman"/>
          <w:sz w:val="28"/>
          <w:szCs w:val="28"/>
        </w:rPr>
        <w:t>dụng</w:t>
      </w:r>
      <w:proofErr w:type="spellEnd"/>
      <w:r w:rsidR="009E7086" w:rsidRPr="00985878">
        <w:rPr>
          <w:rFonts w:ascii="Times New Roman" w:eastAsia="Times New Roman" w:hAnsi="Times New Roman" w:cs="Times New Roman"/>
          <w:sz w:val="28"/>
          <w:szCs w:val="28"/>
        </w:rPr>
        <w:t>.</w:t>
      </w:r>
    </w:p>
    <w:p w14:paraId="0FED05D9" w14:textId="6EDD3037" w:rsidR="00DF21F4" w:rsidRPr="00127ECF" w:rsidRDefault="009E7086" w:rsidP="000823CE">
      <w:pPr>
        <w:pStyle w:val="u3"/>
        <w:numPr>
          <w:ilvl w:val="2"/>
          <w:numId w:val="51"/>
        </w:numPr>
        <w:spacing w:before="0" w:line="360" w:lineRule="auto"/>
        <w:rPr>
          <w:rFonts w:ascii="Times New Roman" w:eastAsia="Times New Roman" w:hAnsi="Times New Roman" w:cs="Times New Roman"/>
          <w:sz w:val="28"/>
          <w:szCs w:val="28"/>
        </w:rPr>
      </w:pPr>
      <w:bookmarkStart w:id="16" w:name="_Toc117864737"/>
      <w:r w:rsidRPr="00127ECF">
        <w:rPr>
          <w:rFonts w:ascii="Times New Roman" w:eastAsia="Times New Roman" w:hAnsi="Times New Roman" w:cs="Times New Roman"/>
          <w:b/>
          <w:color w:val="FF0000"/>
          <w:sz w:val="28"/>
          <w:szCs w:val="28"/>
        </w:rPr>
        <w:t xml:space="preserve">  Doanh </w:t>
      </w:r>
      <w:proofErr w:type="spellStart"/>
      <w:r w:rsidRPr="00127ECF">
        <w:rPr>
          <w:rFonts w:ascii="Times New Roman" w:eastAsia="Times New Roman" w:hAnsi="Times New Roman" w:cs="Times New Roman"/>
          <w:b/>
          <w:color w:val="FF0000"/>
          <w:sz w:val="28"/>
          <w:szCs w:val="28"/>
        </w:rPr>
        <w:t>nghiệp</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có</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ảnh</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hưởng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đến</w:t>
      </w:r>
      <w:proofErr w:type="spellEnd"/>
      <w:r w:rsidRPr="00127ECF">
        <w:rPr>
          <w:rFonts w:ascii="Times New Roman" w:eastAsia="Times New Roman" w:hAnsi="Times New Roman" w:cs="Times New Roman"/>
          <w:b/>
          <w:color w:val="FF0000"/>
          <w:sz w:val="28"/>
          <w:szCs w:val="28"/>
        </w:rPr>
        <w:t xml:space="preserve"> môi </w:t>
      </w:r>
      <w:proofErr w:type="spellStart"/>
      <w:r w:rsidRPr="00127ECF">
        <w:rPr>
          <w:rFonts w:ascii="Times New Roman" w:eastAsia="Times New Roman" w:hAnsi="Times New Roman" w:cs="Times New Roman"/>
          <w:b/>
          <w:color w:val="FF0000"/>
          <w:sz w:val="28"/>
          <w:szCs w:val="28"/>
        </w:rPr>
        <w:t>trường</w:t>
      </w:r>
      <w:bookmarkEnd w:id="16"/>
      <w:proofErr w:type="spellEnd"/>
      <w:r w:rsidRPr="00127ECF">
        <w:rPr>
          <w:rFonts w:ascii="Times New Roman" w:eastAsia="Times New Roman" w:hAnsi="Times New Roman" w:cs="Times New Roman"/>
          <w:b/>
          <w:color w:val="FF0000"/>
          <w:sz w:val="28"/>
          <w:szCs w:val="28"/>
        </w:rPr>
        <w:t> </w:t>
      </w:r>
    </w:p>
    <w:p w14:paraId="13061D51" w14:textId="65395CD1" w:rsidR="00DF21F4" w:rsidRPr="00127ECF" w:rsidRDefault="009E7086" w:rsidP="000823CE">
      <w:pPr>
        <w:numPr>
          <w:ilvl w:val="0"/>
          <w:numId w:val="46"/>
        </w:numPr>
        <w:spacing w:after="0" w:line="360" w:lineRule="auto"/>
        <w:ind w:left="360"/>
        <w:rPr>
          <w:rFonts w:ascii="Times New Roman" w:eastAsia="Times New Roman" w:hAnsi="Times New Roman" w:cs="Times New Roman"/>
          <w:color w:val="FF0000"/>
          <w:sz w:val="28"/>
          <w:szCs w:val="28"/>
        </w:rPr>
      </w:pPr>
      <w:r w:rsidRPr="00127ECF">
        <w:rPr>
          <w:rFonts w:ascii="Times New Roman" w:eastAsia="Times New Roman" w:hAnsi="Times New Roman" w:cs="Times New Roman"/>
          <w:sz w:val="28"/>
          <w:szCs w:val="28"/>
        </w:rPr>
        <w:t>H</w:t>
      </w:r>
      <w:proofErr w:type="spellStart"/>
      <w:r w:rsidR="00305B45">
        <w:rPr>
          <w:rFonts w:ascii="Times New Roman" w:eastAsia="Times New Roman" w:hAnsi="Times New Roman" w:cs="Times New Roman"/>
          <w:sz w:val="28"/>
          <w:szCs w:val="28"/>
          <w:lang w:val="en-US"/>
        </w:rPr>
        <w:t>i</w:t>
      </w:r>
      <w:r w:rsidRPr="00127ECF">
        <w:rPr>
          <w:rFonts w:ascii="Times New Roman" w:eastAsia="Times New Roman" w:hAnsi="Times New Roman" w:cs="Times New Roman"/>
          <w:sz w:val="28"/>
          <w:szCs w:val="28"/>
        </w:rPr>
        <w:t>ện</w:t>
      </w:r>
      <w:proofErr w:type="spellEnd"/>
      <w:r w:rsidRPr="00127ECF">
        <w:rPr>
          <w:rFonts w:ascii="Times New Roman" w:eastAsia="Times New Roman" w:hAnsi="Times New Roman" w:cs="Times New Roman"/>
          <w:sz w:val="28"/>
          <w:szCs w:val="28"/>
        </w:rPr>
        <w:t xml:space="preserve"> nay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vấn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đề</w:t>
      </w:r>
      <w:proofErr w:type="spellEnd"/>
      <w:r w:rsidRPr="00127ECF">
        <w:rPr>
          <w:rFonts w:ascii="Times New Roman" w:eastAsia="Times New Roman" w:hAnsi="Times New Roman" w:cs="Times New Roman"/>
          <w:sz w:val="28"/>
          <w:szCs w:val="28"/>
        </w:rPr>
        <w:t xml:space="preserve"> môi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 xml:space="preserve"> đang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quan tâm.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chúng</w:t>
      </w:r>
      <w:proofErr w:type="spellEnd"/>
      <w:r w:rsidRPr="00127ECF">
        <w:rPr>
          <w:rFonts w:ascii="Times New Roman" w:eastAsia="Times New Roman" w:hAnsi="Times New Roman" w:cs="Times New Roman"/>
          <w:sz w:val="28"/>
          <w:szCs w:val="28"/>
        </w:rPr>
        <w:t xml:space="preserve"> em </w:t>
      </w: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tìm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đưa ra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vệ</w:t>
      </w:r>
      <w:proofErr w:type="spellEnd"/>
      <w:r w:rsidRPr="00127ECF">
        <w:rPr>
          <w:rFonts w:ascii="Times New Roman" w:eastAsia="Times New Roman" w:hAnsi="Times New Roman" w:cs="Times New Roman"/>
          <w:sz w:val="28"/>
          <w:szCs w:val="28"/>
        </w:rPr>
        <w:t xml:space="preserve"> môi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 xml:space="preserve"> như sau:</w:t>
      </w:r>
    </w:p>
    <w:p w14:paraId="6C9F6AD7" w14:textId="371B24CB" w:rsidR="00DF21F4" w:rsidRPr="00905F2F" w:rsidRDefault="009E7086" w:rsidP="000823CE">
      <w:pPr>
        <w:pStyle w:val="oancuaDanhsach"/>
        <w:numPr>
          <w:ilvl w:val="0"/>
          <w:numId w:val="37"/>
        </w:numPr>
        <w:spacing w:after="0" w:line="360" w:lineRule="auto"/>
        <w:rPr>
          <w:rFonts w:ascii="Times New Roman" w:eastAsia="Times New Roman" w:hAnsi="Times New Roman" w:cs="Times New Roman"/>
          <w:sz w:val="28"/>
          <w:szCs w:val="28"/>
        </w:rPr>
      </w:pPr>
      <w:proofErr w:type="spellStart"/>
      <w:r w:rsidRPr="00905F2F">
        <w:rPr>
          <w:rFonts w:ascii="Times New Roman" w:eastAsia="Times New Roman" w:hAnsi="Times New Roman" w:cs="Times New Roman"/>
          <w:sz w:val="28"/>
          <w:szCs w:val="28"/>
        </w:rPr>
        <w:t>Lắp</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đặt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bể</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tách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mỡ</w:t>
      </w:r>
      <w:proofErr w:type="spellEnd"/>
    </w:p>
    <w:p w14:paraId="3AD29FB5" w14:textId="783BC08C" w:rsidR="00DF21F4" w:rsidRPr="00905F2F" w:rsidRDefault="009E7086" w:rsidP="000823CE">
      <w:pPr>
        <w:pStyle w:val="oancuaDanhsach"/>
        <w:numPr>
          <w:ilvl w:val="0"/>
          <w:numId w:val="37"/>
        </w:numPr>
        <w:spacing w:after="0" w:line="360" w:lineRule="auto"/>
        <w:rPr>
          <w:rFonts w:ascii="Times New Roman" w:eastAsia="Times New Roman" w:hAnsi="Times New Roman" w:cs="Times New Roman"/>
          <w:sz w:val="28"/>
          <w:szCs w:val="28"/>
        </w:rPr>
      </w:pPr>
      <w:r w:rsidRPr="00905F2F">
        <w:rPr>
          <w:rFonts w:ascii="Times New Roman" w:eastAsia="Times New Roman" w:hAnsi="Times New Roman" w:cs="Times New Roman"/>
          <w:sz w:val="28"/>
          <w:szCs w:val="28"/>
        </w:rPr>
        <w:t xml:space="preserve">Phân </w:t>
      </w:r>
      <w:proofErr w:type="spellStart"/>
      <w:r w:rsidRPr="00905F2F">
        <w:rPr>
          <w:rFonts w:ascii="Times New Roman" w:eastAsia="Times New Roman" w:hAnsi="Times New Roman" w:cs="Times New Roman"/>
          <w:sz w:val="28"/>
          <w:szCs w:val="28"/>
        </w:rPr>
        <w:t>loại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rác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thải</w:t>
      </w:r>
      <w:proofErr w:type="spellEnd"/>
    </w:p>
    <w:p w14:paraId="3D45C848" w14:textId="1604A4B9" w:rsidR="00DF21F4" w:rsidRPr="00905F2F" w:rsidRDefault="009E7086" w:rsidP="000823CE">
      <w:pPr>
        <w:pStyle w:val="oancuaDanhsach"/>
        <w:numPr>
          <w:ilvl w:val="0"/>
          <w:numId w:val="37"/>
        </w:numPr>
        <w:spacing w:after="0" w:line="360" w:lineRule="auto"/>
        <w:rPr>
          <w:rFonts w:ascii="Times New Roman" w:eastAsia="Times New Roman" w:hAnsi="Times New Roman" w:cs="Times New Roman"/>
          <w:sz w:val="28"/>
          <w:szCs w:val="28"/>
        </w:rPr>
      </w:pPr>
      <w:proofErr w:type="spellStart"/>
      <w:r w:rsidRPr="00905F2F">
        <w:rPr>
          <w:rFonts w:ascii="Times New Roman" w:eastAsia="Times New Roman" w:hAnsi="Times New Roman" w:cs="Times New Roman"/>
          <w:sz w:val="28"/>
          <w:szCs w:val="28"/>
        </w:rPr>
        <w:t>Tận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dụng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các</w:t>
      </w:r>
      <w:proofErr w:type="spellEnd"/>
      <w:r w:rsidRPr="00905F2F">
        <w:rPr>
          <w:rFonts w:ascii="Times New Roman" w:eastAsia="Times New Roman" w:hAnsi="Times New Roman" w:cs="Times New Roman"/>
          <w:sz w:val="28"/>
          <w:szCs w:val="28"/>
        </w:rPr>
        <w:t xml:space="preserve"> nguyên </w:t>
      </w:r>
      <w:proofErr w:type="spellStart"/>
      <w:r w:rsidRPr="00905F2F">
        <w:rPr>
          <w:rFonts w:ascii="Times New Roman" w:eastAsia="Times New Roman" w:hAnsi="Times New Roman" w:cs="Times New Roman"/>
          <w:sz w:val="28"/>
          <w:szCs w:val="28"/>
        </w:rPr>
        <w:t>liệu</w:t>
      </w:r>
      <w:proofErr w:type="spellEnd"/>
      <w:r w:rsidRPr="00905F2F">
        <w:rPr>
          <w:rFonts w:ascii="Times New Roman" w:eastAsia="Times New Roman" w:hAnsi="Times New Roman" w:cs="Times New Roman"/>
          <w:sz w:val="28"/>
          <w:szCs w:val="28"/>
        </w:rPr>
        <w:t xml:space="preserve"> trong </w:t>
      </w:r>
      <w:proofErr w:type="spellStart"/>
      <w:r w:rsidRPr="00905F2F">
        <w:rPr>
          <w:rFonts w:ascii="Times New Roman" w:eastAsia="Times New Roman" w:hAnsi="Times New Roman" w:cs="Times New Roman"/>
          <w:sz w:val="28"/>
          <w:szCs w:val="28"/>
        </w:rPr>
        <w:t>quá</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trình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chế</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biến</w:t>
      </w:r>
      <w:proofErr w:type="spellEnd"/>
    </w:p>
    <w:p w14:paraId="392150B7" w14:textId="61CCC3BB" w:rsidR="00DF21F4" w:rsidRPr="00905F2F" w:rsidRDefault="009E7086" w:rsidP="000823CE">
      <w:pPr>
        <w:pStyle w:val="oancuaDanhsach"/>
        <w:numPr>
          <w:ilvl w:val="0"/>
          <w:numId w:val="37"/>
        </w:numPr>
        <w:spacing w:after="0" w:line="360" w:lineRule="auto"/>
        <w:rPr>
          <w:rFonts w:ascii="Times New Roman" w:eastAsia="Times New Roman" w:hAnsi="Times New Roman" w:cs="Times New Roman"/>
          <w:sz w:val="28"/>
          <w:szCs w:val="28"/>
        </w:rPr>
      </w:pPr>
      <w:r w:rsidRPr="00905F2F">
        <w:rPr>
          <w:rFonts w:ascii="Times New Roman" w:eastAsia="Times New Roman" w:hAnsi="Times New Roman" w:cs="Times New Roman"/>
          <w:sz w:val="28"/>
          <w:szCs w:val="28"/>
        </w:rPr>
        <w:t xml:space="preserve">Xây </w:t>
      </w:r>
      <w:proofErr w:type="spellStart"/>
      <w:r w:rsidRPr="00905F2F">
        <w:rPr>
          <w:rFonts w:ascii="Times New Roman" w:eastAsia="Times New Roman" w:hAnsi="Times New Roman" w:cs="Times New Roman"/>
          <w:sz w:val="28"/>
          <w:szCs w:val="28"/>
        </w:rPr>
        <w:t>dựng</w:t>
      </w:r>
      <w:proofErr w:type="spellEnd"/>
      <w:r w:rsidRPr="00905F2F">
        <w:rPr>
          <w:rFonts w:ascii="Times New Roman" w:eastAsia="Times New Roman" w:hAnsi="Times New Roman" w:cs="Times New Roman"/>
          <w:sz w:val="28"/>
          <w:szCs w:val="28"/>
        </w:rPr>
        <w:t xml:space="preserve"> mô </w:t>
      </w:r>
      <w:proofErr w:type="spellStart"/>
      <w:r w:rsidRPr="00905F2F">
        <w:rPr>
          <w:rFonts w:ascii="Times New Roman" w:eastAsia="Times New Roman" w:hAnsi="Times New Roman" w:cs="Times New Roman"/>
          <w:sz w:val="28"/>
          <w:szCs w:val="28"/>
        </w:rPr>
        <w:t>hình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rác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thải</w:t>
      </w:r>
      <w:proofErr w:type="spellEnd"/>
      <w:r w:rsidRPr="00905F2F">
        <w:rPr>
          <w:rFonts w:ascii="Times New Roman" w:eastAsia="Times New Roman" w:hAnsi="Times New Roman" w:cs="Times New Roman"/>
          <w:sz w:val="28"/>
          <w:szCs w:val="28"/>
        </w:rPr>
        <w:t xml:space="preserve"> khoa </w:t>
      </w:r>
      <w:proofErr w:type="spellStart"/>
      <w:r w:rsidRPr="00905F2F">
        <w:rPr>
          <w:rFonts w:ascii="Times New Roman" w:eastAsia="Times New Roman" w:hAnsi="Times New Roman" w:cs="Times New Roman"/>
          <w:sz w:val="28"/>
          <w:szCs w:val="28"/>
        </w:rPr>
        <w:t>học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hiệu</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quả</w:t>
      </w:r>
      <w:proofErr w:type="spellEnd"/>
    </w:p>
    <w:p w14:paraId="43A5D7D3" w14:textId="7FAB4E81" w:rsidR="006867F4" w:rsidRPr="00127ECF" w:rsidRDefault="00905F2F" w:rsidP="00905F2F">
      <w:pPr>
        <w:spacing w:after="0" w:line="36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ab/>
      </w:r>
      <w:proofErr w:type="spellStart"/>
      <w:r w:rsidR="009E7086" w:rsidRPr="00127ECF">
        <w:rPr>
          <w:rFonts w:ascii="Times New Roman" w:eastAsia="Times New Roman" w:hAnsi="Times New Roman" w:cs="Times New Roman"/>
          <w:sz w:val="28"/>
          <w:szCs w:val="28"/>
        </w:rPr>
        <w:t>Sử</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dụng</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túi</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bằng</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giấy</w:t>
      </w:r>
      <w:proofErr w:type="spellEnd"/>
      <w:r w:rsidR="009E7086" w:rsidRPr="00127ECF">
        <w:rPr>
          <w:rFonts w:ascii="Times New Roman" w:eastAsia="Times New Roman" w:hAnsi="Times New Roman" w:cs="Times New Roman"/>
          <w:sz w:val="28"/>
          <w:szCs w:val="28"/>
        </w:rPr>
        <w:t xml:space="preserve"> </w:t>
      </w:r>
      <w:bookmarkStart w:id="17" w:name="_heading=h.y7wcj6ia02jy" w:colFirst="0" w:colLast="0"/>
      <w:bookmarkEnd w:id="17"/>
    </w:p>
    <w:p w14:paraId="5A03B4EF" w14:textId="398800D5" w:rsidR="006867F4" w:rsidRPr="00127ECF" w:rsidRDefault="009E7086" w:rsidP="00127ECF">
      <w:pPr>
        <w:pStyle w:val="u3"/>
        <w:spacing w:before="0" w:line="360" w:lineRule="auto"/>
        <w:rPr>
          <w:rFonts w:ascii="Times New Roman" w:eastAsia="Times New Roman" w:hAnsi="Times New Roman" w:cs="Times New Roman"/>
          <w:color w:val="FF0000"/>
          <w:sz w:val="28"/>
          <w:szCs w:val="28"/>
        </w:rPr>
      </w:pPr>
      <w:bookmarkStart w:id="18" w:name="_Toc117864738"/>
      <w:r w:rsidRPr="00127ECF">
        <w:rPr>
          <w:rFonts w:ascii="Times New Roman" w:eastAsia="Times New Roman" w:hAnsi="Times New Roman" w:cs="Times New Roman"/>
          <w:color w:val="FF0000"/>
          <w:sz w:val="28"/>
          <w:szCs w:val="28"/>
        </w:rPr>
        <w:lastRenderedPageBreak/>
        <w:t xml:space="preserve">1.1.4   Mô </w:t>
      </w:r>
      <w:proofErr w:type="spellStart"/>
      <w:r w:rsidRPr="00127ECF">
        <w:rPr>
          <w:rFonts w:ascii="Times New Roman" w:eastAsia="Times New Roman" w:hAnsi="Times New Roman" w:cs="Times New Roman"/>
          <w:color w:val="FF0000"/>
          <w:sz w:val="28"/>
          <w:szCs w:val="28"/>
        </w:rPr>
        <w:t>hình</w:t>
      </w:r>
      <w:proofErr w:type="spellEnd"/>
      <w:r w:rsidRPr="00127ECF">
        <w:rPr>
          <w:rFonts w:ascii="Times New Roman" w:eastAsia="Times New Roman" w:hAnsi="Times New Roman" w:cs="Times New Roman"/>
          <w:color w:val="FF0000"/>
          <w:sz w:val="28"/>
          <w:szCs w:val="28"/>
        </w:rPr>
        <w:t xml:space="preserve"> SWOT</w:t>
      </w:r>
      <w:bookmarkEnd w:id="18"/>
    </w:p>
    <w:tbl>
      <w:tblPr>
        <w:tblStyle w:val="afffffffff4"/>
        <w:tblW w:w="8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5"/>
        <w:gridCol w:w="4395"/>
      </w:tblGrid>
      <w:tr w:rsidR="00DF21F4" w:rsidRPr="00127ECF" w14:paraId="6C7B0B2F" w14:textId="77777777">
        <w:trPr>
          <w:trHeight w:val="21"/>
        </w:trPr>
        <w:tc>
          <w:tcPr>
            <w:tcW w:w="442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5E27AC5A" w14:textId="77777777" w:rsidR="00DF21F4" w:rsidRPr="00127ECF" w:rsidRDefault="009E7086" w:rsidP="00127ECF">
            <w:pPr>
              <w:spacing w:line="360" w:lineRule="auto"/>
              <w:rPr>
                <w:rFonts w:ascii="Times New Roman" w:eastAsia="Times New Roman" w:hAnsi="Times New Roman" w:cs="Times New Roman"/>
                <w:color w:val="FFFFFF"/>
                <w:sz w:val="28"/>
                <w:szCs w:val="28"/>
              </w:rPr>
            </w:pPr>
            <w:r w:rsidRPr="00127ECF">
              <w:rPr>
                <w:rFonts w:ascii="Times New Roman" w:eastAsia="Times New Roman" w:hAnsi="Times New Roman" w:cs="Times New Roman"/>
                <w:b/>
                <w:color w:val="FFFFFF"/>
                <w:sz w:val="28"/>
                <w:szCs w:val="28"/>
              </w:rPr>
              <w:t xml:space="preserve">S - </w:t>
            </w:r>
            <w:proofErr w:type="spellStart"/>
            <w:r w:rsidRPr="00127ECF">
              <w:rPr>
                <w:rFonts w:ascii="Times New Roman" w:eastAsia="Times New Roman" w:hAnsi="Times New Roman" w:cs="Times New Roman"/>
                <w:b/>
                <w:color w:val="FFFFFF"/>
                <w:sz w:val="28"/>
                <w:szCs w:val="28"/>
              </w:rPr>
              <w:t>Điểm</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mạnh</w:t>
            </w:r>
            <w:proofErr w:type="spellEnd"/>
          </w:p>
        </w:tc>
        <w:tc>
          <w:tcPr>
            <w:tcW w:w="439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330BF321" w14:textId="77777777" w:rsidR="00DF21F4" w:rsidRPr="00127ECF" w:rsidRDefault="009E7086" w:rsidP="00127ECF">
            <w:pPr>
              <w:spacing w:line="360" w:lineRule="auto"/>
              <w:rPr>
                <w:rFonts w:ascii="Times New Roman" w:eastAsia="Times New Roman" w:hAnsi="Times New Roman" w:cs="Times New Roman"/>
                <w:color w:val="FFFFFF"/>
                <w:sz w:val="28"/>
                <w:szCs w:val="28"/>
              </w:rPr>
            </w:pPr>
            <w:r w:rsidRPr="00127ECF">
              <w:rPr>
                <w:rFonts w:ascii="Times New Roman" w:eastAsia="Times New Roman" w:hAnsi="Times New Roman" w:cs="Times New Roman"/>
                <w:b/>
                <w:color w:val="FFFFFF"/>
                <w:sz w:val="28"/>
                <w:szCs w:val="28"/>
              </w:rPr>
              <w:t xml:space="preserve">W - </w:t>
            </w:r>
            <w:proofErr w:type="spellStart"/>
            <w:r w:rsidRPr="00127ECF">
              <w:rPr>
                <w:rFonts w:ascii="Times New Roman" w:eastAsia="Times New Roman" w:hAnsi="Times New Roman" w:cs="Times New Roman"/>
                <w:b/>
                <w:color w:val="FFFFFF"/>
                <w:sz w:val="28"/>
                <w:szCs w:val="28"/>
              </w:rPr>
              <w:t>Điểm</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yếu</w:t>
            </w:r>
            <w:proofErr w:type="spellEnd"/>
          </w:p>
        </w:tc>
      </w:tr>
      <w:tr w:rsidR="00DF21F4" w:rsidRPr="00127ECF" w14:paraId="21334036" w14:textId="77777777">
        <w:trPr>
          <w:trHeight w:val="21"/>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AA87B" w14:textId="7E57709E" w:rsidR="00DF21F4" w:rsidRPr="00985878" w:rsidRDefault="00985878" w:rsidP="00305B45">
            <w:pPr>
              <w:spacing w:line="360" w:lineRule="auto"/>
              <w:jc w:val="both"/>
              <w:rPr>
                <w:rFonts w:ascii="Times New Roman" w:eastAsia="Times New Roman" w:hAnsi="Times New Roman" w:cs="Times New Roman"/>
                <w:sz w:val="28"/>
                <w:szCs w:val="28"/>
                <w:highlight w:val="white"/>
                <w:lang w:val="en-US"/>
              </w:rPr>
            </w:pPr>
            <w:r>
              <w:rPr>
                <w:rFonts w:ascii="Times New Roman" w:eastAsia="Times New Roman" w:hAnsi="Times New Roman" w:cs="Times New Roman"/>
                <w:sz w:val="28"/>
                <w:szCs w:val="28"/>
                <w:highlight w:val="white"/>
                <w:lang w:val="en-US"/>
              </w:rPr>
              <w:t xml:space="preserve">- </w:t>
            </w:r>
            <w:proofErr w:type="spellStart"/>
            <w:r w:rsidR="009E7086" w:rsidRPr="00127ECF">
              <w:rPr>
                <w:rFonts w:ascii="Times New Roman" w:eastAsia="Times New Roman" w:hAnsi="Times New Roman" w:cs="Times New Roman"/>
                <w:sz w:val="28"/>
                <w:szCs w:val="28"/>
                <w:highlight w:val="white"/>
              </w:rPr>
              <w:t>Mặt</w:t>
            </w:r>
            <w:proofErr w:type="spellEnd"/>
            <w:r w:rsidR="009E7086" w:rsidRPr="00127ECF">
              <w:rPr>
                <w:rFonts w:ascii="Times New Roman" w:eastAsia="Times New Roman" w:hAnsi="Times New Roman" w:cs="Times New Roman"/>
                <w:sz w:val="28"/>
                <w:szCs w:val="28"/>
                <w:highlight w:val="white"/>
              </w:rPr>
              <w:t xml:space="preserve"> </w:t>
            </w:r>
            <w:proofErr w:type="spellStart"/>
            <w:r w:rsidR="009E7086" w:rsidRPr="00127ECF">
              <w:rPr>
                <w:rFonts w:ascii="Times New Roman" w:eastAsia="Times New Roman" w:hAnsi="Times New Roman" w:cs="Times New Roman"/>
                <w:sz w:val="28"/>
                <w:szCs w:val="28"/>
                <w:highlight w:val="white"/>
              </w:rPr>
              <w:t>bằng</w:t>
            </w:r>
            <w:proofErr w:type="spellEnd"/>
            <w:r w:rsidR="009E7086" w:rsidRPr="00127ECF">
              <w:rPr>
                <w:rFonts w:ascii="Times New Roman" w:eastAsia="Times New Roman" w:hAnsi="Times New Roman" w:cs="Times New Roman"/>
                <w:sz w:val="28"/>
                <w:szCs w:val="28"/>
                <w:highlight w:val="white"/>
              </w:rPr>
              <w:t xml:space="preserve"> </w:t>
            </w:r>
            <w:proofErr w:type="spellStart"/>
            <w:r w:rsidR="009E7086" w:rsidRPr="00127ECF">
              <w:rPr>
                <w:rFonts w:ascii="Times New Roman" w:eastAsia="Times New Roman" w:hAnsi="Times New Roman" w:cs="Times New Roman"/>
                <w:sz w:val="28"/>
                <w:szCs w:val="28"/>
                <w:highlight w:val="white"/>
              </w:rPr>
              <w:t>thuận</w:t>
            </w:r>
            <w:proofErr w:type="spellEnd"/>
            <w:r w:rsidR="009E7086" w:rsidRPr="00127ECF">
              <w:rPr>
                <w:rFonts w:ascii="Times New Roman" w:eastAsia="Times New Roman" w:hAnsi="Times New Roman" w:cs="Times New Roman"/>
                <w:sz w:val="28"/>
                <w:szCs w:val="28"/>
                <w:highlight w:val="white"/>
              </w:rPr>
              <w:t xml:space="preserve"> </w:t>
            </w:r>
            <w:proofErr w:type="spellStart"/>
            <w:r w:rsidR="009E7086" w:rsidRPr="00127ECF">
              <w:rPr>
                <w:rFonts w:ascii="Times New Roman" w:eastAsia="Times New Roman" w:hAnsi="Times New Roman" w:cs="Times New Roman"/>
                <w:sz w:val="28"/>
                <w:szCs w:val="28"/>
                <w:highlight w:val="white"/>
              </w:rPr>
              <w:t>lợi</w:t>
            </w:r>
            <w:proofErr w:type="spellEnd"/>
            <w:r w:rsidR="009E7086" w:rsidRPr="00127ECF">
              <w:rPr>
                <w:rFonts w:ascii="Times New Roman" w:eastAsia="Times New Roman" w:hAnsi="Times New Roman" w:cs="Times New Roman"/>
                <w:sz w:val="28"/>
                <w:szCs w:val="28"/>
                <w:highlight w:val="white"/>
              </w:rPr>
              <w:t xml:space="preserve"> </w:t>
            </w:r>
            <w:proofErr w:type="spellStart"/>
            <w:r w:rsidR="009E7086" w:rsidRPr="00127ECF">
              <w:rPr>
                <w:rFonts w:ascii="Times New Roman" w:eastAsia="Times New Roman" w:hAnsi="Times New Roman" w:cs="Times New Roman"/>
                <w:sz w:val="28"/>
                <w:szCs w:val="28"/>
                <w:highlight w:val="white"/>
              </w:rPr>
              <w:t>và</w:t>
            </w:r>
            <w:proofErr w:type="spellEnd"/>
            <w:r w:rsidR="009E7086" w:rsidRPr="00127ECF">
              <w:rPr>
                <w:rFonts w:ascii="Times New Roman" w:eastAsia="Times New Roman" w:hAnsi="Times New Roman" w:cs="Times New Roman"/>
                <w:sz w:val="28"/>
                <w:szCs w:val="28"/>
                <w:highlight w:val="white"/>
              </w:rPr>
              <w:t xml:space="preserve"> </w:t>
            </w:r>
            <w:proofErr w:type="spellStart"/>
            <w:r w:rsidR="009E7086" w:rsidRPr="00127ECF">
              <w:rPr>
                <w:rFonts w:ascii="Times New Roman" w:eastAsia="Times New Roman" w:hAnsi="Times New Roman" w:cs="Times New Roman"/>
                <w:sz w:val="28"/>
                <w:szCs w:val="28"/>
                <w:highlight w:val="white"/>
              </w:rPr>
              <w:t>giá</w:t>
            </w:r>
            <w:proofErr w:type="spellEnd"/>
            <w:r w:rsidR="009E7086" w:rsidRPr="00127ECF">
              <w:rPr>
                <w:rFonts w:ascii="Times New Roman" w:eastAsia="Times New Roman" w:hAnsi="Times New Roman" w:cs="Times New Roman"/>
                <w:sz w:val="28"/>
                <w:szCs w:val="28"/>
                <w:highlight w:val="white"/>
              </w:rPr>
              <w:t xml:space="preserve"> </w:t>
            </w:r>
            <w:proofErr w:type="spellStart"/>
            <w:r w:rsidR="009E7086" w:rsidRPr="00127ECF">
              <w:rPr>
                <w:rFonts w:ascii="Times New Roman" w:eastAsia="Times New Roman" w:hAnsi="Times New Roman" w:cs="Times New Roman"/>
                <w:sz w:val="28"/>
                <w:szCs w:val="28"/>
                <w:highlight w:val="white"/>
              </w:rPr>
              <w:t>cả</w:t>
            </w:r>
            <w:proofErr w:type="spellEnd"/>
            <w:r w:rsidR="009E7086" w:rsidRPr="00127ECF">
              <w:rPr>
                <w:rFonts w:ascii="Times New Roman" w:eastAsia="Times New Roman" w:hAnsi="Times New Roman" w:cs="Times New Roman"/>
                <w:sz w:val="28"/>
                <w:szCs w:val="28"/>
                <w:highlight w:val="white"/>
              </w:rPr>
              <w:t xml:space="preserve"> </w:t>
            </w:r>
            <w:proofErr w:type="spellStart"/>
            <w:r w:rsidR="009E7086" w:rsidRPr="00127ECF">
              <w:rPr>
                <w:rFonts w:ascii="Times New Roman" w:eastAsia="Times New Roman" w:hAnsi="Times New Roman" w:cs="Times New Roman"/>
                <w:sz w:val="28"/>
                <w:szCs w:val="28"/>
                <w:highlight w:val="white"/>
              </w:rPr>
              <w:t>hợp</w:t>
            </w:r>
            <w:proofErr w:type="spellEnd"/>
            <w:r w:rsidR="009E7086" w:rsidRPr="00127ECF">
              <w:rPr>
                <w:rFonts w:ascii="Times New Roman" w:eastAsia="Times New Roman" w:hAnsi="Times New Roman" w:cs="Times New Roman"/>
                <w:sz w:val="28"/>
                <w:szCs w:val="28"/>
                <w:highlight w:val="white"/>
              </w:rPr>
              <w:t xml:space="preserve"> </w:t>
            </w:r>
            <w:proofErr w:type="spellStart"/>
            <w:r w:rsidR="009E7086" w:rsidRPr="00127ECF">
              <w:rPr>
                <w:rFonts w:ascii="Times New Roman" w:eastAsia="Times New Roman" w:hAnsi="Times New Roman" w:cs="Times New Roman"/>
                <w:sz w:val="28"/>
                <w:szCs w:val="28"/>
                <w:highlight w:val="white"/>
              </w:rPr>
              <w:t>lý</w:t>
            </w:r>
            <w:proofErr w:type="spellEnd"/>
            <w:r w:rsidR="009E7086" w:rsidRPr="00127ECF">
              <w:rPr>
                <w:rFonts w:ascii="Times New Roman" w:eastAsia="Times New Roman" w:hAnsi="Times New Roman" w:cs="Times New Roman"/>
                <w:sz w:val="28"/>
                <w:szCs w:val="28"/>
                <w:highlight w:val="white"/>
              </w:rPr>
              <w:t>.</w:t>
            </w:r>
          </w:p>
          <w:p w14:paraId="3F9E450F" w14:textId="77777777" w:rsidR="00DF21F4" w:rsidRPr="00127ECF" w:rsidRDefault="009E7086" w:rsidP="00305B45">
            <w:pPr>
              <w:spacing w:line="360" w:lineRule="auto"/>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Có</w:t>
            </w:r>
            <w:proofErr w:type="spellEnd"/>
            <w:r w:rsidRPr="00127ECF">
              <w:rPr>
                <w:rFonts w:ascii="Times New Roman" w:eastAsia="Times New Roman" w:hAnsi="Times New Roman" w:cs="Times New Roman"/>
                <w:sz w:val="28"/>
                <w:szCs w:val="28"/>
                <w:highlight w:val="white"/>
              </w:rPr>
              <w:t xml:space="preserve"> kinh </w:t>
            </w:r>
            <w:proofErr w:type="spellStart"/>
            <w:r w:rsidRPr="00127ECF">
              <w:rPr>
                <w:rFonts w:ascii="Times New Roman" w:eastAsia="Times New Roman" w:hAnsi="Times New Roman" w:cs="Times New Roman"/>
                <w:sz w:val="28"/>
                <w:szCs w:val="28"/>
                <w:highlight w:val="white"/>
              </w:rPr>
              <w:t>nghiệm</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về</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quản</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lý</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nguồn</w:t>
            </w:r>
            <w:proofErr w:type="spellEnd"/>
            <w:r w:rsidRPr="00127ECF">
              <w:rPr>
                <w:rFonts w:ascii="Times New Roman" w:eastAsia="Times New Roman" w:hAnsi="Times New Roman" w:cs="Times New Roman"/>
                <w:sz w:val="28"/>
                <w:szCs w:val="28"/>
                <w:highlight w:val="white"/>
              </w:rPr>
              <w:t xml:space="preserve"> cung </w:t>
            </w:r>
            <w:proofErr w:type="spellStart"/>
            <w:r w:rsidRPr="00127ECF">
              <w:rPr>
                <w:rFonts w:ascii="Times New Roman" w:eastAsia="Times New Roman" w:hAnsi="Times New Roman" w:cs="Times New Roman"/>
                <w:sz w:val="28"/>
                <w:szCs w:val="28"/>
                <w:highlight w:val="white"/>
              </w:rPr>
              <w:t>và</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quản</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lý</w:t>
            </w:r>
            <w:proofErr w:type="spellEnd"/>
            <w:r w:rsidRPr="00127ECF">
              <w:rPr>
                <w:rFonts w:ascii="Times New Roman" w:eastAsia="Times New Roman" w:hAnsi="Times New Roman" w:cs="Times New Roman"/>
                <w:sz w:val="28"/>
                <w:szCs w:val="28"/>
                <w:highlight w:val="white"/>
              </w:rPr>
              <w:t xml:space="preserve"> nhân </w:t>
            </w:r>
            <w:proofErr w:type="spellStart"/>
            <w:r w:rsidRPr="00127ECF">
              <w:rPr>
                <w:rFonts w:ascii="Times New Roman" w:eastAsia="Times New Roman" w:hAnsi="Times New Roman" w:cs="Times New Roman"/>
                <w:sz w:val="28"/>
                <w:szCs w:val="28"/>
                <w:highlight w:val="white"/>
              </w:rPr>
              <w:t>sự</w:t>
            </w:r>
            <w:proofErr w:type="spellEnd"/>
            <w:r w:rsidRPr="00127ECF">
              <w:rPr>
                <w:rFonts w:ascii="Times New Roman" w:eastAsia="Times New Roman" w:hAnsi="Times New Roman" w:cs="Times New Roman"/>
                <w:sz w:val="28"/>
                <w:szCs w:val="28"/>
                <w:highlight w:val="white"/>
              </w:rPr>
              <w:t>.</w:t>
            </w:r>
          </w:p>
          <w:p w14:paraId="35CC2A24" w14:textId="77777777" w:rsidR="00DF21F4" w:rsidRPr="00127ECF" w:rsidRDefault="009E7086" w:rsidP="00305B45">
            <w:pPr>
              <w:spacing w:line="360" w:lineRule="auto"/>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Có</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kế</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hoạch</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Maketting</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dài</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hạn</w:t>
            </w:r>
            <w:proofErr w:type="spellEnd"/>
            <w:r w:rsidRPr="00127ECF">
              <w:rPr>
                <w:rFonts w:ascii="Times New Roman" w:eastAsia="Times New Roman" w:hAnsi="Times New Roman" w:cs="Times New Roman"/>
                <w:sz w:val="28"/>
                <w:szCs w:val="28"/>
                <w:highlight w:val="white"/>
              </w:rPr>
              <w:t>.</w:t>
            </w:r>
          </w:p>
          <w:p w14:paraId="74796ACF" w14:textId="49D083A0" w:rsidR="00DF21F4" w:rsidRPr="00127ECF" w:rsidRDefault="009E7086" w:rsidP="00305B45">
            <w:pPr>
              <w:spacing w:line="360" w:lineRule="auto"/>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Tự</w:t>
            </w:r>
            <w:proofErr w:type="spellEnd"/>
            <w:r w:rsidR="00305B45">
              <w:rPr>
                <w:rFonts w:ascii="Times New Roman" w:eastAsia="Times New Roman" w:hAnsi="Times New Roman" w:cs="Times New Roman"/>
                <w:sz w:val="28"/>
                <w:szCs w:val="28"/>
                <w:highlight w:val="white"/>
                <w:lang w:val="en-US"/>
              </w:rPr>
              <w:t xml:space="preserve"> </w:t>
            </w:r>
            <w:r w:rsidRPr="00127ECF">
              <w:rPr>
                <w:rFonts w:ascii="Times New Roman" w:eastAsia="Times New Roman" w:hAnsi="Times New Roman" w:cs="Times New Roman"/>
                <w:sz w:val="28"/>
                <w:szCs w:val="28"/>
                <w:highlight w:val="white"/>
              </w:rPr>
              <w:t xml:space="preserve">tin </w:t>
            </w:r>
            <w:proofErr w:type="spellStart"/>
            <w:r w:rsidRPr="00127ECF">
              <w:rPr>
                <w:rFonts w:ascii="Times New Roman" w:eastAsia="Times New Roman" w:hAnsi="Times New Roman" w:cs="Times New Roman"/>
                <w:sz w:val="28"/>
                <w:szCs w:val="28"/>
                <w:highlight w:val="white"/>
              </w:rPr>
              <w:t>và</w:t>
            </w:r>
            <w:proofErr w:type="spellEnd"/>
            <w:r w:rsidRPr="00127ECF">
              <w:rPr>
                <w:rFonts w:ascii="Times New Roman" w:eastAsia="Times New Roman" w:hAnsi="Times New Roman" w:cs="Times New Roman"/>
                <w:sz w:val="28"/>
                <w:szCs w:val="28"/>
                <w:highlight w:val="white"/>
              </w:rPr>
              <w:t xml:space="preserve"> cam </w:t>
            </w:r>
            <w:proofErr w:type="spellStart"/>
            <w:r w:rsidRPr="00127ECF">
              <w:rPr>
                <w:rFonts w:ascii="Times New Roman" w:eastAsia="Times New Roman" w:hAnsi="Times New Roman" w:cs="Times New Roman"/>
                <w:sz w:val="28"/>
                <w:szCs w:val="28"/>
                <w:highlight w:val="white"/>
              </w:rPr>
              <w:t>kết</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sản</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phẩm</w:t>
            </w:r>
            <w:proofErr w:type="spellEnd"/>
            <w:r w:rsidRPr="00127ECF">
              <w:rPr>
                <w:rFonts w:ascii="Times New Roman" w:eastAsia="Times New Roman" w:hAnsi="Times New Roman" w:cs="Times New Roman"/>
                <w:sz w:val="28"/>
                <w:szCs w:val="28"/>
                <w:highlight w:val="white"/>
              </w:rPr>
              <w:t xml:space="preserve"> an </w:t>
            </w:r>
            <w:proofErr w:type="spellStart"/>
            <w:r w:rsidRPr="00127ECF">
              <w:rPr>
                <w:rFonts w:ascii="Times New Roman" w:eastAsia="Times New Roman" w:hAnsi="Times New Roman" w:cs="Times New Roman"/>
                <w:sz w:val="28"/>
                <w:szCs w:val="28"/>
                <w:highlight w:val="white"/>
              </w:rPr>
              <w:t>toàn</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vệ</w:t>
            </w:r>
            <w:proofErr w:type="spellEnd"/>
            <w:r w:rsidR="00305B45">
              <w:rPr>
                <w:rFonts w:ascii="Times New Roman" w:eastAsia="Times New Roman" w:hAnsi="Times New Roman" w:cs="Times New Roman"/>
                <w:sz w:val="28"/>
                <w:szCs w:val="28"/>
                <w:highlight w:val="white"/>
                <w:lang w:val="en-US"/>
              </w:rPr>
              <w:t xml:space="preserve"> </w:t>
            </w:r>
            <w:r w:rsidRPr="00127ECF">
              <w:rPr>
                <w:rFonts w:ascii="Times New Roman" w:eastAsia="Times New Roman" w:hAnsi="Times New Roman" w:cs="Times New Roman"/>
                <w:sz w:val="28"/>
                <w:szCs w:val="28"/>
                <w:highlight w:val="white"/>
              </w:rPr>
              <w:t xml:space="preserve">sinh </w:t>
            </w:r>
            <w:proofErr w:type="spellStart"/>
            <w:r w:rsidRPr="00127ECF">
              <w:rPr>
                <w:rFonts w:ascii="Times New Roman" w:eastAsia="Times New Roman" w:hAnsi="Times New Roman" w:cs="Times New Roman"/>
                <w:sz w:val="28"/>
                <w:szCs w:val="28"/>
                <w:highlight w:val="white"/>
              </w:rPr>
              <w:t>thực</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phẩm</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đúng</w:t>
            </w:r>
            <w:proofErr w:type="spellEnd"/>
            <w:r w:rsidRPr="00127ECF">
              <w:rPr>
                <w:rFonts w:ascii="Times New Roman" w:eastAsia="Times New Roman" w:hAnsi="Times New Roman" w:cs="Times New Roman"/>
                <w:sz w:val="28"/>
                <w:szCs w:val="28"/>
                <w:highlight w:val="white"/>
              </w:rPr>
              <w:t xml:space="preserve"> tiêu </w:t>
            </w:r>
            <w:proofErr w:type="spellStart"/>
            <w:r w:rsidRPr="00127ECF">
              <w:rPr>
                <w:rFonts w:ascii="Times New Roman" w:eastAsia="Times New Roman" w:hAnsi="Times New Roman" w:cs="Times New Roman"/>
                <w:sz w:val="28"/>
                <w:szCs w:val="28"/>
                <w:highlight w:val="white"/>
              </w:rPr>
              <w:t>chuẩn</w:t>
            </w:r>
            <w:proofErr w:type="spellEnd"/>
            <w:r w:rsidRPr="00127ECF">
              <w:rPr>
                <w:rFonts w:ascii="Times New Roman" w:eastAsia="Times New Roman" w:hAnsi="Times New Roman" w:cs="Times New Roman"/>
                <w:sz w:val="28"/>
                <w:szCs w:val="28"/>
                <w:highlight w:val="white"/>
              </w:rPr>
              <w:t>.</w:t>
            </w:r>
          </w:p>
          <w:p w14:paraId="71038F31" w14:textId="77777777" w:rsidR="00DF21F4" w:rsidRPr="00127ECF" w:rsidRDefault="009E7086" w:rsidP="00305B45">
            <w:pPr>
              <w:spacing w:line="360" w:lineRule="auto"/>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Có</w:t>
            </w:r>
            <w:proofErr w:type="spellEnd"/>
            <w:r w:rsidRPr="00127ECF">
              <w:rPr>
                <w:rFonts w:ascii="Times New Roman" w:eastAsia="Times New Roman" w:hAnsi="Times New Roman" w:cs="Times New Roman"/>
                <w:sz w:val="28"/>
                <w:szCs w:val="28"/>
                <w:highlight w:val="white"/>
              </w:rPr>
              <w:t xml:space="preserve"> kinh </w:t>
            </w:r>
            <w:proofErr w:type="spellStart"/>
            <w:r w:rsidRPr="00127ECF">
              <w:rPr>
                <w:rFonts w:ascii="Times New Roman" w:eastAsia="Times New Roman" w:hAnsi="Times New Roman" w:cs="Times New Roman"/>
                <w:sz w:val="28"/>
                <w:szCs w:val="28"/>
                <w:highlight w:val="white"/>
              </w:rPr>
              <w:t>nghiệm</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về</w:t>
            </w:r>
            <w:proofErr w:type="spellEnd"/>
            <w:r w:rsidRPr="00127ECF">
              <w:rPr>
                <w:rFonts w:ascii="Times New Roman" w:eastAsia="Times New Roman" w:hAnsi="Times New Roman" w:cs="Times New Roman"/>
                <w:sz w:val="28"/>
                <w:szCs w:val="28"/>
                <w:highlight w:val="white"/>
              </w:rPr>
              <w:t xml:space="preserve"> nhu </w:t>
            </w:r>
            <w:proofErr w:type="spellStart"/>
            <w:r w:rsidRPr="00127ECF">
              <w:rPr>
                <w:rFonts w:ascii="Times New Roman" w:eastAsia="Times New Roman" w:hAnsi="Times New Roman" w:cs="Times New Roman"/>
                <w:sz w:val="28"/>
                <w:szCs w:val="28"/>
                <w:highlight w:val="white"/>
              </w:rPr>
              <w:t>cầu</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của</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khách</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hàng</w:t>
            </w:r>
            <w:proofErr w:type="spellEnd"/>
            <w:r w:rsidRPr="00127ECF">
              <w:rPr>
                <w:rFonts w:ascii="Times New Roman" w:eastAsia="Times New Roman" w:hAnsi="Times New Roman" w:cs="Times New Roman"/>
                <w:sz w:val="28"/>
                <w:szCs w:val="28"/>
                <w:highlight w:val="white"/>
              </w:rPr>
              <w:t>.</w:t>
            </w:r>
          </w:p>
          <w:p w14:paraId="30993EB7" w14:textId="77777777" w:rsidR="00DF21F4" w:rsidRPr="00127ECF" w:rsidRDefault="009E7086" w:rsidP="00305B45">
            <w:pPr>
              <w:spacing w:line="360" w:lineRule="auto"/>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Có</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nguồn</w:t>
            </w:r>
            <w:proofErr w:type="spellEnd"/>
            <w:r w:rsidRPr="00127ECF">
              <w:rPr>
                <w:rFonts w:ascii="Times New Roman" w:eastAsia="Times New Roman" w:hAnsi="Times New Roman" w:cs="Times New Roman"/>
                <w:sz w:val="28"/>
                <w:szCs w:val="28"/>
                <w:highlight w:val="white"/>
              </w:rPr>
              <w:t xml:space="preserve"> cung </w:t>
            </w:r>
            <w:proofErr w:type="spellStart"/>
            <w:r w:rsidRPr="00127ECF">
              <w:rPr>
                <w:rFonts w:ascii="Times New Roman" w:eastAsia="Times New Roman" w:hAnsi="Times New Roman" w:cs="Times New Roman"/>
                <w:sz w:val="28"/>
                <w:szCs w:val="28"/>
                <w:highlight w:val="white"/>
              </w:rPr>
              <w:t>từ</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các</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nhà</w:t>
            </w:r>
            <w:proofErr w:type="spellEnd"/>
            <w:r w:rsidRPr="00127ECF">
              <w:rPr>
                <w:rFonts w:ascii="Times New Roman" w:eastAsia="Times New Roman" w:hAnsi="Times New Roman" w:cs="Times New Roman"/>
                <w:sz w:val="28"/>
                <w:szCs w:val="28"/>
                <w:highlight w:val="white"/>
              </w:rPr>
              <w:t xml:space="preserve"> phân </w:t>
            </w:r>
            <w:proofErr w:type="spellStart"/>
            <w:r w:rsidRPr="00127ECF">
              <w:rPr>
                <w:rFonts w:ascii="Times New Roman" w:eastAsia="Times New Roman" w:hAnsi="Times New Roman" w:cs="Times New Roman"/>
                <w:sz w:val="28"/>
                <w:szCs w:val="28"/>
                <w:highlight w:val="white"/>
              </w:rPr>
              <w:t>phối</w:t>
            </w:r>
            <w:proofErr w:type="spellEnd"/>
            <w:r w:rsidRPr="00127ECF">
              <w:rPr>
                <w:rFonts w:ascii="Times New Roman" w:eastAsia="Times New Roman" w:hAnsi="Times New Roman" w:cs="Times New Roman"/>
                <w:sz w:val="28"/>
                <w:szCs w:val="28"/>
                <w:highlight w:val="white"/>
              </w:rPr>
              <w:t xml:space="preserve"> uy </w:t>
            </w:r>
            <w:proofErr w:type="spellStart"/>
            <w:r w:rsidRPr="00127ECF">
              <w:rPr>
                <w:rFonts w:ascii="Times New Roman" w:eastAsia="Times New Roman" w:hAnsi="Times New Roman" w:cs="Times New Roman"/>
                <w:sz w:val="28"/>
                <w:szCs w:val="28"/>
                <w:highlight w:val="white"/>
              </w:rPr>
              <w:t>tín</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chất</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lượng</w:t>
            </w:r>
            <w:proofErr w:type="spellEnd"/>
            <w:r w:rsidRPr="00127ECF">
              <w:rPr>
                <w:rFonts w:ascii="Times New Roman" w:eastAsia="Times New Roman" w:hAnsi="Times New Roman" w:cs="Times New Roman"/>
                <w:sz w:val="28"/>
                <w:szCs w:val="28"/>
                <w:highlight w:val="white"/>
              </w:rPr>
              <w:t>.</w:t>
            </w:r>
          </w:p>
          <w:p w14:paraId="0207CC53" w14:textId="77777777" w:rsidR="00DF21F4" w:rsidRPr="00127ECF" w:rsidRDefault="009E7086" w:rsidP="00305B45">
            <w:pPr>
              <w:spacing w:line="360" w:lineRule="auto"/>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Có</w:t>
            </w:r>
            <w:proofErr w:type="spellEnd"/>
            <w:r w:rsidRPr="00127ECF">
              <w:rPr>
                <w:rFonts w:ascii="Times New Roman" w:eastAsia="Times New Roman" w:hAnsi="Times New Roman" w:cs="Times New Roman"/>
                <w:sz w:val="28"/>
                <w:szCs w:val="28"/>
                <w:highlight w:val="white"/>
              </w:rPr>
              <w:t xml:space="preserve"> công </w:t>
            </w:r>
            <w:proofErr w:type="spellStart"/>
            <w:r w:rsidRPr="00127ECF">
              <w:rPr>
                <w:rFonts w:ascii="Times New Roman" w:eastAsia="Times New Roman" w:hAnsi="Times New Roman" w:cs="Times New Roman"/>
                <w:sz w:val="28"/>
                <w:szCs w:val="28"/>
                <w:highlight w:val="white"/>
              </w:rPr>
              <w:t>thức</w:t>
            </w:r>
            <w:proofErr w:type="spellEnd"/>
            <w:r w:rsidRPr="00127ECF">
              <w:rPr>
                <w:rFonts w:ascii="Times New Roman" w:eastAsia="Times New Roman" w:hAnsi="Times New Roman" w:cs="Times New Roman"/>
                <w:sz w:val="28"/>
                <w:szCs w:val="28"/>
                <w:highlight w:val="white"/>
              </w:rPr>
              <w:t xml:space="preserve"> cho </w:t>
            </w:r>
            <w:proofErr w:type="spellStart"/>
            <w:r w:rsidRPr="00127ECF">
              <w:rPr>
                <w:rFonts w:ascii="Times New Roman" w:eastAsia="Times New Roman" w:hAnsi="Times New Roman" w:cs="Times New Roman"/>
                <w:sz w:val="28"/>
                <w:szCs w:val="28"/>
                <w:highlight w:val="white"/>
              </w:rPr>
              <w:t>từng</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các</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món</w:t>
            </w:r>
            <w:proofErr w:type="spellEnd"/>
            <w:r w:rsidRPr="00127ECF">
              <w:rPr>
                <w:rFonts w:ascii="Times New Roman" w:eastAsia="Times New Roman" w:hAnsi="Times New Roman" w:cs="Times New Roman"/>
                <w:sz w:val="28"/>
                <w:szCs w:val="28"/>
                <w:highlight w:val="white"/>
              </w:rPr>
              <w:t xml:space="preserve"> ăn.</w:t>
            </w: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63777"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Chưa </w:t>
            </w:r>
            <w:proofErr w:type="spellStart"/>
            <w:r w:rsidRPr="00127ECF">
              <w:rPr>
                <w:rFonts w:ascii="Times New Roman" w:eastAsia="Times New Roman" w:hAnsi="Times New Roman" w:cs="Times New Roman"/>
                <w:sz w:val="28"/>
                <w:szCs w:val="28"/>
              </w:rPr>
              <w:t>hoàn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khả</w:t>
            </w:r>
            <w:proofErr w:type="spellEnd"/>
            <w:r w:rsidRPr="00127ECF">
              <w:rPr>
                <w:rFonts w:ascii="Times New Roman" w:eastAsia="Times New Roman" w:hAnsi="Times New Roman" w:cs="Times New Roman"/>
                <w:sz w:val="28"/>
                <w:szCs w:val="28"/>
              </w:rPr>
              <w:t xml:space="preserve"> năng kinh doanh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p>
          <w:p w14:paraId="3AFA8342"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Chưa </w:t>
            </w:r>
            <w:proofErr w:type="spellStart"/>
            <w:r w:rsidRPr="00127ECF">
              <w:rPr>
                <w:rFonts w:ascii="Times New Roman" w:eastAsia="Times New Roman" w:hAnsi="Times New Roman" w:cs="Times New Roman"/>
                <w:sz w:val="28"/>
                <w:szCs w:val="28"/>
              </w:rPr>
              <w:t>đủ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nguồn</w:t>
            </w:r>
            <w:proofErr w:type="spellEnd"/>
            <w:r w:rsidRPr="00127ECF">
              <w:rPr>
                <w:rFonts w:ascii="Times New Roman" w:eastAsia="Times New Roman" w:hAnsi="Times New Roman" w:cs="Times New Roman"/>
                <w:sz w:val="28"/>
                <w:szCs w:val="28"/>
              </w:rPr>
              <w:t xml:space="preserve"> vốn đầu tư</w:t>
            </w:r>
          </w:p>
          <w:p w14:paraId="378A6033"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Chưa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kinh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giữa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đơn </w:t>
            </w:r>
            <w:proofErr w:type="spellStart"/>
            <w:r w:rsidRPr="00127ECF">
              <w:rPr>
                <w:rFonts w:ascii="Times New Roman" w:eastAsia="Times New Roman" w:hAnsi="Times New Roman" w:cs="Times New Roman"/>
                <w:sz w:val="28"/>
                <w:szCs w:val="28"/>
              </w:rPr>
              <w:t>vị</w:t>
            </w:r>
            <w:proofErr w:type="spellEnd"/>
            <w:r w:rsidRPr="00127ECF">
              <w:rPr>
                <w:rFonts w:ascii="Times New Roman" w:eastAsia="Times New Roman" w:hAnsi="Times New Roman" w:cs="Times New Roman"/>
                <w:sz w:val="28"/>
                <w:szCs w:val="28"/>
              </w:rPr>
              <w:t xml:space="preserve"> giao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w:t>
            </w:r>
          </w:p>
          <w:p w14:paraId="52995D51" w14:textId="77777777" w:rsidR="00DF21F4" w:rsidRPr="00127ECF" w:rsidRDefault="00DF21F4" w:rsidP="00127ECF">
            <w:pPr>
              <w:spacing w:line="360" w:lineRule="auto"/>
              <w:rPr>
                <w:rFonts w:ascii="Times New Roman" w:eastAsia="Times New Roman" w:hAnsi="Times New Roman" w:cs="Times New Roman"/>
                <w:sz w:val="28"/>
                <w:szCs w:val="28"/>
              </w:rPr>
            </w:pPr>
          </w:p>
          <w:p w14:paraId="609DCFA1" w14:textId="77777777" w:rsidR="00DF21F4" w:rsidRPr="00127ECF" w:rsidRDefault="00DF21F4" w:rsidP="00127ECF">
            <w:pPr>
              <w:spacing w:line="360" w:lineRule="auto"/>
              <w:rPr>
                <w:rFonts w:ascii="Times New Roman" w:eastAsia="Times New Roman" w:hAnsi="Times New Roman" w:cs="Times New Roman"/>
                <w:sz w:val="28"/>
                <w:szCs w:val="28"/>
              </w:rPr>
            </w:pPr>
          </w:p>
        </w:tc>
      </w:tr>
      <w:tr w:rsidR="00DF21F4" w:rsidRPr="00127ECF" w14:paraId="02F1B158" w14:textId="77777777">
        <w:trPr>
          <w:trHeight w:val="21"/>
        </w:trPr>
        <w:tc>
          <w:tcPr>
            <w:tcW w:w="442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46332099" w14:textId="77777777" w:rsidR="00DF21F4" w:rsidRPr="00127ECF" w:rsidRDefault="009E7086" w:rsidP="00127ECF">
            <w:pPr>
              <w:spacing w:line="360" w:lineRule="auto"/>
              <w:ind w:right="-7832"/>
              <w:rPr>
                <w:rFonts w:ascii="Times New Roman" w:eastAsia="Times New Roman" w:hAnsi="Times New Roman" w:cs="Times New Roman"/>
                <w:color w:val="FFFFFF"/>
                <w:sz w:val="28"/>
                <w:szCs w:val="28"/>
              </w:rPr>
            </w:pPr>
            <w:r w:rsidRPr="00127ECF">
              <w:rPr>
                <w:rFonts w:ascii="Times New Roman" w:eastAsia="Times New Roman" w:hAnsi="Times New Roman" w:cs="Times New Roman"/>
                <w:b/>
                <w:color w:val="FFFFFF"/>
                <w:sz w:val="28"/>
                <w:szCs w:val="28"/>
              </w:rPr>
              <w:t xml:space="preserve">O - Cơ </w:t>
            </w:r>
            <w:proofErr w:type="spellStart"/>
            <w:r w:rsidRPr="00127ECF">
              <w:rPr>
                <w:rFonts w:ascii="Times New Roman" w:eastAsia="Times New Roman" w:hAnsi="Times New Roman" w:cs="Times New Roman"/>
                <w:b/>
                <w:color w:val="FFFFFF"/>
                <w:sz w:val="28"/>
                <w:szCs w:val="28"/>
              </w:rPr>
              <w:t>hội</w:t>
            </w:r>
            <w:proofErr w:type="spellEnd"/>
          </w:p>
        </w:tc>
        <w:tc>
          <w:tcPr>
            <w:tcW w:w="439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32766446" w14:textId="77777777" w:rsidR="00DF21F4" w:rsidRPr="00127ECF" w:rsidRDefault="009E7086" w:rsidP="00127ECF">
            <w:pPr>
              <w:spacing w:line="360" w:lineRule="auto"/>
              <w:rPr>
                <w:rFonts w:ascii="Times New Roman" w:eastAsia="Times New Roman" w:hAnsi="Times New Roman" w:cs="Times New Roman"/>
                <w:color w:val="FFFFFF"/>
                <w:sz w:val="28"/>
                <w:szCs w:val="28"/>
              </w:rPr>
            </w:pPr>
            <w:r w:rsidRPr="00127ECF">
              <w:rPr>
                <w:rFonts w:ascii="Times New Roman" w:eastAsia="Times New Roman" w:hAnsi="Times New Roman" w:cs="Times New Roman"/>
                <w:b/>
                <w:color w:val="FFFFFF"/>
                <w:sz w:val="28"/>
                <w:szCs w:val="28"/>
              </w:rPr>
              <w:t xml:space="preserve">T - </w:t>
            </w:r>
            <w:proofErr w:type="spellStart"/>
            <w:r w:rsidRPr="00127ECF">
              <w:rPr>
                <w:rFonts w:ascii="Times New Roman" w:eastAsia="Times New Roman" w:hAnsi="Times New Roman" w:cs="Times New Roman"/>
                <w:b/>
                <w:color w:val="FFFFFF"/>
                <w:sz w:val="28"/>
                <w:szCs w:val="28"/>
              </w:rPr>
              <w:t>Thách</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thức</w:t>
            </w:r>
            <w:proofErr w:type="spellEnd"/>
          </w:p>
        </w:tc>
      </w:tr>
      <w:tr w:rsidR="00DF21F4" w:rsidRPr="00127ECF" w14:paraId="5B032664" w14:textId="77777777">
        <w:trPr>
          <w:trHeight w:val="3611"/>
        </w:trPr>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D1D44"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yếu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thiết</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mỗi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bữa</w:t>
            </w:r>
            <w:proofErr w:type="spellEnd"/>
            <w:r w:rsidRPr="00127ECF">
              <w:rPr>
                <w:rFonts w:ascii="Times New Roman" w:eastAsia="Times New Roman" w:hAnsi="Times New Roman" w:cs="Times New Roman"/>
                <w:sz w:val="28"/>
                <w:szCs w:val="28"/>
              </w:rPr>
              <w:t xml:space="preserve"> ăn cho </w:t>
            </w:r>
            <w:proofErr w:type="spellStart"/>
            <w:r w:rsidRPr="00127ECF">
              <w:rPr>
                <w:rFonts w:ascii="Times New Roman" w:eastAsia="Times New Roman" w:hAnsi="Times New Roman" w:cs="Times New Roman"/>
                <w:sz w:val="28"/>
                <w:szCs w:val="28"/>
              </w:rPr>
              <w:t>đời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w:t>
            </w:r>
            <w:proofErr w:type="spellEnd"/>
            <w:r w:rsidRPr="00127ECF">
              <w:rPr>
                <w:rFonts w:ascii="Times New Roman" w:eastAsia="Times New Roman" w:hAnsi="Times New Roman" w:cs="Times New Roman"/>
                <w:sz w:val="28"/>
                <w:szCs w:val="28"/>
              </w:rPr>
              <w:t xml:space="preserve"> nhân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mỗi</w:t>
            </w:r>
            <w:proofErr w:type="spellEnd"/>
            <w:r w:rsidRPr="00127ECF">
              <w:rPr>
                <w:rFonts w:ascii="Times New Roman" w:eastAsia="Times New Roman" w:hAnsi="Times New Roman" w:cs="Times New Roman"/>
                <w:sz w:val="28"/>
                <w:szCs w:val="28"/>
              </w:rPr>
              <w:t xml:space="preserve"> gia </w:t>
            </w:r>
            <w:proofErr w:type="spellStart"/>
            <w:r w:rsidRPr="00127ECF">
              <w:rPr>
                <w:rFonts w:ascii="Times New Roman" w:eastAsia="Times New Roman" w:hAnsi="Times New Roman" w:cs="Times New Roman"/>
                <w:sz w:val="28"/>
                <w:szCs w:val="28"/>
              </w:rPr>
              <w:t>đình</w:t>
            </w:r>
            <w:proofErr w:type="spellEnd"/>
            <w:r w:rsidRPr="00127ECF">
              <w:rPr>
                <w:rFonts w:ascii="Times New Roman" w:eastAsia="Times New Roman" w:hAnsi="Times New Roman" w:cs="Times New Roman"/>
                <w:sz w:val="28"/>
                <w:szCs w:val="28"/>
              </w:rPr>
              <w:t>.</w:t>
            </w:r>
          </w:p>
          <w:p w14:paraId="16C87833"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Nhu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online</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tượng</w:t>
            </w:r>
            <w:proofErr w:type="spellEnd"/>
            <w:r w:rsidRPr="00127ECF">
              <w:rPr>
                <w:rFonts w:ascii="Times New Roman" w:eastAsia="Times New Roman" w:hAnsi="Times New Roman" w:cs="Times New Roman"/>
                <w:sz w:val="28"/>
                <w:szCs w:val="28"/>
              </w:rPr>
              <w:t xml:space="preserve"> sinh viên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NVVP đang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xu </w:t>
            </w:r>
            <w:proofErr w:type="spellStart"/>
            <w:r w:rsidRPr="00127ECF">
              <w:rPr>
                <w:rFonts w:ascii="Times New Roman" w:eastAsia="Times New Roman" w:hAnsi="Times New Roman" w:cs="Times New Roman"/>
                <w:sz w:val="28"/>
                <w:szCs w:val="28"/>
              </w:rPr>
              <w:t>hướng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triển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mạnh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bởi</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nghệ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triển</w:t>
            </w:r>
            <w:proofErr w:type="spellEnd"/>
            <w:r w:rsidRPr="00127ECF">
              <w:rPr>
                <w:rFonts w:ascii="Times New Roman" w:eastAsia="Times New Roman" w:hAnsi="Times New Roman" w:cs="Times New Roman"/>
                <w:sz w:val="28"/>
                <w:szCs w:val="28"/>
              </w:rPr>
              <w:t>.</w:t>
            </w:r>
          </w:p>
          <w:p w14:paraId="23B7F35E"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Người dùng có nhu cầu cao</w:t>
            </w:r>
          </w:p>
          <w:p w14:paraId="6300263D"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 Các thương hiệu chưa tập trung vào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dịch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p>
          <w:p w14:paraId="17C7E67D"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Mặt bằng gần các văn phòng và trường học và khu đông dân cư thuận tiện cho việc buôn bán.</w:t>
            </w:r>
          </w:p>
          <w:p w14:paraId="6AE20FFE"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C6128"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p w14:paraId="0D782C4D"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Mô </w:t>
            </w:r>
            <w:proofErr w:type="spellStart"/>
            <w:r w:rsidRPr="00127ECF">
              <w:rPr>
                <w:rFonts w:ascii="Times New Roman" w:eastAsia="Times New Roman" w:hAnsi="Times New Roman" w:cs="Times New Roman"/>
                <w:sz w:val="28"/>
                <w:szCs w:val="28"/>
              </w:rPr>
              <w:t>hình</w:t>
            </w:r>
            <w:proofErr w:type="spellEnd"/>
            <w:r w:rsidRPr="00127ECF">
              <w:rPr>
                <w:rFonts w:ascii="Times New Roman" w:eastAsia="Times New Roman" w:hAnsi="Times New Roman" w:cs="Times New Roman"/>
                <w:sz w:val="28"/>
                <w:szCs w:val="28"/>
              </w:rPr>
              <w:t xml:space="preserve"> kinh doanh </w:t>
            </w:r>
            <w:proofErr w:type="spellStart"/>
            <w:r w:rsidRPr="00127ECF">
              <w:rPr>
                <w:rFonts w:ascii="Times New Roman" w:eastAsia="Times New Roman" w:hAnsi="Times New Roman" w:cs="Times New Roman"/>
                <w:sz w:val="28"/>
                <w:szCs w:val="28"/>
              </w:rPr>
              <w:t>khá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biến</w:t>
            </w:r>
            <w:proofErr w:type="spellEnd"/>
            <w:r w:rsidRPr="00127ECF">
              <w:rPr>
                <w:rFonts w:ascii="Times New Roman" w:eastAsia="Times New Roman" w:hAnsi="Times New Roman" w:cs="Times New Roman"/>
                <w:sz w:val="28"/>
                <w:szCs w:val="28"/>
              </w:rPr>
              <w:t xml:space="preserve"> xung quanh</w:t>
            </w:r>
          </w:p>
          <w:p w14:paraId="564847A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Cần phải có công thức món ăn khác lạ với các quán lâu năm và có thương hiệu.</w:t>
            </w:r>
          </w:p>
          <w:p w14:paraId="2DF2E9E1" w14:textId="77777777" w:rsidR="00DF21F4" w:rsidRPr="00127ECF" w:rsidRDefault="00DF21F4" w:rsidP="00127ECF">
            <w:pPr>
              <w:spacing w:line="360" w:lineRule="auto"/>
              <w:rPr>
                <w:rFonts w:ascii="Times New Roman" w:eastAsia="Times New Roman" w:hAnsi="Times New Roman" w:cs="Times New Roman"/>
                <w:sz w:val="28"/>
                <w:szCs w:val="28"/>
              </w:rPr>
            </w:pPr>
          </w:p>
        </w:tc>
      </w:tr>
    </w:tbl>
    <w:p w14:paraId="22E4B960" w14:textId="77777777" w:rsidR="00DF21F4" w:rsidRPr="00127ECF" w:rsidRDefault="00DF21F4"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19" w:name="_heading=h.2s8eyo1" w:colFirst="0" w:colLast="0"/>
      <w:bookmarkEnd w:id="19"/>
    </w:p>
    <w:p w14:paraId="437940B1"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20" w:name="_heading=h.8upa6kecgaei" w:colFirst="0" w:colLast="0"/>
      <w:bookmarkStart w:id="21" w:name="_Toc117864739"/>
      <w:bookmarkEnd w:id="20"/>
      <w:r w:rsidRPr="00127ECF">
        <w:rPr>
          <w:rFonts w:ascii="Times New Roman" w:eastAsia="Times New Roman" w:hAnsi="Times New Roman" w:cs="Times New Roman"/>
          <w:b/>
          <w:color w:val="FF0000"/>
          <w:sz w:val="28"/>
          <w:szCs w:val="28"/>
        </w:rPr>
        <w:t xml:space="preserve">1.2   </w:t>
      </w:r>
      <w:proofErr w:type="spellStart"/>
      <w:r w:rsidRPr="00127ECF">
        <w:rPr>
          <w:rFonts w:ascii="Times New Roman" w:eastAsia="Times New Roman" w:hAnsi="Times New Roman" w:cs="Times New Roman"/>
          <w:b/>
          <w:color w:val="FF0000"/>
          <w:sz w:val="28"/>
          <w:szCs w:val="28"/>
        </w:rPr>
        <w:t>Thành</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lập</w:t>
      </w:r>
      <w:proofErr w:type="spellEnd"/>
      <w:r w:rsidRPr="00127ECF">
        <w:rPr>
          <w:rFonts w:ascii="Times New Roman" w:eastAsia="Times New Roman" w:hAnsi="Times New Roman" w:cs="Times New Roman"/>
          <w:b/>
          <w:color w:val="FF0000"/>
          <w:sz w:val="28"/>
          <w:szCs w:val="28"/>
        </w:rPr>
        <w:t xml:space="preserve"> doanh </w:t>
      </w:r>
      <w:proofErr w:type="spellStart"/>
      <w:r w:rsidRPr="00127ECF">
        <w:rPr>
          <w:rFonts w:ascii="Times New Roman" w:eastAsia="Times New Roman" w:hAnsi="Times New Roman" w:cs="Times New Roman"/>
          <w:b/>
          <w:color w:val="FF0000"/>
          <w:sz w:val="28"/>
          <w:szCs w:val="28"/>
        </w:rPr>
        <w:t>nghiệp</w:t>
      </w:r>
      <w:bookmarkEnd w:id="21"/>
      <w:proofErr w:type="spellEnd"/>
    </w:p>
    <w:p w14:paraId="1DB3B1D3" w14:textId="2AE15895" w:rsidR="00DF21F4" w:rsidRPr="00127ECF" w:rsidRDefault="009E7086" w:rsidP="000823CE">
      <w:pPr>
        <w:pStyle w:val="u3"/>
        <w:numPr>
          <w:ilvl w:val="2"/>
          <w:numId w:val="52"/>
        </w:numPr>
        <w:spacing w:before="0" w:line="360" w:lineRule="auto"/>
        <w:rPr>
          <w:rFonts w:ascii="Times New Roman" w:eastAsia="Times New Roman" w:hAnsi="Times New Roman" w:cs="Times New Roman"/>
          <w:b/>
          <w:color w:val="FF0000"/>
          <w:sz w:val="28"/>
          <w:szCs w:val="28"/>
        </w:rPr>
      </w:pPr>
      <w:bookmarkStart w:id="22" w:name="_Toc117864740"/>
      <w:r w:rsidRPr="00127ECF">
        <w:rPr>
          <w:rFonts w:ascii="Times New Roman" w:eastAsia="Times New Roman" w:hAnsi="Times New Roman" w:cs="Times New Roman"/>
          <w:b/>
          <w:color w:val="FF0000"/>
          <w:sz w:val="28"/>
          <w:szCs w:val="28"/>
        </w:rPr>
        <w:t xml:space="preserve">  Tên doanh </w:t>
      </w:r>
      <w:proofErr w:type="spellStart"/>
      <w:r w:rsidRPr="00127ECF">
        <w:rPr>
          <w:rFonts w:ascii="Times New Roman" w:eastAsia="Times New Roman" w:hAnsi="Times New Roman" w:cs="Times New Roman"/>
          <w:b/>
          <w:color w:val="FF0000"/>
          <w:sz w:val="28"/>
          <w:szCs w:val="28"/>
        </w:rPr>
        <w:t>nghiệp</w:t>
      </w:r>
      <w:bookmarkEnd w:id="22"/>
      <w:proofErr w:type="spellEnd"/>
    </w:p>
    <w:p w14:paraId="11B9B83B" w14:textId="19062263" w:rsidR="00DF21F4" w:rsidRPr="00905F2F" w:rsidRDefault="00905F2F" w:rsidP="00905F2F">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FF0000"/>
          <w:sz w:val="28"/>
          <w:szCs w:val="28"/>
          <w:lang w:val="en-US"/>
        </w:rPr>
        <w:t xml:space="preserve">   </w:t>
      </w:r>
      <w:r w:rsidR="009E7086" w:rsidRPr="00905F2F">
        <w:rPr>
          <w:rFonts w:ascii="Times New Roman" w:eastAsia="Times New Roman" w:hAnsi="Times New Roman" w:cs="Times New Roman"/>
          <w:b/>
          <w:color w:val="000000" w:themeColor="text1"/>
          <w:sz w:val="28"/>
          <w:szCs w:val="28"/>
        </w:rPr>
        <w:t xml:space="preserve">Tên doanh </w:t>
      </w:r>
      <w:proofErr w:type="spellStart"/>
      <w:r w:rsidR="009E7086" w:rsidRPr="00905F2F">
        <w:rPr>
          <w:rFonts w:ascii="Times New Roman" w:eastAsia="Times New Roman" w:hAnsi="Times New Roman" w:cs="Times New Roman"/>
          <w:b/>
          <w:color w:val="000000" w:themeColor="text1"/>
          <w:sz w:val="28"/>
          <w:szCs w:val="28"/>
        </w:rPr>
        <w:t>nghiệp</w:t>
      </w:r>
      <w:proofErr w:type="spellEnd"/>
      <w:r w:rsidR="009E7086" w:rsidRPr="00905F2F">
        <w:rPr>
          <w:rFonts w:ascii="Times New Roman" w:eastAsia="Times New Roman" w:hAnsi="Times New Roman" w:cs="Times New Roman"/>
          <w:b/>
          <w:color w:val="000000" w:themeColor="text1"/>
          <w:sz w:val="28"/>
          <w:szCs w:val="28"/>
        </w:rPr>
        <w:t xml:space="preserve">: Cơm </w:t>
      </w:r>
      <w:r>
        <w:rPr>
          <w:rFonts w:ascii="Times New Roman" w:eastAsia="Times New Roman" w:hAnsi="Times New Roman" w:cs="Times New Roman"/>
          <w:b/>
          <w:color w:val="000000" w:themeColor="text1"/>
          <w:sz w:val="28"/>
          <w:szCs w:val="28"/>
          <w:lang w:val="en-US"/>
        </w:rPr>
        <w:t>Ngon</w:t>
      </w:r>
      <w:r>
        <w:rPr>
          <w:rFonts w:ascii="Times New Roman" w:eastAsia="Times New Roman" w:hAnsi="Times New Roman" w:cs="Times New Roman"/>
          <w:b/>
          <w:color w:val="000000" w:themeColor="text1"/>
          <w:sz w:val="28"/>
          <w:szCs w:val="28"/>
        </w:rPr>
        <w:t xml:space="preserve"> Văn </w:t>
      </w:r>
      <w:proofErr w:type="spellStart"/>
      <w:r>
        <w:rPr>
          <w:rFonts w:ascii="Times New Roman" w:eastAsia="Times New Roman" w:hAnsi="Times New Roman" w:cs="Times New Roman"/>
          <w:b/>
          <w:color w:val="000000" w:themeColor="text1"/>
          <w:sz w:val="28"/>
          <w:szCs w:val="28"/>
        </w:rPr>
        <w:t>P</w:t>
      </w:r>
      <w:r w:rsidR="009E7086" w:rsidRPr="00905F2F">
        <w:rPr>
          <w:rFonts w:ascii="Times New Roman" w:eastAsia="Times New Roman" w:hAnsi="Times New Roman" w:cs="Times New Roman"/>
          <w:b/>
          <w:color w:val="000000" w:themeColor="text1"/>
          <w:sz w:val="28"/>
          <w:szCs w:val="28"/>
        </w:rPr>
        <w:t>hòng</w:t>
      </w:r>
      <w:proofErr w:type="spellEnd"/>
    </w:p>
    <w:p w14:paraId="1CDD7B57" w14:textId="71FE5171" w:rsidR="00DF21F4" w:rsidRPr="00905F2F" w:rsidRDefault="009E7086" w:rsidP="000823CE">
      <w:pPr>
        <w:pStyle w:val="oancuaDanhsach"/>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905F2F">
        <w:rPr>
          <w:rFonts w:ascii="Times New Roman" w:eastAsia="Times New Roman" w:hAnsi="Times New Roman" w:cs="Times New Roman"/>
          <w:color w:val="000000"/>
          <w:sz w:val="28"/>
          <w:szCs w:val="28"/>
        </w:rPr>
        <w:t xml:space="preserve">Ý </w:t>
      </w:r>
      <w:proofErr w:type="spellStart"/>
      <w:r w:rsidRPr="00905F2F">
        <w:rPr>
          <w:rFonts w:ascii="Times New Roman" w:eastAsia="Times New Roman" w:hAnsi="Times New Roman" w:cs="Times New Roman"/>
          <w:color w:val="000000"/>
          <w:sz w:val="28"/>
          <w:szCs w:val="28"/>
        </w:rPr>
        <w:t>nghĩa</w:t>
      </w:r>
      <w:proofErr w:type="spellEnd"/>
      <w:r w:rsidRPr="00905F2F">
        <w:rPr>
          <w:rFonts w:ascii="Times New Roman" w:eastAsia="Times New Roman" w:hAnsi="Times New Roman" w:cs="Times New Roman"/>
          <w:color w:val="000000"/>
          <w:sz w:val="28"/>
          <w:szCs w:val="28"/>
        </w:rPr>
        <w:t>: </w:t>
      </w:r>
      <w:proofErr w:type="spellStart"/>
      <w:r w:rsidRPr="00905F2F">
        <w:rPr>
          <w:rFonts w:ascii="Times New Roman" w:eastAsia="Times New Roman" w:hAnsi="Times New Roman" w:cs="Times New Roman"/>
          <w:sz w:val="28"/>
          <w:szCs w:val="28"/>
        </w:rPr>
        <w:t>Chất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lượng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cuộc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sống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ngày</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càng</w:t>
      </w:r>
      <w:proofErr w:type="spellEnd"/>
      <w:r w:rsidRPr="00905F2F">
        <w:rPr>
          <w:rFonts w:ascii="Times New Roman" w:eastAsia="Times New Roman" w:hAnsi="Times New Roman" w:cs="Times New Roman"/>
          <w:sz w:val="28"/>
          <w:szCs w:val="28"/>
        </w:rPr>
        <w:t xml:space="preserve"> cao </w:t>
      </w:r>
      <w:proofErr w:type="spellStart"/>
      <w:r w:rsidRPr="00905F2F">
        <w:rPr>
          <w:rFonts w:ascii="Times New Roman" w:eastAsia="Times New Roman" w:hAnsi="Times New Roman" w:cs="Times New Roman"/>
          <w:sz w:val="28"/>
          <w:szCs w:val="28"/>
        </w:rPr>
        <w:t>dẫn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đến</w:t>
      </w:r>
      <w:proofErr w:type="spellEnd"/>
      <w:r w:rsidRPr="00905F2F">
        <w:rPr>
          <w:rFonts w:ascii="Times New Roman" w:eastAsia="Times New Roman" w:hAnsi="Times New Roman" w:cs="Times New Roman"/>
          <w:sz w:val="28"/>
          <w:szCs w:val="28"/>
        </w:rPr>
        <w:t xml:space="preserve"> nhu </w:t>
      </w:r>
      <w:proofErr w:type="spellStart"/>
      <w:r w:rsidRPr="00905F2F">
        <w:rPr>
          <w:rFonts w:ascii="Times New Roman" w:eastAsia="Times New Roman" w:hAnsi="Times New Roman" w:cs="Times New Roman"/>
          <w:sz w:val="28"/>
          <w:szCs w:val="28"/>
        </w:rPr>
        <w:t>cầu</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về</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một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bữa</w:t>
      </w:r>
      <w:proofErr w:type="spellEnd"/>
      <w:r w:rsidRPr="00905F2F">
        <w:rPr>
          <w:rFonts w:ascii="Times New Roman" w:eastAsia="Times New Roman" w:hAnsi="Times New Roman" w:cs="Times New Roman"/>
          <w:sz w:val="28"/>
          <w:szCs w:val="28"/>
        </w:rPr>
        <w:t xml:space="preserve"> ăn ngon, cung </w:t>
      </w:r>
      <w:proofErr w:type="spellStart"/>
      <w:r w:rsidRPr="00905F2F">
        <w:rPr>
          <w:rFonts w:ascii="Times New Roman" w:eastAsia="Times New Roman" w:hAnsi="Times New Roman" w:cs="Times New Roman"/>
          <w:sz w:val="28"/>
          <w:szCs w:val="28"/>
        </w:rPr>
        <w:t>cấp</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đầy</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đủ</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chất</w:t>
      </w:r>
      <w:proofErr w:type="spellEnd"/>
      <w:r w:rsidRPr="00905F2F">
        <w:rPr>
          <w:rFonts w:ascii="Times New Roman" w:eastAsia="Times New Roman" w:hAnsi="Times New Roman" w:cs="Times New Roman"/>
          <w:sz w:val="28"/>
          <w:szCs w:val="28"/>
        </w:rPr>
        <w:t xml:space="preserve"> dinh </w:t>
      </w:r>
      <w:proofErr w:type="spellStart"/>
      <w:r w:rsidRPr="00905F2F">
        <w:rPr>
          <w:rFonts w:ascii="Times New Roman" w:eastAsia="Times New Roman" w:hAnsi="Times New Roman" w:cs="Times New Roman"/>
          <w:sz w:val="28"/>
          <w:szCs w:val="28"/>
        </w:rPr>
        <w:t>dưỡng</w:t>
      </w:r>
      <w:proofErr w:type="spellEnd"/>
      <w:r w:rsidRPr="00905F2F">
        <w:rPr>
          <w:rFonts w:ascii="Times New Roman" w:eastAsia="Times New Roman" w:hAnsi="Times New Roman" w:cs="Times New Roman"/>
          <w:sz w:val="28"/>
          <w:szCs w:val="28"/>
        </w:rPr>
        <w:t xml:space="preserve"> cho </w:t>
      </w:r>
      <w:proofErr w:type="spellStart"/>
      <w:r w:rsidRPr="00905F2F">
        <w:rPr>
          <w:rFonts w:ascii="Times New Roman" w:eastAsia="Times New Roman" w:hAnsi="Times New Roman" w:cs="Times New Roman"/>
          <w:sz w:val="28"/>
          <w:szCs w:val="28"/>
        </w:rPr>
        <w:t>một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ngày</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làm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việc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cùng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với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một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dịch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vụ</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hoàn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hảo</w:t>
      </w:r>
      <w:proofErr w:type="spellEnd"/>
      <w:r w:rsidRPr="00905F2F">
        <w:rPr>
          <w:rFonts w:ascii="Times New Roman" w:eastAsia="Times New Roman" w:hAnsi="Times New Roman" w:cs="Times New Roman"/>
          <w:sz w:val="28"/>
          <w:szCs w:val="28"/>
        </w:rPr>
        <w:t xml:space="preserve"> phong </w:t>
      </w:r>
      <w:proofErr w:type="spellStart"/>
      <w:r w:rsidRPr="00905F2F">
        <w:rPr>
          <w:rFonts w:ascii="Times New Roman" w:eastAsia="Times New Roman" w:hAnsi="Times New Roman" w:cs="Times New Roman"/>
          <w:sz w:val="28"/>
          <w:szCs w:val="28"/>
        </w:rPr>
        <w:t>cách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làm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việc</w:t>
      </w:r>
      <w:proofErr w:type="spellEnd"/>
      <w:r w:rsidRPr="00905F2F">
        <w:rPr>
          <w:rFonts w:ascii="Times New Roman" w:eastAsia="Times New Roman" w:hAnsi="Times New Roman" w:cs="Times New Roman"/>
          <w:sz w:val="28"/>
          <w:szCs w:val="28"/>
        </w:rPr>
        <w:t xml:space="preserve"> chuyên </w:t>
      </w:r>
      <w:proofErr w:type="spellStart"/>
      <w:r w:rsidRPr="00905F2F">
        <w:rPr>
          <w:rFonts w:ascii="Times New Roman" w:eastAsia="Times New Roman" w:hAnsi="Times New Roman" w:cs="Times New Roman"/>
          <w:sz w:val="28"/>
          <w:szCs w:val="28"/>
        </w:rPr>
        <w:t>nghiệp</w:t>
      </w:r>
      <w:proofErr w:type="spellEnd"/>
      <w:r w:rsidRPr="00905F2F">
        <w:rPr>
          <w:rFonts w:ascii="Times New Roman" w:eastAsia="Times New Roman" w:hAnsi="Times New Roman" w:cs="Times New Roman"/>
          <w:sz w:val="28"/>
          <w:szCs w:val="28"/>
        </w:rPr>
        <w:t xml:space="preserve"> hơn. Cơm ngon văn </w:t>
      </w:r>
      <w:proofErr w:type="spellStart"/>
      <w:r w:rsidRPr="00905F2F">
        <w:rPr>
          <w:rFonts w:ascii="Times New Roman" w:eastAsia="Times New Roman" w:hAnsi="Times New Roman" w:cs="Times New Roman"/>
          <w:sz w:val="28"/>
          <w:szCs w:val="28"/>
        </w:rPr>
        <w:t>phòng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có</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lợi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thế</w:t>
      </w:r>
      <w:proofErr w:type="spellEnd"/>
      <w:r w:rsidRPr="00905F2F">
        <w:rPr>
          <w:rFonts w:ascii="Times New Roman" w:eastAsia="Times New Roman" w:hAnsi="Times New Roman" w:cs="Times New Roman"/>
          <w:sz w:val="28"/>
          <w:szCs w:val="28"/>
        </w:rPr>
        <w:t xml:space="preserve"> hơn 2 ý </w:t>
      </w:r>
      <w:proofErr w:type="spellStart"/>
      <w:r w:rsidRPr="00905F2F">
        <w:rPr>
          <w:rFonts w:ascii="Times New Roman" w:eastAsia="Times New Roman" w:hAnsi="Times New Roman" w:cs="Times New Roman"/>
          <w:sz w:val="28"/>
          <w:szCs w:val="28"/>
        </w:rPr>
        <w:t>tưởng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còn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lại</w:t>
      </w:r>
      <w:proofErr w:type="spellEnd"/>
      <w:r w:rsidRPr="00905F2F">
        <w:rPr>
          <w:rFonts w:ascii="Times New Roman" w:eastAsia="Times New Roman" w:hAnsi="Times New Roman" w:cs="Times New Roman"/>
          <w:sz w:val="28"/>
          <w:szCs w:val="28"/>
        </w:rPr>
        <w:t xml:space="preserve"> do cơm văn </w:t>
      </w:r>
      <w:proofErr w:type="spellStart"/>
      <w:r w:rsidRPr="00905F2F">
        <w:rPr>
          <w:rFonts w:ascii="Times New Roman" w:eastAsia="Times New Roman" w:hAnsi="Times New Roman" w:cs="Times New Roman"/>
          <w:sz w:val="28"/>
          <w:szCs w:val="28"/>
        </w:rPr>
        <w:t>phòng</w:t>
      </w:r>
      <w:proofErr w:type="spellEnd"/>
      <w:r w:rsidRPr="00905F2F">
        <w:rPr>
          <w:rFonts w:ascii="Times New Roman" w:eastAsia="Times New Roman" w:hAnsi="Times New Roman" w:cs="Times New Roman"/>
          <w:sz w:val="28"/>
          <w:szCs w:val="28"/>
        </w:rPr>
        <w:t xml:space="preserve"> không “</w:t>
      </w:r>
      <w:proofErr w:type="spellStart"/>
      <w:r w:rsidRPr="00905F2F">
        <w:rPr>
          <w:rFonts w:ascii="Times New Roman" w:eastAsia="Times New Roman" w:hAnsi="Times New Roman" w:cs="Times New Roman"/>
          <w:sz w:val="28"/>
          <w:szCs w:val="28"/>
        </w:rPr>
        <w:t>kén</w:t>
      </w:r>
      <w:proofErr w:type="spellEnd"/>
      <w:r w:rsidRPr="00905F2F">
        <w:rPr>
          <w:rFonts w:ascii="Times New Roman" w:eastAsia="Times New Roman" w:hAnsi="Times New Roman" w:cs="Times New Roman"/>
          <w:sz w:val="28"/>
          <w:szCs w:val="28"/>
        </w:rPr>
        <w:t xml:space="preserve">” thương </w:t>
      </w:r>
      <w:proofErr w:type="spellStart"/>
      <w:r w:rsidRPr="00905F2F">
        <w:rPr>
          <w:rFonts w:ascii="Times New Roman" w:eastAsia="Times New Roman" w:hAnsi="Times New Roman" w:cs="Times New Roman"/>
          <w:sz w:val="28"/>
          <w:szCs w:val="28"/>
        </w:rPr>
        <w:t>hiệu</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cần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thiết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nhất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là</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chất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lượng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sản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phẩm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dịch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vụ</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kèm</w:t>
      </w:r>
      <w:proofErr w:type="spellEnd"/>
      <w:r w:rsidRPr="00905F2F">
        <w:rPr>
          <w:rFonts w:ascii="Times New Roman" w:eastAsia="Times New Roman" w:hAnsi="Times New Roman" w:cs="Times New Roman"/>
          <w:sz w:val="28"/>
          <w:szCs w:val="28"/>
        </w:rPr>
        <w:t xml:space="preserve"> theo. </w:t>
      </w:r>
      <w:proofErr w:type="spellStart"/>
      <w:r w:rsidRPr="00905F2F">
        <w:rPr>
          <w:rFonts w:ascii="Times New Roman" w:eastAsia="Times New Roman" w:hAnsi="Times New Roman" w:cs="Times New Roman"/>
          <w:sz w:val="28"/>
          <w:szCs w:val="28"/>
        </w:rPr>
        <w:t>Đảm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bảo</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được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sản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phẩm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mình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làm</w:t>
      </w:r>
      <w:proofErr w:type="spellEnd"/>
      <w:r w:rsidRPr="00905F2F">
        <w:rPr>
          <w:rFonts w:ascii="Times New Roman" w:eastAsia="Times New Roman" w:hAnsi="Times New Roman" w:cs="Times New Roman"/>
          <w:sz w:val="28"/>
          <w:szCs w:val="28"/>
        </w:rPr>
        <w:t xml:space="preserve"> ra </w:t>
      </w:r>
      <w:proofErr w:type="spellStart"/>
      <w:r w:rsidRPr="00905F2F">
        <w:rPr>
          <w:rFonts w:ascii="Times New Roman" w:eastAsia="Times New Roman" w:hAnsi="Times New Roman" w:cs="Times New Roman"/>
          <w:sz w:val="28"/>
          <w:szCs w:val="28"/>
        </w:rPr>
        <w:t>và</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tạo</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niềm</w:t>
      </w:r>
      <w:proofErr w:type="spellEnd"/>
      <w:r w:rsidRPr="00905F2F">
        <w:rPr>
          <w:rFonts w:ascii="Times New Roman" w:eastAsia="Times New Roman" w:hAnsi="Times New Roman" w:cs="Times New Roman"/>
          <w:sz w:val="28"/>
          <w:szCs w:val="28"/>
        </w:rPr>
        <w:t xml:space="preserve"> tin cho </w:t>
      </w:r>
      <w:proofErr w:type="spellStart"/>
      <w:r w:rsidRPr="00905F2F">
        <w:rPr>
          <w:rFonts w:ascii="Times New Roman" w:eastAsia="Times New Roman" w:hAnsi="Times New Roman" w:cs="Times New Roman"/>
          <w:sz w:val="28"/>
          <w:szCs w:val="28"/>
        </w:rPr>
        <w:t>khách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hàng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Sứ</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mệnh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của</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chúng</w:t>
      </w:r>
      <w:proofErr w:type="spellEnd"/>
      <w:r w:rsidRPr="00905F2F">
        <w:rPr>
          <w:rFonts w:ascii="Times New Roman" w:eastAsia="Times New Roman" w:hAnsi="Times New Roman" w:cs="Times New Roman"/>
          <w:sz w:val="28"/>
          <w:szCs w:val="28"/>
        </w:rPr>
        <w:t xml:space="preserve"> tôi ở đây </w:t>
      </w:r>
      <w:proofErr w:type="spellStart"/>
      <w:r w:rsidRPr="00905F2F">
        <w:rPr>
          <w:rFonts w:ascii="Times New Roman" w:eastAsia="Times New Roman" w:hAnsi="Times New Roman" w:cs="Times New Roman"/>
          <w:sz w:val="28"/>
          <w:szCs w:val="28"/>
        </w:rPr>
        <w:t>là</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để</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đảm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bảo</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chất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lượng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dịch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vụ</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sản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phẩm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sức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khỏe</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và</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phục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vụ</w:t>
      </w:r>
      <w:proofErr w:type="spellEnd"/>
      <w:r w:rsidRPr="00905F2F">
        <w:rPr>
          <w:rFonts w:ascii="Times New Roman" w:eastAsia="Times New Roman" w:hAnsi="Times New Roman" w:cs="Times New Roman"/>
          <w:sz w:val="28"/>
          <w:szCs w:val="28"/>
        </w:rPr>
        <w:t xml:space="preserve"> nhu </w:t>
      </w:r>
      <w:proofErr w:type="spellStart"/>
      <w:r w:rsidRPr="00905F2F">
        <w:rPr>
          <w:rFonts w:ascii="Times New Roman" w:eastAsia="Times New Roman" w:hAnsi="Times New Roman" w:cs="Times New Roman"/>
          <w:sz w:val="28"/>
          <w:szCs w:val="28"/>
        </w:rPr>
        <w:t>cầu</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của</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khách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hàng</w:t>
      </w:r>
      <w:proofErr w:type="spellEnd"/>
      <w:r w:rsidRPr="00905F2F">
        <w:rPr>
          <w:rFonts w:ascii="Times New Roman" w:eastAsia="Times New Roman" w:hAnsi="Times New Roman" w:cs="Times New Roman"/>
          <w:sz w:val="28"/>
          <w:szCs w:val="28"/>
        </w:rPr>
        <w:t xml:space="preserve"> 1 </w:t>
      </w:r>
      <w:proofErr w:type="spellStart"/>
      <w:r w:rsidRPr="00905F2F">
        <w:rPr>
          <w:rFonts w:ascii="Times New Roman" w:eastAsia="Times New Roman" w:hAnsi="Times New Roman" w:cs="Times New Roman"/>
          <w:sz w:val="28"/>
          <w:szCs w:val="28"/>
        </w:rPr>
        <w:t>cách</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tốt</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nhất</w:t>
      </w:r>
      <w:proofErr w:type="spellEnd"/>
      <w:r w:rsidRPr="00905F2F">
        <w:rPr>
          <w:rFonts w:ascii="Times New Roman" w:eastAsia="Times New Roman" w:hAnsi="Times New Roman" w:cs="Times New Roman"/>
          <w:sz w:val="28"/>
          <w:szCs w:val="28"/>
        </w:rPr>
        <w:t xml:space="preserve"> mang </w:t>
      </w:r>
      <w:proofErr w:type="spellStart"/>
      <w:r w:rsidRPr="00905F2F">
        <w:rPr>
          <w:rFonts w:ascii="Times New Roman" w:eastAsia="Times New Roman" w:hAnsi="Times New Roman" w:cs="Times New Roman"/>
          <w:sz w:val="28"/>
          <w:szCs w:val="28"/>
        </w:rPr>
        <w:t>đến</w:t>
      </w:r>
      <w:proofErr w:type="spellEnd"/>
      <w:r w:rsidRPr="00905F2F">
        <w:rPr>
          <w:rFonts w:ascii="Times New Roman" w:eastAsia="Times New Roman" w:hAnsi="Times New Roman" w:cs="Times New Roman"/>
          <w:sz w:val="28"/>
          <w:szCs w:val="28"/>
        </w:rPr>
        <w:t xml:space="preserve"> cho </w:t>
      </w:r>
      <w:proofErr w:type="spellStart"/>
      <w:r w:rsidRPr="00905F2F">
        <w:rPr>
          <w:rFonts w:ascii="Times New Roman" w:eastAsia="Times New Roman" w:hAnsi="Times New Roman" w:cs="Times New Roman"/>
          <w:sz w:val="28"/>
          <w:szCs w:val="28"/>
        </w:rPr>
        <w:t>mọi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người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mỗi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bữa</w:t>
      </w:r>
      <w:proofErr w:type="spellEnd"/>
      <w:r w:rsidRPr="00905F2F">
        <w:rPr>
          <w:rFonts w:ascii="Times New Roman" w:eastAsia="Times New Roman" w:hAnsi="Times New Roman" w:cs="Times New Roman"/>
          <w:sz w:val="28"/>
          <w:szCs w:val="28"/>
        </w:rPr>
        <w:t xml:space="preserve"> ăn </w:t>
      </w:r>
      <w:proofErr w:type="spellStart"/>
      <w:r w:rsidRPr="00905F2F">
        <w:rPr>
          <w:rFonts w:ascii="Times New Roman" w:eastAsia="Times New Roman" w:hAnsi="Times New Roman" w:cs="Times New Roman"/>
          <w:sz w:val="28"/>
          <w:szCs w:val="28"/>
        </w:rPr>
        <w:t>thật</w:t>
      </w:r>
      <w:proofErr w:type="spellEnd"/>
      <w:r w:rsidRPr="00905F2F">
        <w:rPr>
          <w:rFonts w:ascii="Times New Roman" w:eastAsia="Times New Roman" w:hAnsi="Times New Roman" w:cs="Times New Roman"/>
          <w:sz w:val="28"/>
          <w:szCs w:val="28"/>
        </w:rPr>
        <w:t xml:space="preserve"> ngon </w:t>
      </w:r>
      <w:proofErr w:type="spellStart"/>
      <w:r w:rsidRPr="00905F2F">
        <w:rPr>
          <w:rFonts w:ascii="Times New Roman" w:eastAsia="Times New Roman" w:hAnsi="Times New Roman" w:cs="Times New Roman"/>
          <w:sz w:val="28"/>
          <w:szCs w:val="28"/>
        </w:rPr>
        <w:t>mà</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khiến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mọi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người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phải</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nhớ</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tới</w:t>
      </w:r>
      <w:proofErr w:type="spellEnd"/>
      <w:r w:rsidRPr="00905F2F">
        <w:rPr>
          <w:rFonts w:ascii="Times New Roman" w:eastAsia="Times New Roman" w:hAnsi="Times New Roman" w:cs="Times New Roman"/>
          <w:sz w:val="28"/>
          <w:szCs w:val="28"/>
        </w:rPr>
        <w:t xml:space="preserve"> thương </w:t>
      </w:r>
      <w:proofErr w:type="spellStart"/>
      <w:r w:rsidRPr="00905F2F">
        <w:rPr>
          <w:rFonts w:ascii="Times New Roman" w:eastAsia="Times New Roman" w:hAnsi="Times New Roman" w:cs="Times New Roman"/>
          <w:sz w:val="28"/>
          <w:szCs w:val="28"/>
        </w:rPr>
        <w:t>hiệu</w:t>
      </w:r>
      <w:proofErr w:type="spellEnd"/>
      <w:r w:rsidRPr="00905F2F">
        <w:rPr>
          <w:rFonts w:ascii="Times New Roman" w:eastAsia="Times New Roman" w:hAnsi="Times New Roman" w:cs="Times New Roman"/>
          <w:sz w:val="28"/>
          <w:szCs w:val="28"/>
        </w:rPr>
        <w:t xml:space="preserve"> “Cơm Ngon Văn </w:t>
      </w:r>
      <w:proofErr w:type="spellStart"/>
      <w:r w:rsidRPr="00905F2F">
        <w:rPr>
          <w:rFonts w:ascii="Times New Roman" w:eastAsia="Times New Roman" w:hAnsi="Times New Roman" w:cs="Times New Roman"/>
          <w:sz w:val="28"/>
          <w:szCs w:val="28"/>
        </w:rPr>
        <w:t>Phòng</w:t>
      </w:r>
      <w:proofErr w:type="spellEnd"/>
      <w:r w:rsidRPr="00905F2F">
        <w:rPr>
          <w:rFonts w:ascii="Times New Roman" w:eastAsia="Times New Roman" w:hAnsi="Times New Roman" w:cs="Times New Roman"/>
          <w:sz w:val="28"/>
          <w:szCs w:val="28"/>
        </w:rPr>
        <w:t>”.</w:t>
      </w:r>
    </w:p>
    <w:p w14:paraId="77D16C27" w14:textId="148D03A1" w:rsidR="00DF21F4" w:rsidRPr="00905F2F" w:rsidRDefault="009E7086" w:rsidP="000823CE">
      <w:pPr>
        <w:pStyle w:val="oancuaDanhsach"/>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sidRPr="00905F2F">
        <w:rPr>
          <w:rFonts w:ascii="Times New Roman" w:eastAsia="Times New Roman" w:hAnsi="Times New Roman" w:cs="Times New Roman"/>
          <w:color w:val="000000"/>
          <w:sz w:val="28"/>
          <w:szCs w:val="28"/>
        </w:rPr>
        <w:t>Loại</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color w:val="000000"/>
          <w:sz w:val="28"/>
          <w:szCs w:val="28"/>
        </w:rPr>
        <w:t>hình</w:t>
      </w:r>
      <w:proofErr w:type="spellEnd"/>
      <w:r w:rsidRPr="00905F2F">
        <w:rPr>
          <w:rFonts w:ascii="Times New Roman" w:eastAsia="Times New Roman" w:hAnsi="Times New Roman" w:cs="Times New Roman"/>
          <w:color w:val="000000"/>
          <w:sz w:val="28"/>
          <w:szCs w:val="28"/>
        </w:rPr>
        <w:t xml:space="preserve"> doanh </w:t>
      </w:r>
      <w:proofErr w:type="spellStart"/>
      <w:r w:rsidRPr="00905F2F">
        <w:rPr>
          <w:rFonts w:ascii="Times New Roman" w:eastAsia="Times New Roman" w:hAnsi="Times New Roman" w:cs="Times New Roman"/>
          <w:color w:val="000000"/>
          <w:sz w:val="28"/>
          <w:szCs w:val="28"/>
        </w:rPr>
        <w:t>nghiệp</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Hộ</w:t>
      </w:r>
      <w:proofErr w:type="spellEnd"/>
      <w:r w:rsidRPr="00905F2F">
        <w:rPr>
          <w:rFonts w:ascii="Times New Roman" w:eastAsia="Times New Roman" w:hAnsi="Times New Roman" w:cs="Times New Roman"/>
          <w:sz w:val="28"/>
          <w:szCs w:val="28"/>
        </w:rPr>
        <w:t xml:space="preserve"> kinh doanh </w:t>
      </w:r>
      <w:proofErr w:type="spellStart"/>
      <w:r w:rsidRPr="00905F2F">
        <w:rPr>
          <w:rFonts w:ascii="Times New Roman" w:eastAsia="Times New Roman" w:hAnsi="Times New Roman" w:cs="Times New Roman"/>
          <w:sz w:val="28"/>
          <w:szCs w:val="28"/>
        </w:rPr>
        <w:t>cá</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thể</w:t>
      </w:r>
      <w:proofErr w:type="spellEnd"/>
    </w:p>
    <w:p w14:paraId="382F132C" w14:textId="651849DB" w:rsidR="00DF21F4" w:rsidRPr="00127ECF" w:rsidRDefault="00905F2F" w:rsidP="00905F2F">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w:t>
      </w:r>
      <w:r>
        <w:rPr>
          <w:rFonts w:ascii="Times New Roman" w:eastAsia="Times New Roman" w:hAnsi="Times New Roman" w:cs="Times New Roman"/>
          <w:color w:val="000000"/>
          <w:sz w:val="28"/>
          <w:szCs w:val="28"/>
          <w:lang w:val="en-US"/>
        </w:rPr>
        <w:tab/>
      </w:r>
      <w:proofErr w:type="spellStart"/>
      <w:r w:rsidR="009E7086" w:rsidRPr="00127ECF">
        <w:rPr>
          <w:rFonts w:ascii="Times New Roman" w:eastAsia="Times New Roman" w:hAnsi="Times New Roman" w:cs="Times New Roman"/>
          <w:color w:val="000000"/>
          <w:sz w:val="28"/>
          <w:szCs w:val="28"/>
        </w:rPr>
        <w:t>Ngành</w:t>
      </w:r>
      <w:proofErr w:type="spellEnd"/>
      <w:r w:rsidR="009E7086" w:rsidRPr="00127ECF">
        <w:rPr>
          <w:rFonts w:ascii="Times New Roman" w:eastAsia="Times New Roman" w:hAnsi="Times New Roman" w:cs="Times New Roman"/>
          <w:color w:val="000000"/>
          <w:sz w:val="28"/>
          <w:szCs w:val="28"/>
        </w:rPr>
        <w:t xml:space="preserve"> </w:t>
      </w:r>
      <w:proofErr w:type="spellStart"/>
      <w:r w:rsidR="009E7086" w:rsidRPr="00127ECF">
        <w:rPr>
          <w:rFonts w:ascii="Times New Roman" w:eastAsia="Times New Roman" w:hAnsi="Times New Roman" w:cs="Times New Roman"/>
          <w:color w:val="000000"/>
          <w:sz w:val="28"/>
          <w:szCs w:val="28"/>
        </w:rPr>
        <w:t>nghề</w:t>
      </w:r>
      <w:proofErr w:type="spellEnd"/>
      <w:r w:rsidR="009E7086" w:rsidRPr="00127ECF">
        <w:rPr>
          <w:rFonts w:ascii="Times New Roman" w:eastAsia="Times New Roman" w:hAnsi="Times New Roman" w:cs="Times New Roman"/>
          <w:color w:val="000000"/>
          <w:sz w:val="28"/>
          <w:szCs w:val="28"/>
        </w:rPr>
        <w:t xml:space="preserve"> kinh doanh: </w:t>
      </w:r>
      <w:proofErr w:type="spellStart"/>
      <w:r w:rsidR="009E7086" w:rsidRPr="00127ECF">
        <w:rPr>
          <w:rFonts w:ascii="Times New Roman" w:eastAsia="Times New Roman" w:hAnsi="Times New Roman" w:cs="Times New Roman"/>
          <w:sz w:val="28"/>
          <w:szCs w:val="28"/>
        </w:rPr>
        <w:t>Quán</w:t>
      </w:r>
      <w:proofErr w:type="spellEnd"/>
      <w:r w:rsidR="009E7086" w:rsidRPr="00127ECF">
        <w:rPr>
          <w:rFonts w:ascii="Times New Roman" w:eastAsia="Times New Roman" w:hAnsi="Times New Roman" w:cs="Times New Roman"/>
          <w:sz w:val="28"/>
          <w:szCs w:val="28"/>
        </w:rPr>
        <w:t xml:space="preserve"> ăn </w:t>
      </w:r>
    </w:p>
    <w:p w14:paraId="00FF5455" w14:textId="17DA7B25" w:rsidR="00DF21F4" w:rsidRPr="00127ECF" w:rsidRDefault="009E7086" w:rsidP="000823CE">
      <w:pPr>
        <w:pStyle w:val="u3"/>
        <w:numPr>
          <w:ilvl w:val="2"/>
          <w:numId w:val="52"/>
        </w:numPr>
        <w:spacing w:before="0" w:line="360" w:lineRule="auto"/>
        <w:rPr>
          <w:rFonts w:ascii="Times New Roman" w:eastAsia="Times New Roman" w:hAnsi="Times New Roman" w:cs="Times New Roman"/>
          <w:b/>
          <w:color w:val="FF0000"/>
          <w:sz w:val="28"/>
          <w:szCs w:val="28"/>
        </w:rPr>
      </w:pPr>
      <w:bookmarkStart w:id="23" w:name="_Toc117864741"/>
      <w:r w:rsidRPr="00127ECF">
        <w:rPr>
          <w:rFonts w:ascii="Times New Roman" w:eastAsia="Times New Roman" w:hAnsi="Times New Roman" w:cs="Times New Roman"/>
          <w:b/>
          <w:color w:val="FF0000"/>
          <w:sz w:val="28"/>
          <w:szCs w:val="28"/>
        </w:rPr>
        <w:lastRenderedPageBreak/>
        <w:t xml:space="preserve">  </w:t>
      </w:r>
      <w:proofErr w:type="spellStart"/>
      <w:r w:rsidRPr="00127ECF">
        <w:rPr>
          <w:rFonts w:ascii="Times New Roman" w:eastAsia="Times New Roman" w:hAnsi="Times New Roman" w:cs="Times New Roman"/>
          <w:b/>
          <w:color w:val="FF0000"/>
          <w:sz w:val="28"/>
          <w:szCs w:val="28"/>
        </w:rPr>
        <w:t>Địa</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điểm</w:t>
      </w:r>
      <w:proofErr w:type="spellEnd"/>
      <w:r w:rsidRPr="00127ECF">
        <w:rPr>
          <w:rFonts w:ascii="Times New Roman" w:eastAsia="Times New Roman" w:hAnsi="Times New Roman" w:cs="Times New Roman"/>
          <w:b/>
          <w:color w:val="FF0000"/>
          <w:sz w:val="28"/>
          <w:szCs w:val="28"/>
        </w:rPr>
        <w:t xml:space="preserve"> kinh doanh</w:t>
      </w:r>
      <w:bookmarkEnd w:id="23"/>
    </w:p>
    <w:p w14:paraId="5E52F015" w14:textId="73CB319E" w:rsidR="00DF21F4" w:rsidRPr="00905F2F" w:rsidRDefault="009E7086" w:rsidP="000823CE">
      <w:pPr>
        <w:pStyle w:val="oancuaDanhsach"/>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sidRPr="00905F2F">
        <w:rPr>
          <w:rFonts w:ascii="Times New Roman" w:eastAsia="Times New Roman" w:hAnsi="Times New Roman" w:cs="Times New Roman"/>
          <w:color w:val="000000"/>
          <w:sz w:val="28"/>
          <w:szCs w:val="28"/>
        </w:rPr>
        <w:t>Địa</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color w:val="000000"/>
          <w:sz w:val="28"/>
          <w:szCs w:val="28"/>
        </w:rPr>
        <w:t>điểm</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color w:val="000000"/>
          <w:sz w:val="28"/>
          <w:szCs w:val="28"/>
        </w:rPr>
        <w:t>g</w:t>
      </w:r>
      <w:r w:rsidRPr="00905F2F">
        <w:rPr>
          <w:rFonts w:ascii="Times New Roman" w:eastAsia="Times New Roman" w:hAnsi="Times New Roman" w:cs="Times New Roman"/>
          <w:sz w:val="28"/>
          <w:szCs w:val="28"/>
        </w:rPr>
        <w:t>ần</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các</w:t>
      </w:r>
      <w:proofErr w:type="spellEnd"/>
      <w:r w:rsidRPr="00905F2F">
        <w:rPr>
          <w:rFonts w:ascii="Times New Roman" w:eastAsia="Times New Roman" w:hAnsi="Times New Roman" w:cs="Times New Roman"/>
          <w:sz w:val="28"/>
          <w:szCs w:val="28"/>
        </w:rPr>
        <w:t xml:space="preserve"> công ty, văn </w:t>
      </w:r>
      <w:proofErr w:type="spellStart"/>
      <w:r w:rsidRPr="00905F2F">
        <w:rPr>
          <w:rFonts w:ascii="Times New Roman" w:eastAsia="Times New Roman" w:hAnsi="Times New Roman" w:cs="Times New Roman"/>
          <w:sz w:val="28"/>
          <w:szCs w:val="28"/>
        </w:rPr>
        <w:t>phòng</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làm</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việc</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của</w:t>
      </w:r>
      <w:proofErr w:type="spellEnd"/>
      <w:r w:rsidRPr="00905F2F">
        <w:rPr>
          <w:rFonts w:ascii="Times New Roman" w:eastAsia="Times New Roman" w:hAnsi="Times New Roman" w:cs="Times New Roman"/>
          <w:sz w:val="28"/>
          <w:szCs w:val="28"/>
        </w:rPr>
        <w:t xml:space="preserve"> doanh </w:t>
      </w:r>
      <w:proofErr w:type="spellStart"/>
      <w:r w:rsidRPr="00905F2F">
        <w:rPr>
          <w:rFonts w:ascii="Times New Roman" w:eastAsia="Times New Roman" w:hAnsi="Times New Roman" w:cs="Times New Roman"/>
          <w:sz w:val="28"/>
          <w:szCs w:val="28"/>
        </w:rPr>
        <w:t>nghiệp</w:t>
      </w:r>
      <w:proofErr w:type="spellEnd"/>
      <w:r w:rsidRPr="00905F2F">
        <w:rPr>
          <w:rFonts w:ascii="Times New Roman" w:eastAsia="Times New Roman" w:hAnsi="Times New Roman" w:cs="Times New Roman"/>
          <w:sz w:val="28"/>
          <w:szCs w:val="28"/>
        </w:rPr>
        <w:t xml:space="preserve"> </w:t>
      </w:r>
    </w:p>
    <w:p w14:paraId="0FC4EA06" w14:textId="77777777" w:rsidR="00905F2F" w:rsidRPr="00905F2F" w:rsidRDefault="009E7086" w:rsidP="000823CE">
      <w:pPr>
        <w:pStyle w:val="oancuaDanhsach"/>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sidRPr="00905F2F">
        <w:rPr>
          <w:rFonts w:ascii="Times New Roman" w:eastAsia="Times New Roman" w:hAnsi="Times New Roman" w:cs="Times New Roman"/>
          <w:color w:val="000000"/>
          <w:sz w:val="28"/>
          <w:szCs w:val="28"/>
        </w:rPr>
        <w:t>Vị</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color w:val="000000"/>
          <w:sz w:val="28"/>
          <w:szCs w:val="28"/>
        </w:rPr>
        <w:t>Trí</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color w:val="000000"/>
          <w:sz w:val="28"/>
          <w:szCs w:val="28"/>
        </w:rPr>
        <w:t>S</w:t>
      </w:r>
      <w:r w:rsidRPr="00905F2F">
        <w:rPr>
          <w:rFonts w:ascii="Times New Roman" w:eastAsia="Times New Roman" w:hAnsi="Times New Roman" w:cs="Times New Roman"/>
          <w:sz w:val="28"/>
          <w:szCs w:val="28"/>
        </w:rPr>
        <w:t>ố</w:t>
      </w:r>
      <w:proofErr w:type="spellEnd"/>
      <w:r w:rsidRPr="00905F2F">
        <w:rPr>
          <w:rFonts w:ascii="Times New Roman" w:eastAsia="Times New Roman" w:hAnsi="Times New Roman" w:cs="Times New Roman"/>
          <w:sz w:val="28"/>
          <w:szCs w:val="28"/>
        </w:rPr>
        <w:t xml:space="preserve"> 6 - </w:t>
      </w:r>
      <w:proofErr w:type="spellStart"/>
      <w:r w:rsidRPr="00905F2F">
        <w:rPr>
          <w:rFonts w:ascii="Times New Roman" w:eastAsia="Times New Roman" w:hAnsi="Times New Roman" w:cs="Times New Roman"/>
          <w:sz w:val="28"/>
          <w:szCs w:val="28"/>
        </w:rPr>
        <w:t>Ngõ</w:t>
      </w:r>
      <w:proofErr w:type="spellEnd"/>
      <w:r w:rsidRPr="00905F2F">
        <w:rPr>
          <w:rFonts w:ascii="Times New Roman" w:eastAsia="Times New Roman" w:hAnsi="Times New Roman" w:cs="Times New Roman"/>
          <w:sz w:val="28"/>
          <w:szCs w:val="28"/>
        </w:rPr>
        <w:t xml:space="preserve"> 78 Duy Tân</w:t>
      </w:r>
    </w:p>
    <w:p w14:paraId="2C950F05" w14:textId="10529AD6" w:rsidR="00DF21F4" w:rsidRPr="00905F2F" w:rsidRDefault="009E7086" w:rsidP="000823CE">
      <w:pPr>
        <w:pStyle w:val="oancuaDanhsach"/>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905F2F">
        <w:rPr>
          <w:rFonts w:ascii="Times New Roman" w:eastAsia="Times New Roman" w:hAnsi="Times New Roman" w:cs="Times New Roman"/>
          <w:color w:val="000000"/>
          <w:sz w:val="28"/>
          <w:szCs w:val="28"/>
        </w:rPr>
        <w:t xml:space="preserve">Mô </w:t>
      </w:r>
      <w:proofErr w:type="spellStart"/>
      <w:r w:rsidRPr="00905F2F">
        <w:rPr>
          <w:rFonts w:ascii="Times New Roman" w:eastAsia="Times New Roman" w:hAnsi="Times New Roman" w:cs="Times New Roman"/>
          <w:color w:val="000000"/>
          <w:sz w:val="28"/>
          <w:szCs w:val="28"/>
        </w:rPr>
        <w:t>tả</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color w:val="000000"/>
          <w:sz w:val="28"/>
          <w:szCs w:val="28"/>
        </w:rPr>
        <w:t>địa</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color w:val="000000"/>
          <w:sz w:val="28"/>
          <w:szCs w:val="28"/>
        </w:rPr>
        <w:t>điểm</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color w:val="000000"/>
          <w:sz w:val="28"/>
          <w:szCs w:val="28"/>
        </w:rPr>
        <w:t>vật</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color w:val="000000"/>
          <w:sz w:val="28"/>
          <w:szCs w:val="28"/>
        </w:rPr>
        <w:t>lý</w:t>
      </w:r>
      <w:proofErr w:type="spellEnd"/>
      <w:r w:rsidRPr="00905F2F">
        <w:rPr>
          <w:rFonts w:ascii="Times New Roman" w:eastAsia="Times New Roman" w:hAnsi="Times New Roman" w:cs="Times New Roman"/>
          <w:color w:val="000000"/>
          <w:sz w:val="28"/>
          <w:szCs w:val="28"/>
        </w:rPr>
        <w:t xml:space="preserve">/ </w:t>
      </w:r>
      <w:proofErr w:type="spellStart"/>
      <w:r w:rsidRPr="00905F2F">
        <w:rPr>
          <w:rFonts w:ascii="Times New Roman" w:eastAsia="Times New Roman" w:hAnsi="Times New Roman" w:cs="Times New Roman"/>
          <w:sz w:val="28"/>
          <w:szCs w:val="28"/>
        </w:rPr>
        <w:t>cửa</w:t>
      </w:r>
      <w:proofErr w:type="spellEnd"/>
      <w:r w:rsidRPr="00905F2F">
        <w:rPr>
          <w:rFonts w:ascii="Times New Roman" w:eastAsia="Times New Roman" w:hAnsi="Times New Roman" w:cs="Times New Roman"/>
          <w:sz w:val="28"/>
          <w:szCs w:val="28"/>
        </w:rPr>
        <w:t xml:space="preserve"> </w:t>
      </w:r>
      <w:proofErr w:type="spellStart"/>
      <w:r w:rsidRPr="00905F2F">
        <w:rPr>
          <w:rFonts w:ascii="Times New Roman" w:eastAsia="Times New Roman" w:hAnsi="Times New Roman" w:cs="Times New Roman"/>
          <w:sz w:val="28"/>
          <w:szCs w:val="28"/>
        </w:rPr>
        <w:t>hàng</w:t>
      </w:r>
      <w:proofErr w:type="spellEnd"/>
      <w:r w:rsidRPr="00905F2F">
        <w:rPr>
          <w:rFonts w:ascii="Times New Roman" w:eastAsia="Times New Roman" w:hAnsi="Times New Roman" w:cs="Times New Roman"/>
          <w:color w:val="000000"/>
          <w:sz w:val="28"/>
          <w:szCs w:val="28"/>
        </w:rPr>
        <w:t xml:space="preserve">: </w:t>
      </w:r>
    </w:p>
    <w:p w14:paraId="6D6E0A08" w14:textId="2AAB5EFD" w:rsidR="00DF21F4" w:rsidRPr="00905F2F" w:rsidRDefault="00905F2F" w:rsidP="00905F2F">
      <w:pPr>
        <w:pBdr>
          <w:top w:val="nil"/>
          <w:left w:val="nil"/>
          <w:bottom w:val="nil"/>
          <w:right w:val="nil"/>
          <w:between w:val="nil"/>
        </w:pBdr>
        <w:spacing w:after="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lang w:val="en-US"/>
        </w:rPr>
        <w:t xml:space="preserve">+ </w:t>
      </w:r>
      <w:proofErr w:type="spellStart"/>
      <w:r w:rsidR="009E7086" w:rsidRPr="00905F2F">
        <w:rPr>
          <w:rFonts w:ascii="Times New Roman" w:eastAsia="Times New Roman" w:hAnsi="Times New Roman" w:cs="Times New Roman"/>
          <w:color w:val="000000"/>
          <w:sz w:val="28"/>
          <w:szCs w:val="28"/>
        </w:rPr>
        <w:t>N</w:t>
      </w:r>
      <w:r w:rsidR="009E7086" w:rsidRPr="00905F2F">
        <w:rPr>
          <w:rFonts w:ascii="Times New Roman" w:eastAsia="Times New Roman" w:hAnsi="Times New Roman" w:cs="Times New Roman"/>
          <w:sz w:val="28"/>
          <w:szCs w:val="28"/>
        </w:rPr>
        <w:t>ằm</w:t>
      </w:r>
      <w:proofErr w:type="spellEnd"/>
      <w:r w:rsidR="009E7086" w:rsidRPr="00905F2F">
        <w:rPr>
          <w:rFonts w:ascii="Times New Roman" w:eastAsia="Times New Roman" w:hAnsi="Times New Roman" w:cs="Times New Roman"/>
          <w:sz w:val="28"/>
          <w:szCs w:val="28"/>
        </w:rPr>
        <w:t xml:space="preserve"> trong </w:t>
      </w:r>
      <w:proofErr w:type="spellStart"/>
      <w:r w:rsidR="009E7086" w:rsidRPr="00905F2F">
        <w:rPr>
          <w:rFonts w:ascii="Times New Roman" w:eastAsia="Times New Roman" w:hAnsi="Times New Roman" w:cs="Times New Roman"/>
          <w:sz w:val="28"/>
          <w:szCs w:val="28"/>
        </w:rPr>
        <w:t>Số</w:t>
      </w:r>
      <w:proofErr w:type="spellEnd"/>
      <w:r w:rsidR="009E7086" w:rsidRPr="00905F2F">
        <w:rPr>
          <w:rFonts w:ascii="Times New Roman" w:eastAsia="Times New Roman" w:hAnsi="Times New Roman" w:cs="Times New Roman"/>
          <w:sz w:val="28"/>
          <w:szCs w:val="28"/>
        </w:rPr>
        <w:t xml:space="preserve"> 6 - </w:t>
      </w:r>
      <w:proofErr w:type="spellStart"/>
      <w:r w:rsidR="009E7086" w:rsidRPr="00905F2F">
        <w:rPr>
          <w:rFonts w:ascii="Times New Roman" w:eastAsia="Times New Roman" w:hAnsi="Times New Roman" w:cs="Times New Roman"/>
          <w:sz w:val="28"/>
          <w:szCs w:val="28"/>
        </w:rPr>
        <w:t>Ngõ</w:t>
      </w:r>
      <w:proofErr w:type="spellEnd"/>
      <w:r w:rsidR="009E7086" w:rsidRPr="00905F2F">
        <w:rPr>
          <w:rFonts w:ascii="Times New Roman" w:eastAsia="Times New Roman" w:hAnsi="Times New Roman" w:cs="Times New Roman"/>
          <w:sz w:val="28"/>
          <w:szCs w:val="28"/>
        </w:rPr>
        <w:t xml:space="preserve"> 78 - </w:t>
      </w:r>
      <w:proofErr w:type="spellStart"/>
      <w:r w:rsidR="009E7086" w:rsidRPr="00905F2F">
        <w:rPr>
          <w:rFonts w:ascii="Times New Roman" w:eastAsia="Times New Roman" w:hAnsi="Times New Roman" w:cs="Times New Roman"/>
          <w:sz w:val="28"/>
          <w:szCs w:val="28"/>
        </w:rPr>
        <w:t>Đường</w:t>
      </w:r>
      <w:proofErr w:type="spellEnd"/>
      <w:r w:rsidR="009E7086" w:rsidRPr="00905F2F">
        <w:rPr>
          <w:rFonts w:ascii="Times New Roman" w:eastAsia="Times New Roman" w:hAnsi="Times New Roman" w:cs="Times New Roman"/>
          <w:sz w:val="28"/>
          <w:szCs w:val="28"/>
        </w:rPr>
        <w:t xml:space="preserve"> Duy Tân, </w:t>
      </w:r>
      <w:proofErr w:type="spellStart"/>
      <w:r w:rsidR="009E7086" w:rsidRPr="00905F2F">
        <w:rPr>
          <w:rFonts w:ascii="Times New Roman" w:eastAsia="Times New Roman" w:hAnsi="Times New Roman" w:cs="Times New Roman"/>
          <w:sz w:val="28"/>
          <w:szCs w:val="28"/>
        </w:rPr>
        <w:t>có</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diện</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tích</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quán</w:t>
      </w:r>
      <w:proofErr w:type="spellEnd"/>
      <w:r w:rsidR="009E7086" w:rsidRPr="00905F2F">
        <w:rPr>
          <w:rFonts w:ascii="Times New Roman" w:eastAsia="Times New Roman" w:hAnsi="Times New Roman" w:cs="Times New Roman"/>
          <w:sz w:val="28"/>
          <w:szCs w:val="28"/>
        </w:rPr>
        <w:t xml:space="preserve"> ăn 55m2, </w:t>
      </w:r>
      <w:proofErr w:type="spellStart"/>
      <w:r w:rsidR="009E7086" w:rsidRPr="00905F2F">
        <w:rPr>
          <w:rFonts w:ascii="Times New Roman" w:eastAsia="Times New Roman" w:hAnsi="Times New Roman" w:cs="Times New Roman"/>
          <w:sz w:val="28"/>
          <w:szCs w:val="28"/>
        </w:rPr>
        <w:t>đủ</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chỗ</w:t>
      </w:r>
      <w:proofErr w:type="spellEnd"/>
      <w:r w:rsidR="009E7086" w:rsidRPr="00905F2F">
        <w:rPr>
          <w:rFonts w:ascii="Times New Roman" w:eastAsia="Times New Roman" w:hAnsi="Times New Roman" w:cs="Times New Roman"/>
          <w:sz w:val="28"/>
          <w:szCs w:val="28"/>
        </w:rPr>
        <w:t xml:space="preserve"> cho 10 </w:t>
      </w:r>
      <w:proofErr w:type="spellStart"/>
      <w:r w:rsidR="009E7086" w:rsidRPr="00905F2F">
        <w:rPr>
          <w:rFonts w:ascii="Times New Roman" w:eastAsia="Times New Roman" w:hAnsi="Times New Roman" w:cs="Times New Roman"/>
          <w:sz w:val="28"/>
          <w:szCs w:val="28"/>
        </w:rPr>
        <w:t>bàn</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mỗi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bàn</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khoảng</w:t>
      </w:r>
      <w:proofErr w:type="spellEnd"/>
      <w:r w:rsidR="009E7086" w:rsidRPr="00905F2F">
        <w:rPr>
          <w:rFonts w:ascii="Times New Roman" w:eastAsia="Times New Roman" w:hAnsi="Times New Roman" w:cs="Times New Roman"/>
          <w:sz w:val="28"/>
          <w:szCs w:val="28"/>
        </w:rPr>
        <w:t xml:space="preserve"> 4-5 </w:t>
      </w:r>
      <w:proofErr w:type="spellStart"/>
      <w:r w:rsidR="009E7086" w:rsidRPr="00905F2F">
        <w:rPr>
          <w:rFonts w:ascii="Times New Roman" w:eastAsia="Times New Roman" w:hAnsi="Times New Roman" w:cs="Times New Roman"/>
          <w:sz w:val="28"/>
          <w:szCs w:val="28"/>
        </w:rPr>
        <w:t>chỗ</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ngồi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Gồm</w:t>
      </w:r>
      <w:proofErr w:type="spellEnd"/>
      <w:r w:rsidR="009E7086" w:rsidRPr="00905F2F">
        <w:rPr>
          <w:rFonts w:ascii="Times New Roman" w:eastAsia="Times New Roman" w:hAnsi="Times New Roman" w:cs="Times New Roman"/>
          <w:sz w:val="28"/>
          <w:szCs w:val="28"/>
        </w:rPr>
        <w:t xml:space="preserve"> 1 </w:t>
      </w:r>
      <w:proofErr w:type="spellStart"/>
      <w:r w:rsidR="009E7086" w:rsidRPr="00905F2F">
        <w:rPr>
          <w:rFonts w:ascii="Times New Roman" w:eastAsia="Times New Roman" w:hAnsi="Times New Roman" w:cs="Times New Roman"/>
          <w:sz w:val="28"/>
          <w:szCs w:val="28"/>
        </w:rPr>
        <w:t>phòng</w:t>
      </w:r>
      <w:proofErr w:type="spellEnd"/>
      <w:r w:rsidR="009E7086" w:rsidRPr="00905F2F">
        <w:rPr>
          <w:rFonts w:ascii="Times New Roman" w:eastAsia="Times New Roman" w:hAnsi="Times New Roman" w:cs="Times New Roman"/>
          <w:sz w:val="28"/>
          <w:szCs w:val="28"/>
        </w:rPr>
        <w:t xml:space="preserve"> kho, 1 </w:t>
      </w:r>
      <w:proofErr w:type="spellStart"/>
      <w:r w:rsidR="009E7086" w:rsidRPr="00905F2F">
        <w:rPr>
          <w:rFonts w:ascii="Times New Roman" w:eastAsia="Times New Roman" w:hAnsi="Times New Roman" w:cs="Times New Roman"/>
          <w:sz w:val="28"/>
          <w:szCs w:val="28"/>
        </w:rPr>
        <w:t>phòng</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bếp</w:t>
      </w:r>
      <w:proofErr w:type="spellEnd"/>
      <w:r w:rsidR="009E7086" w:rsidRPr="00905F2F">
        <w:rPr>
          <w:rFonts w:ascii="Times New Roman" w:eastAsia="Times New Roman" w:hAnsi="Times New Roman" w:cs="Times New Roman"/>
          <w:sz w:val="28"/>
          <w:szCs w:val="28"/>
        </w:rPr>
        <w:t xml:space="preserve">, 1 </w:t>
      </w:r>
      <w:proofErr w:type="spellStart"/>
      <w:r w:rsidR="009E7086" w:rsidRPr="00905F2F">
        <w:rPr>
          <w:rFonts w:ascii="Times New Roman" w:eastAsia="Times New Roman" w:hAnsi="Times New Roman" w:cs="Times New Roman"/>
          <w:sz w:val="28"/>
          <w:szCs w:val="28"/>
        </w:rPr>
        <w:t>nhà</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vệ</w:t>
      </w:r>
      <w:proofErr w:type="spellEnd"/>
      <w:r w:rsidR="009E7086" w:rsidRPr="00905F2F">
        <w:rPr>
          <w:rFonts w:ascii="Times New Roman" w:eastAsia="Times New Roman" w:hAnsi="Times New Roman" w:cs="Times New Roman"/>
          <w:sz w:val="28"/>
          <w:szCs w:val="28"/>
        </w:rPr>
        <w:t xml:space="preserve"> sinh, </w:t>
      </w:r>
      <w:proofErr w:type="spellStart"/>
      <w:r w:rsidR="009E7086" w:rsidRPr="00905F2F">
        <w:rPr>
          <w:rFonts w:ascii="Times New Roman" w:eastAsia="Times New Roman" w:hAnsi="Times New Roman" w:cs="Times New Roman"/>
          <w:sz w:val="28"/>
          <w:szCs w:val="28"/>
        </w:rPr>
        <w:t>mặt</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đường</w:t>
      </w:r>
      <w:proofErr w:type="spellEnd"/>
      <w:r w:rsidR="009E7086" w:rsidRPr="00905F2F">
        <w:rPr>
          <w:rFonts w:ascii="Times New Roman" w:eastAsia="Times New Roman" w:hAnsi="Times New Roman" w:cs="Times New Roman"/>
          <w:sz w:val="28"/>
          <w:szCs w:val="28"/>
        </w:rPr>
        <w:t xml:space="preserve"> trong </w:t>
      </w:r>
      <w:proofErr w:type="spellStart"/>
      <w:r w:rsidR="009E7086" w:rsidRPr="00905F2F">
        <w:rPr>
          <w:rFonts w:ascii="Times New Roman" w:eastAsia="Times New Roman" w:hAnsi="Times New Roman" w:cs="Times New Roman"/>
          <w:sz w:val="28"/>
          <w:szCs w:val="28"/>
        </w:rPr>
        <w:t>ngõ</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rộng</w:t>
      </w:r>
      <w:proofErr w:type="spellEnd"/>
      <w:r w:rsidR="009E7086" w:rsidRPr="00905F2F">
        <w:rPr>
          <w:rFonts w:ascii="Times New Roman" w:eastAsia="Times New Roman" w:hAnsi="Times New Roman" w:cs="Times New Roman"/>
          <w:sz w:val="28"/>
          <w:szCs w:val="28"/>
        </w:rPr>
        <w:t xml:space="preserve"> 10m </w:t>
      </w:r>
      <w:proofErr w:type="spellStart"/>
      <w:r w:rsidR="009E7086" w:rsidRPr="00905F2F">
        <w:rPr>
          <w:rFonts w:ascii="Times New Roman" w:eastAsia="Times New Roman" w:hAnsi="Times New Roman" w:cs="Times New Roman"/>
          <w:sz w:val="28"/>
          <w:szCs w:val="28"/>
        </w:rPr>
        <w:t>có</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lợi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thế</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vỉa</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hè</w:t>
      </w:r>
      <w:proofErr w:type="spellEnd"/>
      <w:r w:rsidR="009E7086" w:rsidRPr="00905F2F">
        <w:rPr>
          <w:rFonts w:ascii="Times New Roman" w:eastAsia="Times New Roman" w:hAnsi="Times New Roman" w:cs="Times New Roman"/>
          <w:sz w:val="28"/>
          <w:szCs w:val="28"/>
        </w:rPr>
        <w:t xml:space="preserve"> bên </w:t>
      </w:r>
      <w:proofErr w:type="spellStart"/>
      <w:r w:rsidR="009E7086" w:rsidRPr="00905F2F">
        <w:rPr>
          <w:rFonts w:ascii="Times New Roman" w:eastAsia="Times New Roman" w:hAnsi="Times New Roman" w:cs="Times New Roman"/>
          <w:sz w:val="28"/>
          <w:szCs w:val="28"/>
        </w:rPr>
        <w:t>cạnh</w:t>
      </w:r>
      <w:proofErr w:type="spellEnd"/>
      <w:r w:rsidR="009E7086" w:rsidRPr="00905F2F">
        <w:rPr>
          <w:rFonts w:ascii="Times New Roman" w:eastAsia="Times New Roman" w:hAnsi="Times New Roman" w:cs="Times New Roman"/>
          <w:sz w:val="28"/>
          <w:szCs w:val="28"/>
        </w:rPr>
        <w:t xml:space="preserve"> sông </w:t>
      </w:r>
      <w:proofErr w:type="spellStart"/>
      <w:r w:rsidR="009E7086" w:rsidRPr="00905F2F">
        <w:rPr>
          <w:rFonts w:ascii="Times New Roman" w:eastAsia="Times New Roman" w:hAnsi="Times New Roman" w:cs="Times New Roman"/>
          <w:sz w:val="28"/>
          <w:szCs w:val="28"/>
        </w:rPr>
        <w:t>và</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trước</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cửa</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nhà</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hàng</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Là</w:t>
      </w:r>
      <w:proofErr w:type="spellEnd"/>
      <w:r w:rsidR="009E7086" w:rsidRPr="00905F2F">
        <w:rPr>
          <w:rFonts w:ascii="Times New Roman" w:eastAsia="Times New Roman" w:hAnsi="Times New Roman" w:cs="Times New Roman"/>
          <w:sz w:val="28"/>
          <w:szCs w:val="28"/>
        </w:rPr>
        <w:t xml:space="preserve"> khi </w:t>
      </w:r>
      <w:proofErr w:type="spellStart"/>
      <w:r w:rsidR="009E7086" w:rsidRPr="00905F2F">
        <w:rPr>
          <w:rFonts w:ascii="Times New Roman" w:eastAsia="Times New Roman" w:hAnsi="Times New Roman" w:cs="Times New Roman"/>
          <w:sz w:val="28"/>
          <w:szCs w:val="28"/>
        </w:rPr>
        <w:t>được</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bố</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trí</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dày</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đặc</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các</w:t>
      </w:r>
      <w:proofErr w:type="spellEnd"/>
      <w:r w:rsidR="009E7086" w:rsidRPr="00905F2F">
        <w:rPr>
          <w:rFonts w:ascii="Times New Roman" w:eastAsia="Times New Roman" w:hAnsi="Times New Roman" w:cs="Times New Roman"/>
          <w:sz w:val="28"/>
          <w:szCs w:val="28"/>
        </w:rPr>
        <w:t xml:space="preserve"> chung cư, văn </w:t>
      </w:r>
      <w:proofErr w:type="spellStart"/>
      <w:r w:rsidR="009E7086" w:rsidRPr="00905F2F">
        <w:rPr>
          <w:rFonts w:ascii="Times New Roman" w:eastAsia="Times New Roman" w:hAnsi="Times New Roman" w:cs="Times New Roman"/>
          <w:sz w:val="28"/>
          <w:szCs w:val="28"/>
        </w:rPr>
        <w:t>phòng</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và</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nhà</w:t>
      </w:r>
      <w:proofErr w:type="spellEnd"/>
      <w:r w:rsidR="009E7086" w:rsidRPr="00905F2F">
        <w:rPr>
          <w:rFonts w:ascii="Times New Roman" w:eastAsia="Times New Roman" w:hAnsi="Times New Roman" w:cs="Times New Roman"/>
          <w:sz w:val="28"/>
          <w:szCs w:val="28"/>
        </w:rPr>
        <w:t xml:space="preserve"> ở </w:t>
      </w:r>
      <w:proofErr w:type="spellStart"/>
      <w:r w:rsidR="009E7086" w:rsidRPr="00905F2F">
        <w:rPr>
          <w:rFonts w:ascii="Times New Roman" w:eastAsia="Times New Roman" w:hAnsi="Times New Roman" w:cs="Times New Roman"/>
          <w:sz w:val="28"/>
          <w:szCs w:val="28"/>
        </w:rPr>
        <w:t>của</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mọi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người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rất</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thuận</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tiện</w:t>
      </w:r>
      <w:proofErr w:type="spellEnd"/>
      <w:r w:rsidR="009E7086" w:rsidRPr="00905F2F">
        <w:rPr>
          <w:rFonts w:ascii="Times New Roman" w:eastAsia="Times New Roman" w:hAnsi="Times New Roman" w:cs="Times New Roman"/>
          <w:sz w:val="28"/>
          <w:szCs w:val="28"/>
        </w:rPr>
        <w:t xml:space="preserve"> cho </w:t>
      </w:r>
      <w:proofErr w:type="spellStart"/>
      <w:r w:rsidR="009E7086" w:rsidRPr="00905F2F">
        <w:rPr>
          <w:rFonts w:ascii="Times New Roman" w:eastAsia="Times New Roman" w:hAnsi="Times New Roman" w:cs="Times New Roman"/>
          <w:sz w:val="28"/>
          <w:szCs w:val="28"/>
        </w:rPr>
        <w:t>bán</w:t>
      </w:r>
      <w:proofErr w:type="spellEnd"/>
      <w:r w:rsidR="009E7086" w:rsidRPr="00905F2F">
        <w:rPr>
          <w:rFonts w:ascii="Times New Roman" w:eastAsia="Times New Roman" w:hAnsi="Times New Roman" w:cs="Times New Roman"/>
          <w:sz w:val="28"/>
          <w:szCs w:val="28"/>
        </w:rPr>
        <w:t xml:space="preserve"> ăn </w:t>
      </w:r>
      <w:proofErr w:type="spellStart"/>
      <w:r w:rsidR="009E7086" w:rsidRPr="00905F2F">
        <w:rPr>
          <w:rFonts w:ascii="Times New Roman" w:eastAsia="Times New Roman" w:hAnsi="Times New Roman" w:cs="Times New Roman"/>
          <w:sz w:val="28"/>
          <w:szCs w:val="28"/>
        </w:rPr>
        <w:t>tại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chỗ</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và</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online</w:t>
      </w:r>
      <w:proofErr w:type="spellEnd"/>
      <w:r w:rsidR="009E7086" w:rsidRPr="00905F2F">
        <w:rPr>
          <w:rFonts w:ascii="Times New Roman" w:eastAsia="Times New Roman" w:hAnsi="Times New Roman" w:cs="Times New Roman"/>
          <w:sz w:val="28"/>
          <w:szCs w:val="28"/>
        </w:rPr>
        <w:t xml:space="preserve">. </w:t>
      </w:r>
    </w:p>
    <w:p w14:paraId="3183BF3B" w14:textId="2025B481" w:rsidR="00DF21F4" w:rsidRPr="00905F2F" w:rsidRDefault="00905F2F" w:rsidP="00905F2F">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 </w:t>
      </w:r>
      <w:proofErr w:type="spellStart"/>
      <w:r w:rsidR="009E7086" w:rsidRPr="00905F2F">
        <w:rPr>
          <w:rFonts w:ascii="Times New Roman" w:eastAsia="Times New Roman" w:hAnsi="Times New Roman" w:cs="Times New Roman"/>
          <w:sz w:val="28"/>
          <w:szCs w:val="28"/>
        </w:rPr>
        <w:t>Cách</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khoảng</w:t>
      </w:r>
      <w:proofErr w:type="spellEnd"/>
      <w:r w:rsidR="009E7086" w:rsidRPr="00905F2F">
        <w:rPr>
          <w:rFonts w:ascii="Times New Roman" w:eastAsia="Times New Roman" w:hAnsi="Times New Roman" w:cs="Times New Roman"/>
          <w:sz w:val="28"/>
          <w:szCs w:val="28"/>
        </w:rPr>
        <w:t xml:space="preserve"> 1km </w:t>
      </w:r>
      <w:proofErr w:type="spellStart"/>
      <w:r w:rsidR="009E7086" w:rsidRPr="00905F2F">
        <w:rPr>
          <w:rFonts w:ascii="Times New Roman" w:eastAsia="Times New Roman" w:hAnsi="Times New Roman" w:cs="Times New Roman"/>
          <w:sz w:val="28"/>
          <w:szCs w:val="28"/>
        </w:rPr>
        <w:t>các</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trường</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đại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học</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Đại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học</w:t>
      </w:r>
      <w:proofErr w:type="spellEnd"/>
      <w:r w:rsidR="009E7086" w:rsidRPr="00905F2F">
        <w:rPr>
          <w:rFonts w:ascii="Times New Roman" w:eastAsia="Times New Roman" w:hAnsi="Times New Roman" w:cs="Times New Roman"/>
          <w:sz w:val="28"/>
          <w:szCs w:val="28"/>
        </w:rPr>
        <w:t xml:space="preserve"> QGHN, </w:t>
      </w:r>
      <w:proofErr w:type="spellStart"/>
      <w:r w:rsidR="009E7086" w:rsidRPr="00905F2F">
        <w:rPr>
          <w:rFonts w:ascii="Times New Roman" w:eastAsia="Times New Roman" w:hAnsi="Times New Roman" w:cs="Times New Roman"/>
          <w:sz w:val="28"/>
          <w:szCs w:val="28"/>
        </w:rPr>
        <w:t>Đại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học</w:t>
      </w:r>
      <w:proofErr w:type="spellEnd"/>
      <w:r w:rsidR="009E7086" w:rsidRPr="00905F2F">
        <w:rPr>
          <w:rFonts w:ascii="Times New Roman" w:eastAsia="Times New Roman" w:hAnsi="Times New Roman" w:cs="Times New Roman"/>
          <w:sz w:val="28"/>
          <w:szCs w:val="28"/>
        </w:rPr>
        <w:t xml:space="preserve"> Sư </w:t>
      </w:r>
      <w:r>
        <w:rPr>
          <w:rFonts w:ascii="Times New Roman" w:eastAsia="Times New Roman" w:hAnsi="Times New Roman" w:cs="Times New Roman"/>
          <w:sz w:val="28"/>
          <w:szCs w:val="28"/>
          <w:lang w:val="en-US"/>
        </w:rPr>
        <w:t xml:space="preserve">          </w:t>
      </w:r>
      <w:proofErr w:type="spellStart"/>
      <w:r w:rsidR="009E7086" w:rsidRPr="00905F2F">
        <w:rPr>
          <w:rFonts w:ascii="Times New Roman" w:eastAsia="Times New Roman" w:hAnsi="Times New Roman" w:cs="Times New Roman"/>
          <w:sz w:val="28"/>
          <w:szCs w:val="28"/>
        </w:rPr>
        <w:t>Phạm</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Đại</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học</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Báo</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Chí</w:t>
      </w:r>
      <w:proofErr w:type="spellEnd"/>
      <w:r w:rsidR="009E7086" w:rsidRPr="00905F2F">
        <w:rPr>
          <w:rFonts w:ascii="Times New Roman" w:eastAsia="Times New Roman" w:hAnsi="Times New Roman" w:cs="Times New Roman"/>
          <w:sz w:val="28"/>
          <w:szCs w:val="28"/>
        </w:rPr>
        <w:t xml:space="preserve"> </w:t>
      </w:r>
      <w:proofErr w:type="spellStart"/>
      <w:r w:rsidR="009E7086" w:rsidRPr="00905F2F">
        <w:rPr>
          <w:rFonts w:ascii="Times New Roman" w:eastAsia="Times New Roman" w:hAnsi="Times New Roman" w:cs="Times New Roman"/>
          <w:sz w:val="28"/>
          <w:szCs w:val="28"/>
        </w:rPr>
        <w:t>và</w:t>
      </w:r>
      <w:proofErr w:type="spellEnd"/>
      <w:r w:rsidR="009E7086" w:rsidRPr="00905F2F">
        <w:rPr>
          <w:rFonts w:ascii="Times New Roman" w:eastAsia="Times New Roman" w:hAnsi="Times New Roman" w:cs="Times New Roman"/>
          <w:sz w:val="28"/>
          <w:szCs w:val="28"/>
        </w:rPr>
        <w:t xml:space="preserve"> T</w:t>
      </w:r>
      <w:r>
        <w:rPr>
          <w:rFonts w:ascii="Times New Roman" w:eastAsia="Times New Roman" w:hAnsi="Times New Roman" w:cs="Times New Roman"/>
          <w:sz w:val="28"/>
          <w:szCs w:val="28"/>
        </w:rPr>
        <w:t xml:space="preserve">uyên </w:t>
      </w:r>
      <w:proofErr w:type="spellStart"/>
      <w:proofErr w:type="gramStart"/>
      <w:r>
        <w:rPr>
          <w:rFonts w:ascii="Times New Roman" w:eastAsia="Times New Roman" w:hAnsi="Times New Roman" w:cs="Times New Roman"/>
          <w:sz w:val="28"/>
          <w:szCs w:val="28"/>
        </w:rPr>
        <w:t>Truyền</w:t>
      </w:r>
      <w:proofErr w:type="spellEnd"/>
      <w:r>
        <w:rPr>
          <w:rFonts w:ascii="Times New Roman" w:eastAsia="Times New Roman" w:hAnsi="Times New Roman" w:cs="Times New Roman"/>
          <w:sz w:val="28"/>
          <w:szCs w:val="28"/>
        </w:rPr>
        <w:t>,...</w:t>
      </w:r>
      <w:proofErr w:type="gramEnd"/>
    </w:p>
    <w:p w14:paraId="377C5DD5" w14:textId="7608229F" w:rsidR="00905F2F" w:rsidRPr="00127ECF" w:rsidRDefault="00905F2F" w:rsidP="00905F2F">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  </w:t>
      </w:r>
      <w:proofErr w:type="spellStart"/>
      <w:r w:rsidR="009E7086" w:rsidRPr="00127ECF">
        <w:rPr>
          <w:rFonts w:ascii="Times New Roman" w:eastAsia="Times New Roman" w:hAnsi="Times New Roman" w:cs="Times New Roman"/>
          <w:sz w:val="28"/>
          <w:szCs w:val="28"/>
        </w:rPr>
        <w:t>Các</w:t>
      </w:r>
      <w:proofErr w:type="spellEnd"/>
      <w:r w:rsidR="009E7086" w:rsidRPr="00127ECF">
        <w:rPr>
          <w:rFonts w:ascii="Times New Roman" w:eastAsia="Times New Roman" w:hAnsi="Times New Roman" w:cs="Times New Roman"/>
          <w:sz w:val="28"/>
          <w:szCs w:val="28"/>
        </w:rPr>
        <w:t xml:space="preserve"> chung cư cao </w:t>
      </w:r>
      <w:proofErr w:type="spellStart"/>
      <w:r w:rsidR="009E7086" w:rsidRPr="00127ECF">
        <w:rPr>
          <w:rFonts w:ascii="Times New Roman" w:eastAsia="Times New Roman" w:hAnsi="Times New Roman" w:cs="Times New Roman"/>
          <w:sz w:val="28"/>
          <w:szCs w:val="28"/>
        </w:rPr>
        <w:t>tầng</w:t>
      </w:r>
      <w:proofErr w:type="spellEnd"/>
      <w:r w:rsidR="009E7086" w:rsidRPr="00127ECF">
        <w:rPr>
          <w:rFonts w:ascii="Times New Roman" w:eastAsia="Times New Roman" w:hAnsi="Times New Roman" w:cs="Times New Roman"/>
          <w:sz w:val="28"/>
          <w:szCs w:val="28"/>
        </w:rPr>
        <w:t xml:space="preserve"> như </w:t>
      </w:r>
      <w:proofErr w:type="spellStart"/>
      <w:r w:rsidR="009E7086" w:rsidRPr="00127ECF">
        <w:rPr>
          <w:rFonts w:ascii="Times New Roman" w:eastAsia="Times New Roman" w:hAnsi="Times New Roman" w:cs="Times New Roman"/>
          <w:sz w:val="28"/>
          <w:szCs w:val="28"/>
        </w:rPr>
        <w:t>Tòa</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nhà</w:t>
      </w:r>
      <w:proofErr w:type="spellEnd"/>
      <w:r w:rsidR="009E7086" w:rsidRPr="00127ECF">
        <w:rPr>
          <w:rFonts w:ascii="Times New Roman" w:eastAsia="Times New Roman" w:hAnsi="Times New Roman" w:cs="Times New Roman"/>
          <w:sz w:val="28"/>
          <w:szCs w:val="28"/>
        </w:rPr>
        <w:t xml:space="preserve"> FPT, </w:t>
      </w:r>
      <w:proofErr w:type="spellStart"/>
      <w:r w:rsidR="009E7086" w:rsidRPr="00127ECF">
        <w:rPr>
          <w:rFonts w:ascii="Times New Roman" w:eastAsia="Times New Roman" w:hAnsi="Times New Roman" w:cs="Times New Roman"/>
          <w:sz w:val="28"/>
          <w:szCs w:val="28"/>
        </w:rPr>
        <w:t>Các</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khách</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sạn</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nhiề</w:t>
      </w:r>
      <w:r>
        <w:rPr>
          <w:rFonts w:ascii="Times New Roman" w:eastAsia="Times New Roman" w:hAnsi="Times New Roman" w:cs="Times New Roman"/>
          <w:sz w:val="28"/>
          <w:szCs w:val="28"/>
        </w:rPr>
        <w:t>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tòa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từ</w:t>
      </w:r>
      <w:proofErr w:type="spellEnd"/>
      <w:r>
        <w:rPr>
          <w:rFonts w:ascii="Times New Roman" w:eastAsia="Times New Roman" w:hAnsi="Times New Roman" w:cs="Times New Roman"/>
          <w:sz w:val="28"/>
          <w:szCs w:val="28"/>
        </w:rPr>
        <w:t xml:space="preserve"> cao </w:t>
      </w:r>
      <w:proofErr w:type="spellStart"/>
      <w:r>
        <w:rPr>
          <w:rFonts w:ascii="Times New Roman" w:eastAsia="Times New Roman" w:hAnsi="Times New Roman" w:cs="Times New Roman"/>
          <w:sz w:val="28"/>
          <w:szCs w:val="28"/>
        </w:rPr>
        <w:t>tới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thấp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khoảng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từ</w:t>
      </w:r>
      <w:proofErr w:type="spellEnd"/>
      <w:r w:rsidR="009E7086" w:rsidRPr="00127ECF">
        <w:rPr>
          <w:rFonts w:ascii="Times New Roman" w:eastAsia="Times New Roman" w:hAnsi="Times New Roman" w:cs="Times New Roman"/>
          <w:sz w:val="28"/>
          <w:szCs w:val="28"/>
        </w:rPr>
        <w:t xml:space="preserve">: 16-35 </w:t>
      </w:r>
      <w:proofErr w:type="spellStart"/>
      <w:r w:rsidR="009E7086" w:rsidRPr="00127ECF">
        <w:rPr>
          <w:rFonts w:ascii="Times New Roman" w:eastAsia="Times New Roman" w:hAnsi="Times New Roman" w:cs="Times New Roman"/>
          <w:sz w:val="28"/>
          <w:szCs w:val="28"/>
        </w:rPr>
        <w:t>tầng</w:t>
      </w:r>
      <w:proofErr w:type="spellEnd"/>
      <w:r w:rsidR="009E7086" w:rsidRPr="00127ECF">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D</w:t>
      </w:r>
      <w:r w:rsidRPr="00985878">
        <w:rPr>
          <w:rFonts w:ascii="Times New Roman" w:eastAsia="Times New Roman" w:hAnsi="Times New Roman" w:cs="Times New Roman"/>
          <w:sz w:val="28"/>
          <w:szCs w:val="28"/>
        </w:rPr>
        <w:t xml:space="preserve">o </w:t>
      </w:r>
      <w:proofErr w:type="spellStart"/>
      <w:r w:rsidRPr="00985878">
        <w:rPr>
          <w:rFonts w:ascii="Times New Roman" w:eastAsia="Times New Roman" w:hAnsi="Times New Roman" w:cs="Times New Roman"/>
          <w:sz w:val="28"/>
          <w:szCs w:val="28"/>
        </w:rPr>
        <w:t>mọi</w:t>
      </w:r>
      <w:proofErr w:type="spellEnd"/>
      <w:r>
        <w:rPr>
          <w:rFonts w:ascii="Times New Roman" w:eastAsia="Times New Roman" w:hAnsi="Times New Roman" w:cs="Times New Roman"/>
          <w:sz w:val="28"/>
          <w:szCs w:val="28"/>
          <w:lang w:val="en-US"/>
        </w:rPr>
        <w:t xml:space="preserve"> </w:t>
      </w:r>
      <w:proofErr w:type="spellStart"/>
      <w:r w:rsidRPr="00985878">
        <w:rPr>
          <w:rFonts w:ascii="Times New Roman" w:eastAsia="Times New Roman" w:hAnsi="Times New Roman" w:cs="Times New Roman"/>
          <w:sz w:val="28"/>
          <w:szCs w:val="28"/>
        </w:rPr>
        <w:t>người</w:t>
      </w:r>
      <w:proofErr w:type="spellEnd"/>
      <w:r w:rsidRPr="00985878">
        <w:rPr>
          <w:rFonts w:ascii="Times New Roman" w:eastAsia="Times New Roman" w:hAnsi="Times New Roman" w:cs="Times New Roman"/>
          <w:sz w:val="28"/>
          <w:szCs w:val="28"/>
        </w:rPr>
        <w:t xml:space="preserve"> đi </w:t>
      </w:r>
      <w:proofErr w:type="spellStart"/>
      <w:r w:rsidRPr="00985878">
        <w:rPr>
          <w:rFonts w:ascii="Times New Roman" w:eastAsia="Times New Roman" w:hAnsi="Times New Roman" w:cs="Times New Roman"/>
          <w:sz w:val="28"/>
          <w:szCs w:val="28"/>
        </w:rPr>
        <w:t>học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và</w:t>
      </w:r>
      <w:proofErr w:type="spellEnd"/>
      <w:r w:rsidRPr="00985878">
        <w:rPr>
          <w:rFonts w:ascii="Times New Roman" w:eastAsia="Times New Roman" w:hAnsi="Times New Roman" w:cs="Times New Roman"/>
          <w:sz w:val="28"/>
          <w:szCs w:val="28"/>
        </w:rPr>
        <w:t xml:space="preserve"> đi </w:t>
      </w:r>
      <w:proofErr w:type="spellStart"/>
      <w:r w:rsidRPr="00985878">
        <w:rPr>
          <w:rFonts w:ascii="Times New Roman" w:eastAsia="Times New Roman" w:hAnsi="Times New Roman" w:cs="Times New Roman"/>
          <w:sz w:val="28"/>
          <w:szCs w:val="28"/>
        </w:rPr>
        <w:t>làm</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Các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quán</w:t>
      </w:r>
      <w:proofErr w:type="spellEnd"/>
      <w:r w:rsidRPr="00985878">
        <w:rPr>
          <w:rFonts w:ascii="Times New Roman" w:eastAsia="Times New Roman" w:hAnsi="Times New Roman" w:cs="Times New Roman"/>
          <w:sz w:val="28"/>
          <w:szCs w:val="28"/>
        </w:rPr>
        <w:t xml:space="preserve"> ăn </w:t>
      </w:r>
      <w:proofErr w:type="spellStart"/>
      <w:r w:rsidRPr="00985878">
        <w:rPr>
          <w:rFonts w:ascii="Times New Roman" w:eastAsia="Times New Roman" w:hAnsi="Times New Roman" w:cs="Times New Roman"/>
          <w:sz w:val="28"/>
          <w:szCs w:val="28"/>
        </w:rPr>
        <w:t>càng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ngày</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mở</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nhiều</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để</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đáp</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ứng</w:t>
      </w:r>
      <w:proofErr w:type="spellEnd"/>
      <w:r w:rsidRPr="00985878">
        <w:rPr>
          <w:rFonts w:ascii="Times New Roman" w:eastAsia="Times New Roman" w:hAnsi="Times New Roman" w:cs="Times New Roman"/>
          <w:sz w:val="28"/>
          <w:szCs w:val="28"/>
        </w:rPr>
        <w:t xml:space="preserve"> nh</w:t>
      </w:r>
      <w:r>
        <w:rPr>
          <w:rFonts w:ascii="Times New Roman" w:eastAsia="Times New Roman" w:hAnsi="Times New Roman" w:cs="Times New Roman"/>
          <w:sz w:val="28"/>
          <w:szCs w:val="28"/>
        </w:rPr>
        <w:t xml:space="preserve">u </w:t>
      </w:r>
      <w:proofErr w:type="spellStart"/>
      <w:r>
        <w:rPr>
          <w:rFonts w:ascii="Times New Roman" w:eastAsia="Times New Roman" w:hAnsi="Times New Roman" w:cs="Times New Roman"/>
          <w:sz w:val="28"/>
          <w:szCs w:val="28"/>
        </w:rPr>
        <w:t>cầu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sở</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mọi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w:t>
      </w:r>
    </w:p>
    <w:p w14:paraId="4E42A3A8" w14:textId="0333C516"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24" w:name="_Toc117864742"/>
      <w:r w:rsidRPr="00127ECF">
        <w:rPr>
          <w:rFonts w:ascii="Times New Roman" w:eastAsia="Times New Roman" w:hAnsi="Times New Roman" w:cs="Times New Roman"/>
          <w:b/>
          <w:color w:val="FF0000"/>
          <w:sz w:val="28"/>
          <w:szCs w:val="28"/>
        </w:rPr>
        <w:lastRenderedPageBreak/>
        <w:t xml:space="preserve">1.3   </w:t>
      </w:r>
      <w:proofErr w:type="spellStart"/>
      <w:r w:rsidRPr="00127ECF">
        <w:rPr>
          <w:rFonts w:ascii="Times New Roman" w:eastAsia="Times New Roman" w:hAnsi="Times New Roman" w:cs="Times New Roman"/>
          <w:b/>
          <w:color w:val="FF0000"/>
          <w:sz w:val="28"/>
          <w:szCs w:val="28"/>
        </w:rPr>
        <w:t>Thị</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trường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ngành</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hàng</w:t>
      </w:r>
      <w:bookmarkEnd w:id="24"/>
      <w:proofErr w:type="spellEnd"/>
    </w:p>
    <w:p w14:paraId="6D8D33D4" w14:textId="0CDFBA84" w:rsidR="00DF21F4" w:rsidRPr="00127ECF" w:rsidRDefault="009E7086" w:rsidP="000823CE">
      <w:pPr>
        <w:pStyle w:val="u3"/>
        <w:numPr>
          <w:ilvl w:val="2"/>
          <w:numId w:val="53"/>
        </w:numPr>
        <w:spacing w:before="0" w:line="360" w:lineRule="auto"/>
        <w:rPr>
          <w:rFonts w:ascii="Times New Roman" w:eastAsia="Times New Roman" w:hAnsi="Times New Roman" w:cs="Times New Roman"/>
          <w:b/>
          <w:color w:val="FF0000"/>
          <w:sz w:val="28"/>
          <w:szCs w:val="28"/>
        </w:rPr>
      </w:pPr>
      <w:bookmarkStart w:id="25" w:name="_Toc117864743"/>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Thị</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trường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về</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sản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phẩm</w:t>
      </w:r>
      <w:bookmarkEnd w:id="25"/>
      <w:proofErr w:type="spellEnd"/>
    </w:p>
    <w:p w14:paraId="5D0A3703" w14:textId="4CCB8A10" w:rsidR="00985878" w:rsidRDefault="009E7086" w:rsidP="000823CE">
      <w:pPr>
        <w:pStyle w:val="oancuaDanhsach"/>
        <w:keepNext/>
        <w:numPr>
          <w:ilvl w:val="0"/>
          <w:numId w:val="37"/>
        </w:numPr>
        <w:spacing w:after="0" w:line="360" w:lineRule="auto"/>
        <w:jc w:val="both"/>
        <w:rPr>
          <w:rFonts w:ascii="Times New Roman" w:eastAsia="Times New Roman" w:hAnsi="Times New Roman" w:cs="Times New Roman"/>
          <w:sz w:val="28"/>
          <w:szCs w:val="28"/>
        </w:rPr>
      </w:pPr>
      <w:r w:rsidRPr="00985878">
        <w:rPr>
          <w:rFonts w:ascii="Times New Roman" w:eastAsia="Times New Roman" w:hAnsi="Times New Roman" w:cs="Times New Roman"/>
          <w:sz w:val="28"/>
          <w:szCs w:val="28"/>
        </w:rPr>
        <w:t xml:space="preserve">Nhu </w:t>
      </w:r>
      <w:proofErr w:type="spellStart"/>
      <w:r w:rsidRPr="00985878">
        <w:rPr>
          <w:rFonts w:ascii="Times New Roman" w:eastAsia="Times New Roman" w:hAnsi="Times New Roman" w:cs="Times New Roman"/>
          <w:sz w:val="28"/>
          <w:szCs w:val="28"/>
        </w:rPr>
        <w:t>cầu</w:t>
      </w:r>
      <w:proofErr w:type="spellEnd"/>
      <w:r w:rsidRPr="00985878">
        <w:rPr>
          <w:rFonts w:ascii="Times New Roman" w:eastAsia="Times New Roman" w:hAnsi="Times New Roman" w:cs="Times New Roman"/>
          <w:sz w:val="28"/>
          <w:szCs w:val="28"/>
        </w:rPr>
        <w:t xml:space="preserve"> ăn </w:t>
      </w:r>
      <w:proofErr w:type="spellStart"/>
      <w:r w:rsidRPr="00985878">
        <w:rPr>
          <w:rFonts w:ascii="Times New Roman" w:eastAsia="Times New Roman" w:hAnsi="Times New Roman" w:cs="Times New Roman"/>
          <w:sz w:val="28"/>
          <w:szCs w:val="28"/>
        </w:rPr>
        <w:t>uống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là</w:t>
      </w:r>
      <w:proofErr w:type="spellEnd"/>
      <w:r w:rsidRPr="00985878">
        <w:rPr>
          <w:rFonts w:ascii="Times New Roman" w:eastAsia="Times New Roman" w:hAnsi="Times New Roman" w:cs="Times New Roman"/>
          <w:sz w:val="28"/>
          <w:szCs w:val="28"/>
        </w:rPr>
        <w:t xml:space="preserve"> nhu </w:t>
      </w:r>
      <w:proofErr w:type="spellStart"/>
      <w:r w:rsidRPr="00985878">
        <w:rPr>
          <w:rFonts w:ascii="Times New Roman" w:eastAsia="Times New Roman" w:hAnsi="Times New Roman" w:cs="Times New Roman"/>
          <w:sz w:val="28"/>
          <w:szCs w:val="28"/>
        </w:rPr>
        <w:t>cầu</w:t>
      </w:r>
      <w:proofErr w:type="spellEnd"/>
      <w:r w:rsidRPr="00985878">
        <w:rPr>
          <w:rFonts w:ascii="Times New Roman" w:eastAsia="Times New Roman" w:hAnsi="Times New Roman" w:cs="Times New Roman"/>
          <w:sz w:val="28"/>
          <w:szCs w:val="28"/>
        </w:rPr>
        <w:t xml:space="preserve"> cơ </w:t>
      </w:r>
      <w:proofErr w:type="spellStart"/>
      <w:r w:rsidRPr="00985878">
        <w:rPr>
          <w:rFonts w:ascii="Times New Roman" w:eastAsia="Times New Roman" w:hAnsi="Times New Roman" w:cs="Times New Roman"/>
          <w:sz w:val="28"/>
          <w:szCs w:val="28"/>
        </w:rPr>
        <w:t>bản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của</w:t>
      </w:r>
      <w:proofErr w:type="spellEnd"/>
      <w:r w:rsidRPr="00985878">
        <w:rPr>
          <w:rFonts w:ascii="Times New Roman" w:eastAsia="Times New Roman" w:hAnsi="Times New Roman" w:cs="Times New Roman"/>
          <w:sz w:val="28"/>
          <w:szCs w:val="28"/>
        </w:rPr>
        <w:t xml:space="preserve"> con </w:t>
      </w:r>
      <w:proofErr w:type="spellStart"/>
      <w:r w:rsidRPr="00985878">
        <w:rPr>
          <w:rFonts w:ascii="Times New Roman" w:eastAsia="Times New Roman" w:hAnsi="Times New Roman" w:cs="Times New Roman"/>
          <w:sz w:val="28"/>
          <w:szCs w:val="28"/>
        </w:rPr>
        <w:t>người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đặc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biệt</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là</w:t>
      </w:r>
      <w:proofErr w:type="spellEnd"/>
      <w:r w:rsidRPr="00985878">
        <w:rPr>
          <w:rFonts w:ascii="Times New Roman" w:eastAsia="Times New Roman" w:hAnsi="Times New Roman" w:cs="Times New Roman"/>
          <w:sz w:val="28"/>
          <w:szCs w:val="28"/>
        </w:rPr>
        <w:t xml:space="preserve"> trong </w:t>
      </w:r>
      <w:proofErr w:type="spellStart"/>
      <w:r w:rsidRPr="00985878">
        <w:rPr>
          <w:rFonts w:ascii="Times New Roman" w:eastAsia="Times New Roman" w:hAnsi="Times New Roman" w:cs="Times New Roman"/>
          <w:sz w:val="28"/>
          <w:szCs w:val="28"/>
        </w:rPr>
        <w:t>thời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điểm</w:t>
      </w:r>
      <w:proofErr w:type="spellEnd"/>
      <w:r w:rsidRPr="00985878">
        <w:rPr>
          <w:rFonts w:ascii="Times New Roman" w:eastAsia="Times New Roman" w:hAnsi="Times New Roman" w:cs="Times New Roman"/>
          <w:sz w:val="28"/>
          <w:szCs w:val="28"/>
        </w:rPr>
        <w:t xml:space="preserve"> </w:t>
      </w:r>
      <w:proofErr w:type="spellStart"/>
      <w:r w:rsidR="00905F2F">
        <w:rPr>
          <w:rFonts w:ascii="Times New Roman" w:eastAsia="Times New Roman" w:hAnsi="Times New Roman" w:cs="Times New Roman"/>
          <w:sz w:val="28"/>
          <w:szCs w:val="28"/>
        </w:rPr>
        <w:t>hiện</w:t>
      </w:r>
      <w:proofErr w:type="spellEnd"/>
      <w:r w:rsidR="00905F2F">
        <w:rPr>
          <w:rFonts w:ascii="Times New Roman" w:eastAsia="Times New Roman" w:hAnsi="Times New Roman" w:cs="Times New Roman"/>
          <w:sz w:val="28"/>
          <w:szCs w:val="28"/>
        </w:rPr>
        <w:t xml:space="preserve"> </w:t>
      </w:r>
      <w:proofErr w:type="spellStart"/>
      <w:r w:rsidR="00905F2F">
        <w:rPr>
          <w:rFonts w:ascii="Times New Roman" w:eastAsia="Times New Roman" w:hAnsi="Times New Roman" w:cs="Times New Roman"/>
          <w:sz w:val="28"/>
          <w:szCs w:val="28"/>
        </w:rPr>
        <w:t>tại</w:t>
      </w:r>
      <w:proofErr w:type="spellEnd"/>
      <w:r w:rsidR="00905F2F">
        <w:rPr>
          <w:rFonts w:ascii="Times New Roman" w:eastAsia="Times New Roman" w:hAnsi="Times New Roman" w:cs="Times New Roman"/>
          <w:sz w:val="28"/>
          <w:szCs w:val="28"/>
        </w:rPr>
        <w:t xml:space="preserve">, </w:t>
      </w:r>
      <w:proofErr w:type="spellStart"/>
      <w:r w:rsidR="00905F2F">
        <w:rPr>
          <w:rFonts w:ascii="Times New Roman" w:eastAsia="Times New Roman" w:hAnsi="Times New Roman" w:cs="Times New Roman"/>
          <w:sz w:val="28"/>
          <w:szCs w:val="28"/>
        </w:rPr>
        <w:t>dịch</w:t>
      </w:r>
      <w:proofErr w:type="spellEnd"/>
      <w:r w:rsidR="00905F2F">
        <w:rPr>
          <w:rFonts w:ascii="Times New Roman" w:eastAsia="Times New Roman" w:hAnsi="Times New Roman" w:cs="Times New Roman"/>
          <w:sz w:val="28"/>
          <w:szCs w:val="28"/>
        </w:rPr>
        <w:t xml:space="preserve"> </w:t>
      </w:r>
      <w:proofErr w:type="spellStart"/>
      <w:r w:rsidR="00905F2F">
        <w:rPr>
          <w:rFonts w:ascii="Times New Roman" w:eastAsia="Times New Roman" w:hAnsi="Times New Roman" w:cs="Times New Roman"/>
          <w:sz w:val="28"/>
          <w:szCs w:val="28"/>
        </w:rPr>
        <w:t>C</w:t>
      </w:r>
      <w:r w:rsidRPr="00985878">
        <w:rPr>
          <w:rFonts w:ascii="Times New Roman" w:eastAsia="Times New Roman" w:hAnsi="Times New Roman" w:cs="Times New Roman"/>
          <w:sz w:val="28"/>
          <w:szCs w:val="28"/>
        </w:rPr>
        <w:t>ovid</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vừa</w:t>
      </w:r>
      <w:proofErr w:type="spellEnd"/>
      <w:r w:rsidRPr="00985878">
        <w:rPr>
          <w:rFonts w:ascii="Times New Roman" w:eastAsia="Times New Roman" w:hAnsi="Times New Roman" w:cs="Times New Roman"/>
          <w:sz w:val="28"/>
          <w:szCs w:val="28"/>
        </w:rPr>
        <w:t xml:space="preserve"> đi qua. Nhu </w:t>
      </w:r>
      <w:proofErr w:type="spellStart"/>
      <w:r w:rsidRPr="00985878">
        <w:rPr>
          <w:rFonts w:ascii="Times New Roman" w:eastAsia="Times New Roman" w:hAnsi="Times New Roman" w:cs="Times New Roman"/>
          <w:sz w:val="28"/>
          <w:szCs w:val="28"/>
        </w:rPr>
        <w:t>cầu</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của</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mọi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người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càng</w:t>
      </w:r>
      <w:proofErr w:type="spellEnd"/>
      <w:r w:rsidRPr="00985878">
        <w:rPr>
          <w:rFonts w:ascii="Times New Roman" w:eastAsia="Times New Roman" w:hAnsi="Times New Roman" w:cs="Times New Roman"/>
          <w:sz w:val="28"/>
          <w:szCs w:val="28"/>
        </w:rPr>
        <w:t xml:space="preserve"> cao hơn </w:t>
      </w:r>
    </w:p>
    <w:p w14:paraId="3A6C9416" w14:textId="77777777" w:rsidR="00905F2F" w:rsidRDefault="00985878" w:rsidP="00985878">
      <w:pP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167A0932" wp14:editId="67E50862">
            <wp:extent cx="5762625" cy="2428875"/>
            <wp:effectExtent l="0" t="0" r="9525" b="9525"/>
            <wp:docPr id="352" name="image18.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52" name="image18.png" descr="Chart, bar chart&#10;&#10;Description automatically generated"/>
                    <pic:cNvPicPr preferRelativeResize="0"/>
                  </pic:nvPicPr>
                  <pic:blipFill>
                    <a:blip r:embed="rId13"/>
                    <a:srcRect/>
                    <a:stretch>
                      <a:fillRect/>
                    </a:stretch>
                  </pic:blipFill>
                  <pic:spPr>
                    <a:xfrm>
                      <a:off x="0" y="0"/>
                      <a:ext cx="5762625" cy="2428875"/>
                    </a:xfrm>
                    <a:prstGeom prst="rect">
                      <a:avLst/>
                    </a:prstGeom>
                    <a:ln/>
                  </pic:spPr>
                </pic:pic>
              </a:graphicData>
            </a:graphic>
          </wp:inline>
        </w:drawing>
      </w:r>
    </w:p>
    <w:p w14:paraId="47773FCC" w14:textId="77777777" w:rsidR="00905F2F" w:rsidRDefault="00905F2F" w:rsidP="00905F2F">
      <w:pPr>
        <w:keepNext/>
        <w:spacing w:after="0"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trọng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loại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hình</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uống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nhau (</w:t>
      </w:r>
      <w:proofErr w:type="spellStart"/>
      <w:r w:rsidRPr="00127ECF">
        <w:rPr>
          <w:rFonts w:ascii="Times New Roman" w:eastAsia="Times New Roman" w:hAnsi="Times New Roman" w:cs="Times New Roman"/>
          <w:sz w:val="28"/>
          <w:szCs w:val="28"/>
        </w:rPr>
        <w:t>Nguồn</w:t>
      </w:r>
      <w:proofErr w:type="spellEnd"/>
      <w:r w:rsidRPr="00127ECF">
        <w:rPr>
          <w:rFonts w:ascii="Times New Roman" w:eastAsia="Times New Roman" w:hAnsi="Times New Roman" w:cs="Times New Roman"/>
          <w:sz w:val="28"/>
          <w:szCs w:val="28"/>
        </w:rPr>
        <w:t xml:space="preserve"> : </w:t>
      </w:r>
      <w:hyperlink r:id="rId14">
        <w:r w:rsidRPr="00127ECF">
          <w:rPr>
            <w:rFonts w:ascii="Times New Roman" w:eastAsia="Times New Roman" w:hAnsi="Times New Roman" w:cs="Times New Roman"/>
            <w:color w:val="1155CC"/>
            <w:sz w:val="28"/>
            <w:szCs w:val="28"/>
            <w:u w:val="single"/>
          </w:rPr>
          <w:t>https://trungthanh.net/bao-cao-nganh-nha-hang/</w:t>
        </w:r>
      </w:hyperlink>
      <w:r w:rsidRPr="00127ECF">
        <w:rPr>
          <w:rFonts w:ascii="Times New Roman" w:eastAsia="Times New Roman" w:hAnsi="Times New Roman" w:cs="Times New Roman"/>
          <w:sz w:val="28"/>
          <w:szCs w:val="28"/>
        </w:rPr>
        <w:t>)</w:t>
      </w:r>
    </w:p>
    <w:p w14:paraId="1C73D2A4" w14:textId="33E29BAE" w:rsidR="00827C98" w:rsidRPr="00827C98" w:rsidRDefault="00827C98" w:rsidP="00827C98">
      <w:pPr>
        <w:keepNext/>
        <w:spacing w:after="0" w:line="360" w:lineRule="auto"/>
        <w:jc w:val="both"/>
        <w:rPr>
          <w:rFonts w:ascii="Times New Roman" w:eastAsia="Times New Roman" w:hAnsi="Times New Roman" w:cs="Times New Roman"/>
          <w:sz w:val="28"/>
          <w:szCs w:val="28"/>
          <w:lang w:val="en-US"/>
        </w:rPr>
      </w:pPr>
      <w:r w:rsidRPr="00127ECF">
        <w:rPr>
          <w:rFonts w:ascii="Times New Roman" w:eastAsia="Times New Roman" w:hAnsi="Times New Roman" w:cs="Times New Roman"/>
          <w:sz w:val="28"/>
          <w:szCs w:val="28"/>
        </w:rPr>
        <w:t xml:space="preserve">Ở trên </w:t>
      </w:r>
      <w:proofErr w:type="spellStart"/>
      <w:r w:rsidRPr="00127ECF">
        <w:rPr>
          <w:rFonts w:ascii="Times New Roman" w:eastAsia="Times New Roman" w:hAnsi="Times New Roman" w:cs="Times New Roman"/>
          <w:sz w:val="28"/>
          <w:szCs w:val="28"/>
        </w:rPr>
        <w:t>biểu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w:t>
      </w:r>
      <w:proofErr w:type="spellEnd"/>
      <w:r w:rsidRPr="00127ECF">
        <w:rPr>
          <w:rFonts w:ascii="Times New Roman" w:eastAsia="Times New Roman" w:hAnsi="Times New Roman" w:cs="Times New Roman"/>
          <w:sz w:val="28"/>
          <w:szCs w:val="28"/>
        </w:rPr>
        <w:t xml:space="preserve">, Q2 2016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chiếm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phần</w:t>
      </w:r>
      <w:proofErr w:type="spellEnd"/>
      <w:r w:rsidRPr="00127ECF">
        <w:rPr>
          <w:rFonts w:ascii="Times New Roman" w:eastAsia="Times New Roman" w:hAnsi="Times New Roman" w:cs="Times New Roman"/>
          <w:sz w:val="28"/>
          <w:szCs w:val="28"/>
        </w:rPr>
        <w:t xml:space="preserve"> 72%,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Q1 2017 </w:t>
      </w:r>
      <w:proofErr w:type="spellStart"/>
      <w:r w:rsidRPr="00127ECF">
        <w:rPr>
          <w:rFonts w:ascii="Times New Roman" w:eastAsia="Times New Roman" w:hAnsi="Times New Roman" w:cs="Times New Roman"/>
          <w:sz w:val="28"/>
          <w:szCs w:val="28"/>
        </w:rPr>
        <w:t>còn</w:t>
      </w:r>
      <w:proofErr w:type="spellEnd"/>
      <w:r w:rsidRPr="00127ECF">
        <w:rPr>
          <w:rFonts w:ascii="Times New Roman" w:eastAsia="Times New Roman" w:hAnsi="Times New Roman" w:cs="Times New Roman"/>
          <w:sz w:val="28"/>
          <w:szCs w:val="28"/>
        </w:rPr>
        <w:t xml:space="preserve"> 54%,</w:t>
      </w:r>
      <w:r>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dù</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giảm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phần</w:t>
      </w:r>
      <w:proofErr w:type="spellEnd"/>
      <w:r w:rsidRPr="00127ECF">
        <w:rPr>
          <w:rFonts w:ascii="Times New Roman" w:eastAsia="Times New Roman" w:hAnsi="Times New Roman" w:cs="Times New Roman"/>
          <w:sz w:val="28"/>
          <w:szCs w:val="28"/>
        </w:rPr>
        <w:t xml:space="preserve"> nhưng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vẫn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2 </w:t>
      </w:r>
      <w:proofErr w:type="spellStart"/>
      <w:r w:rsidRPr="00127ECF">
        <w:rPr>
          <w:rFonts w:ascii="Times New Roman" w:eastAsia="Times New Roman" w:hAnsi="Times New Roman" w:cs="Times New Roman"/>
          <w:sz w:val="28"/>
          <w:szCs w:val="28"/>
        </w:rPr>
        <w:t>loại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yếu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lựa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chọn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vậy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nhóm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ăn</w:t>
      </w:r>
      <w:r>
        <w:rPr>
          <w:rFonts w:ascii="Times New Roman" w:eastAsia="Times New Roman" w:hAnsi="Times New Roman" w:cs="Times New Roman"/>
          <w:sz w:val="28"/>
          <w:szCs w:val="28"/>
          <w:lang w:val="en-US"/>
        </w:rPr>
        <w:t>.</w:t>
      </w:r>
    </w:p>
    <w:p w14:paraId="6C29D8EC" w14:textId="77777777" w:rsidR="00827C98" w:rsidRPr="00127ECF" w:rsidRDefault="00827C98" w:rsidP="00827C98">
      <w:pPr>
        <w:keepNext/>
        <w:spacing w:after="0" w:line="360" w:lineRule="auto"/>
        <w:rPr>
          <w:rFonts w:ascii="Times New Roman" w:eastAsia="Times New Roman" w:hAnsi="Times New Roman" w:cs="Times New Roman"/>
          <w:sz w:val="28"/>
          <w:szCs w:val="28"/>
        </w:rPr>
      </w:pPr>
    </w:p>
    <w:p w14:paraId="6BED569D" w14:textId="44D74342" w:rsidR="00DF21F4" w:rsidRPr="00127ECF" w:rsidRDefault="00985878" w:rsidP="00905F2F">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99EBABB" w14:textId="77777777" w:rsidR="00DF21F4" w:rsidRPr="00127ECF" w:rsidRDefault="009E7086" w:rsidP="00127ECF">
      <w:pPr>
        <w:keepNext/>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2B1DE4D2" wp14:editId="34E00D67">
            <wp:extent cx="5788152" cy="3251200"/>
            <wp:effectExtent l="0" t="0" r="0" b="0"/>
            <wp:docPr id="3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88152" cy="3251200"/>
                    </a:xfrm>
                    <a:prstGeom prst="rect">
                      <a:avLst/>
                    </a:prstGeom>
                    <a:ln/>
                  </pic:spPr>
                </pic:pic>
              </a:graphicData>
            </a:graphic>
          </wp:inline>
        </w:drawing>
      </w:r>
    </w:p>
    <w:p w14:paraId="696E8241" w14:textId="79C15A7A" w:rsidR="00DF21F4" w:rsidRPr="00985878" w:rsidRDefault="009E7086" w:rsidP="000823CE">
      <w:pPr>
        <w:pStyle w:val="oancuaDanhsach"/>
        <w:keepNext/>
        <w:numPr>
          <w:ilvl w:val="0"/>
          <w:numId w:val="37"/>
        </w:numPr>
        <w:spacing w:after="0" w:line="360" w:lineRule="auto"/>
        <w:rPr>
          <w:rFonts w:ascii="Times New Roman" w:eastAsia="Times New Roman" w:hAnsi="Times New Roman" w:cs="Times New Roman"/>
          <w:sz w:val="28"/>
          <w:szCs w:val="28"/>
        </w:rPr>
      </w:pPr>
      <w:proofErr w:type="spellStart"/>
      <w:r w:rsidRPr="00985878">
        <w:rPr>
          <w:rFonts w:ascii="Times New Roman" w:eastAsia="Times New Roman" w:hAnsi="Times New Roman" w:cs="Times New Roman"/>
          <w:sz w:val="28"/>
          <w:szCs w:val="28"/>
        </w:rPr>
        <w:t>Các</w:t>
      </w:r>
      <w:proofErr w:type="spellEnd"/>
      <w:r w:rsidRPr="00985878">
        <w:rPr>
          <w:rFonts w:ascii="Times New Roman" w:eastAsia="Times New Roman" w:hAnsi="Times New Roman" w:cs="Times New Roman"/>
          <w:sz w:val="28"/>
          <w:szCs w:val="28"/>
        </w:rPr>
        <w:t xml:space="preserve"> tiêu </w:t>
      </w:r>
      <w:proofErr w:type="spellStart"/>
      <w:r w:rsidRPr="00985878">
        <w:rPr>
          <w:rFonts w:ascii="Times New Roman" w:eastAsia="Times New Roman" w:hAnsi="Times New Roman" w:cs="Times New Roman"/>
          <w:sz w:val="28"/>
          <w:szCs w:val="28"/>
        </w:rPr>
        <w:t>chí</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chọn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nhà</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hàng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của</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mọi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người</w:t>
      </w:r>
      <w:proofErr w:type="spellEnd"/>
      <w:r w:rsidRPr="00985878">
        <w:rPr>
          <w:rFonts w:ascii="Times New Roman" w:eastAsia="Times New Roman" w:hAnsi="Times New Roman" w:cs="Times New Roman"/>
          <w:sz w:val="28"/>
          <w:szCs w:val="28"/>
        </w:rPr>
        <w:t xml:space="preserve"> theo </w:t>
      </w:r>
      <w:proofErr w:type="spellStart"/>
      <w:r w:rsidRPr="00985878">
        <w:rPr>
          <w:rFonts w:ascii="Times New Roman" w:eastAsia="Times New Roman" w:hAnsi="Times New Roman" w:cs="Times New Roman"/>
          <w:sz w:val="28"/>
          <w:szCs w:val="28"/>
        </w:rPr>
        <w:t>khảo</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sát</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của</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Decision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lab</w:t>
      </w:r>
      <w:proofErr w:type="spellEnd"/>
      <w:r w:rsidR="00827C98">
        <w:rPr>
          <w:rFonts w:ascii="Times New Roman" w:eastAsia="Times New Roman" w:hAnsi="Times New Roman" w:cs="Times New Roman"/>
          <w:sz w:val="28"/>
          <w:szCs w:val="28"/>
          <w:lang w:val="en-US"/>
        </w:rPr>
        <w:t>.</w:t>
      </w:r>
    </w:p>
    <w:p w14:paraId="4F87EE26" w14:textId="5D9A0BBE" w:rsidR="00DF21F4" w:rsidRPr="00827C98" w:rsidRDefault="00827C98" w:rsidP="00827C98">
      <w:pPr>
        <w:pStyle w:val="oancuaDanhsach"/>
        <w:keepNext/>
        <w:spacing w:after="0" w:line="360" w:lineRule="auto"/>
        <w:ind w:left="360"/>
        <w:rPr>
          <w:rFonts w:ascii="Times New Roman" w:eastAsia="Times New Roman" w:hAnsi="Times New Roman" w:cs="Times New Roman"/>
          <w:sz w:val="28"/>
          <w:szCs w:val="28"/>
          <w:lang w:val="en-US"/>
        </w:rPr>
      </w:pPr>
      <w:r>
        <w:rPr>
          <w:rFonts w:ascii="Times New Roman" w:eastAsia="Times New Roman" w:hAnsi="Times New Roman" w:cs="Times New Roman"/>
          <w:color w:val="282828"/>
          <w:sz w:val="28"/>
          <w:szCs w:val="28"/>
          <w:highlight w:val="white"/>
          <w:lang w:val="en-US"/>
        </w:rPr>
        <w:t>-</w:t>
      </w:r>
      <w:r>
        <w:rPr>
          <w:rFonts w:ascii="Times New Roman" w:eastAsia="Times New Roman" w:hAnsi="Times New Roman" w:cs="Times New Roman"/>
          <w:color w:val="282828"/>
          <w:sz w:val="28"/>
          <w:szCs w:val="28"/>
          <w:highlight w:val="white"/>
          <w:lang w:val="en-US"/>
        </w:rPr>
        <w:tab/>
      </w:r>
      <w:proofErr w:type="spellStart"/>
      <w:r w:rsidR="009E7086" w:rsidRPr="00985878">
        <w:rPr>
          <w:rFonts w:ascii="Times New Roman" w:eastAsia="Times New Roman" w:hAnsi="Times New Roman" w:cs="Times New Roman"/>
          <w:color w:val="282828"/>
          <w:sz w:val="28"/>
          <w:szCs w:val="28"/>
          <w:highlight w:val="white"/>
        </w:rPr>
        <w:t>Đối</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với</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ngành</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hàng</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này</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địa</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điểm</w:t>
      </w:r>
      <w:proofErr w:type="spellEnd"/>
      <w:r w:rsidR="009E7086" w:rsidRPr="00985878">
        <w:rPr>
          <w:rFonts w:ascii="Times New Roman" w:eastAsia="Times New Roman" w:hAnsi="Times New Roman" w:cs="Times New Roman"/>
          <w:color w:val="282828"/>
          <w:sz w:val="28"/>
          <w:szCs w:val="28"/>
          <w:highlight w:val="white"/>
        </w:rPr>
        <w:t xml:space="preserve"> vô </w:t>
      </w:r>
      <w:proofErr w:type="spellStart"/>
      <w:r w:rsidR="009E7086" w:rsidRPr="00985878">
        <w:rPr>
          <w:rFonts w:ascii="Times New Roman" w:eastAsia="Times New Roman" w:hAnsi="Times New Roman" w:cs="Times New Roman"/>
          <w:color w:val="282828"/>
          <w:sz w:val="28"/>
          <w:szCs w:val="28"/>
          <w:highlight w:val="white"/>
        </w:rPr>
        <w:t>cùng</w:t>
      </w:r>
      <w:proofErr w:type="spellEnd"/>
      <w:r w:rsidR="009E7086" w:rsidRPr="00985878">
        <w:rPr>
          <w:rFonts w:ascii="Times New Roman" w:eastAsia="Times New Roman" w:hAnsi="Times New Roman" w:cs="Times New Roman"/>
          <w:color w:val="282828"/>
          <w:sz w:val="28"/>
          <w:szCs w:val="28"/>
          <w:highlight w:val="white"/>
        </w:rPr>
        <w:t xml:space="preserve"> quan </w:t>
      </w:r>
      <w:proofErr w:type="spellStart"/>
      <w:r w:rsidR="009E7086" w:rsidRPr="00985878">
        <w:rPr>
          <w:rFonts w:ascii="Times New Roman" w:eastAsia="Times New Roman" w:hAnsi="Times New Roman" w:cs="Times New Roman"/>
          <w:color w:val="282828"/>
          <w:sz w:val="28"/>
          <w:szCs w:val="28"/>
          <w:highlight w:val="white"/>
        </w:rPr>
        <w:t>trọng</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Quán</w:t>
      </w:r>
      <w:proofErr w:type="spellEnd"/>
      <w:r w:rsidR="009E7086" w:rsidRPr="00985878">
        <w:rPr>
          <w:rFonts w:ascii="Times New Roman" w:eastAsia="Times New Roman" w:hAnsi="Times New Roman" w:cs="Times New Roman"/>
          <w:color w:val="282828"/>
          <w:sz w:val="28"/>
          <w:szCs w:val="28"/>
          <w:highlight w:val="white"/>
        </w:rPr>
        <w:t xml:space="preserve"> ngon </w:t>
      </w:r>
      <w:proofErr w:type="spellStart"/>
      <w:r w:rsidR="009E7086" w:rsidRPr="00985878">
        <w:rPr>
          <w:rFonts w:ascii="Times New Roman" w:eastAsia="Times New Roman" w:hAnsi="Times New Roman" w:cs="Times New Roman"/>
          <w:color w:val="282828"/>
          <w:sz w:val="28"/>
          <w:szCs w:val="28"/>
          <w:highlight w:val="white"/>
        </w:rPr>
        <w:t>và</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giá</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rẻ</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mà</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quán</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quá</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khuất</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hoặc</w:t>
      </w:r>
      <w:proofErr w:type="spellEnd"/>
      <w:r w:rsidR="009E7086" w:rsidRPr="00985878">
        <w:rPr>
          <w:rFonts w:ascii="Times New Roman" w:eastAsia="Times New Roman" w:hAnsi="Times New Roman" w:cs="Times New Roman"/>
          <w:color w:val="282828"/>
          <w:sz w:val="28"/>
          <w:szCs w:val="28"/>
          <w:highlight w:val="white"/>
        </w:rPr>
        <w:t xml:space="preserve"> không </w:t>
      </w:r>
      <w:proofErr w:type="spellStart"/>
      <w:r w:rsidR="009E7086" w:rsidRPr="00985878">
        <w:rPr>
          <w:rFonts w:ascii="Times New Roman" w:eastAsia="Times New Roman" w:hAnsi="Times New Roman" w:cs="Times New Roman"/>
          <w:color w:val="282828"/>
          <w:sz w:val="28"/>
          <w:szCs w:val="28"/>
          <w:highlight w:val="white"/>
        </w:rPr>
        <w:t>có</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chỗ</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để</w:t>
      </w:r>
      <w:proofErr w:type="spellEnd"/>
      <w:r w:rsidR="009E7086" w:rsidRPr="00985878">
        <w:rPr>
          <w:rFonts w:ascii="Times New Roman" w:eastAsia="Times New Roman" w:hAnsi="Times New Roman" w:cs="Times New Roman"/>
          <w:color w:val="282828"/>
          <w:sz w:val="28"/>
          <w:szCs w:val="28"/>
          <w:highlight w:val="white"/>
        </w:rPr>
        <w:t xml:space="preserve"> xe </w:t>
      </w:r>
      <w:proofErr w:type="spellStart"/>
      <w:r w:rsidR="009E7086" w:rsidRPr="00985878">
        <w:rPr>
          <w:rFonts w:ascii="Times New Roman" w:eastAsia="Times New Roman" w:hAnsi="Times New Roman" w:cs="Times New Roman"/>
          <w:color w:val="282828"/>
          <w:sz w:val="28"/>
          <w:szCs w:val="28"/>
          <w:highlight w:val="white"/>
        </w:rPr>
        <w:t>thì</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cũng</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mất</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rất</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nhiều</w:t>
      </w:r>
      <w:proofErr w:type="spellEnd"/>
      <w:r w:rsidR="009E7086" w:rsidRPr="00985878">
        <w:rPr>
          <w:rFonts w:ascii="Times New Roman" w:eastAsia="Times New Roman" w:hAnsi="Times New Roman" w:cs="Times New Roman"/>
          <w:color w:val="282828"/>
          <w:sz w:val="28"/>
          <w:szCs w:val="28"/>
          <w:highlight w:val="white"/>
        </w:rPr>
        <w:t xml:space="preserve"> </w:t>
      </w:r>
      <w:proofErr w:type="spellStart"/>
      <w:r w:rsidR="009E7086" w:rsidRPr="00985878">
        <w:rPr>
          <w:rFonts w:ascii="Times New Roman" w:eastAsia="Times New Roman" w:hAnsi="Times New Roman" w:cs="Times New Roman"/>
          <w:color w:val="282828"/>
          <w:sz w:val="28"/>
          <w:szCs w:val="28"/>
          <w:highlight w:val="white"/>
        </w:rPr>
        <w:t>khách</w:t>
      </w:r>
      <w:proofErr w:type="spellEnd"/>
      <w:r>
        <w:rPr>
          <w:rFonts w:ascii="Times New Roman" w:eastAsia="Times New Roman" w:hAnsi="Times New Roman" w:cs="Times New Roman"/>
          <w:color w:val="282828"/>
          <w:sz w:val="28"/>
          <w:szCs w:val="28"/>
          <w:lang w:val="en-US"/>
        </w:rPr>
        <w:t>.</w:t>
      </w:r>
    </w:p>
    <w:p w14:paraId="2CC80F48" w14:textId="0F5A641C" w:rsidR="00DF21F4" w:rsidRPr="00127ECF" w:rsidRDefault="009E7086" w:rsidP="000823CE">
      <w:pPr>
        <w:pStyle w:val="u3"/>
        <w:numPr>
          <w:ilvl w:val="2"/>
          <w:numId w:val="53"/>
        </w:numPr>
        <w:spacing w:before="0" w:line="360" w:lineRule="auto"/>
        <w:rPr>
          <w:rFonts w:ascii="Times New Roman" w:eastAsia="Times New Roman" w:hAnsi="Times New Roman" w:cs="Times New Roman"/>
          <w:b/>
          <w:color w:val="FF0000"/>
          <w:sz w:val="28"/>
          <w:szCs w:val="28"/>
        </w:rPr>
      </w:pPr>
      <w:bookmarkStart w:id="26" w:name="_Toc117864744"/>
      <w:r w:rsidRPr="00127ECF">
        <w:rPr>
          <w:rFonts w:ascii="Times New Roman" w:eastAsia="Times New Roman" w:hAnsi="Times New Roman" w:cs="Times New Roman"/>
          <w:b/>
          <w:color w:val="FF0000"/>
          <w:sz w:val="28"/>
          <w:szCs w:val="28"/>
        </w:rPr>
        <w:t xml:space="preserve">  Xu </w:t>
      </w:r>
      <w:proofErr w:type="spellStart"/>
      <w:r w:rsidRPr="00127ECF">
        <w:rPr>
          <w:rFonts w:ascii="Times New Roman" w:eastAsia="Times New Roman" w:hAnsi="Times New Roman" w:cs="Times New Roman"/>
          <w:b/>
          <w:color w:val="FF0000"/>
          <w:sz w:val="28"/>
          <w:szCs w:val="28"/>
        </w:rPr>
        <w:t>hướng</w:t>
      </w:r>
      <w:proofErr w:type="spellEnd"/>
      <w:r w:rsidRPr="00127ECF">
        <w:rPr>
          <w:rFonts w:ascii="Times New Roman" w:eastAsia="Times New Roman" w:hAnsi="Times New Roman" w:cs="Times New Roman"/>
          <w:b/>
          <w:color w:val="FF0000"/>
          <w:sz w:val="28"/>
          <w:szCs w:val="28"/>
        </w:rPr>
        <w:t xml:space="preserve"> trong tương lai</w:t>
      </w:r>
      <w:bookmarkEnd w:id="26"/>
    </w:p>
    <w:p w14:paraId="11FF1114"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126EFC57" wp14:editId="46D359DD">
            <wp:extent cx="5591175" cy="2714625"/>
            <wp:effectExtent l="0" t="0" r="0" b="0"/>
            <wp:docPr id="37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591175" cy="2714625"/>
                    </a:xfrm>
                    <a:prstGeom prst="rect">
                      <a:avLst/>
                    </a:prstGeom>
                    <a:ln/>
                  </pic:spPr>
                </pic:pic>
              </a:graphicData>
            </a:graphic>
          </wp:inline>
        </w:drawing>
      </w:r>
    </w:p>
    <w:p w14:paraId="013EF088" w14:textId="05EB82D5" w:rsidR="00DF21F4" w:rsidRPr="00985878" w:rsidRDefault="009E7086" w:rsidP="00985878">
      <w:pPr>
        <w:spacing w:after="0" w:line="360" w:lineRule="auto"/>
        <w:jc w:val="center"/>
        <w:rPr>
          <w:rFonts w:ascii="Times New Roman" w:eastAsia="Times New Roman" w:hAnsi="Times New Roman" w:cs="Times New Roman"/>
          <w:i/>
          <w:iCs/>
          <w:color w:val="5B9BD5" w:themeColor="accent1"/>
          <w:sz w:val="22"/>
          <w:szCs w:val="22"/>
        </w:rPr>
      </w:pPr>
      <w:proofErr w:type="spellStart"/>
      <w:r w:rsidRPr="00985878">
        <w:rPr>
          <w:rFonts w:ascii="Times New Roman" w:eastAsia="Times New Roman" w:hAnsi="Times New Roman" w:cs="Times New Roman"/>
          <w:i/>
          <w:iCs/>
          <w:color w:val="5B9BD5" w:themeColor="accent1"/>
          <w:sz w:val="22"/>
          <w:szCs w:val="22"/>
        </w:rPr>
        <w:t>Nguồn</w:t>
      </w:r>
      <w:proofErr w:type="spellEnd"/>
      <w:r w:rsidRPr="00985878">
        <w:rPr>
          <w:rFonts w:ascii="Times New Roman" w:eastAsia="Times New Roman" w:hAnsi="Times New Roman" w:cs="Times New Roman"/>
          <w:i/>
          <w:iCs/>
          <w:color w:val="5B9BD5" w:themeColor="accent1"/>
          <w:sz w:val="22"/>
          <w:szCs w:val="22"/>
        </w:rPr>
        <w:t xml:space="preserve"> : </w:t>
      </w:r>
      <w:proofErr w:type="spellStart"/>
      <w:r w:rsidRPr="00985878">
        <w:rPr>
          <w:rFonts w:ascii="Times New Roman" w:eastAsia="Times New Roman" w:hAnsi="Times New Roman" w:cs="Times New Roman"/>
          <w:i/>
          <w:iCs/>
          <w:color w:val="5B9BD5" w:themeColor="accent1"/>
          <w:sz w:val="22"/>
          <w:szCs w:val="22"/>
        </w:rPr>
        <w:t>Decision</w:t>
      </w:r>
      <w:proofErr w:type="spellEnd"/>
      <w:r w:rsidRPr="00985878">
        <w:rPr>
          <w:rFonts w:ascii="Times New Roman" w:eastAsia="Times New Roman" w:hAnsi="Times New Roman" w:cs="Times New Roman"/>
          <w:i/>
          <w:iCs/>
          <w:color w:val="5B9BD5" w:themeColor="accent1"/>
          <w:sz w:val="22"/>
          <w:szCs w:val="22"/>
        </w:rPr>
        <w:t xml:space="preserve"> </w:t>
      </w:r>
      <w:proofErr w:type="spellStart"/>
      <w:r w:rsidRPr="00985878">
        <w:rPr>
          <w:rFonts w:ascii="Times New Roman" w:eastAsia="Times New Roman" w:hAnsi="Times New Roman" w:cs="Times New Roman"/>
          <w:i/>
          <w:iCs/>
          <w:color w:val="5B9BD5" w:themeColor="accent1"/>
          <w:sz w:val="22"/>
          <w:szCs w:val="22"/>
        </w:rPr>
        <w:t>lab</w:t>
      </w:r>
      <w:proofErr w:type="spellEnd"/>
    </w:p>
    <w:p w14:paraId="669E30B9" w14:textId="16928DE6" w:rsidR="00DF21F4" w:rsidRPr="00985878" w:rsidRDefault="009E7086" w:rsidP="000823CE">
      <w:pPr>
        <w:pStyle w:val="oancuaDanhsach"/>
        <w:numPr>
          <w:ilvl w:val="0"/>
          <w:numId w:val="37"/>
        </w:numPr>
        <w:spacing w:after="0" w:line="360" w:lineRule="auto"/>
        <w:jc w:val="both"/>
        <w:rPr>
          <w:rFonts w:ascii="Times New Roman" w:eastAsia="Times New Roman" w:hAnsi="Times New Roman" w:cs="Times New Roman"/>
          <w:sz w:val="28"/>
          <w:szCs w:val="28"/>
        </w:rPr>
      </w:pPr>
      <w:r w:rsidRPr="00985878">
        <w:rPr>
          <w:rFonts w:ascii="Times New Roman" w:eastAsia="Times New Roman" w:hAnsi="Times New Roman" w:cs="Times New Roman"/>
          <w:sz w:val="28"/>
          <w:szCs w:val="28"/>
        </w:rPr>
        <w:lastRenderedPageBreak/>
        <w:t xml:space="preserve">Xu </w:t>
      </w:r>
      <w:proofErr w:type="spellStart"/>
      <w:r w:rsidRPr="00985878">
        <w:rPr>
          <w:rFonts w:ascii="Times New Roman" w:eastAsia="Times New Roman" w:hAnsi="Times New Roman" w:cs="Times New Roman"/>
          <w:sz w:val="28"/>
          <w:szCs w:val="28"/>
        </w:rPr>
        <w:t>hướng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làm</w:t>
      </w:r>
      <w:proofErr w:type="spellEnd"/>
      <w:r w:rsidRPr="00985878">
        <w:rPr>
          <w:rFonts w:ascii="Times New Roman" w:eastAsia="Times New Roman" w:hAnsi="Times New Roman" w:cs="Times New Roman"/>
          <w:sz w:val="28"/>
          <w:szCs w:val="28"/>
        </w:rPr>
        <w:t xml:space="preserve"> theo </w:t>
      </w:r>
      <w:proofErr w:type="spellStart"/>
      <w:r w:rsidRPr="00985878">
        <w:rPr>
          <w:rFonts w:ascii="Times New Roman" w:eastAsia="Times New Roman" w:hAnsi="Times New Roman" w:cs="Times New Roman"/>
          <w:sz w:val="28"/>
          <w:szCs w:val="28"/>
        </w:rPr>
        <w:t>loại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hình</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trực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tiếp</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và</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online</w:t>
      </w:r>
      <w:proofErr w:type="spellEnd"/>
      <w:r w:rsidRPr="00985878">
        <w:rPr>
          <w:rFonts w:ascii="Times New Roman" w:eastAsia="Times New Roman" w:hAnsi="Times New Roman" w:cs="Times New Roman"/>
          <w:sz w:val="28"/>
          <w:szCs w:val="28"/>
        </w:rPr>
        <w:t xml:space="preserve"> tăng </w:t>
      </w:r>
      <w:proofErr w:type="spellStart"/>
      <w:r w:rsidRPr="00985878">
        <w:rPr>
          <w:rFonts w:ascii="Times New Roman" w:eastAsia="Times New Roman" w:hAnsi="Times New Roman" w:cs="Times New Roman"/>
          <w:sz w:val="28"/>
          <w:szCs w:val="28"/>
        </w:rPr>
        <w:t>mạnh</w:t>
      </w:r>
      <w:proofErr w:type="spellEnd"/>
    </w:p>
    <w:p w14:paraId="5DC02690" w14:textId="57E5690B" w:rsidR="00DF21F4" w:rsidRPr="00985878" w:rsidRDefault="009E7086" w:rsidP="000823CE">
      <w:pPr>
        <w:pStyle w:val="oancuaDanhsach"/>
        <w:numPr>
          <w:ilvl w:val="0"/>
          <w:numId w:val="37"/>
        </w:numPr>
        <w:spacing w:after="0" w:line="360" w:lineRule="auto"/>
        <w:jc w:val="both"/>
        <w:rPr>
          <w:rFonts w:ascii="Times New Roman" w:eastAsia="Times New Roman" w:hAnsi="Times New Roman" w:cs="Times New Roman"/>
          <w:sz w:val="28"/>
          <w:szCs w:val="28"/>
        </w:rPr>
      </w:pPr>
      <w:proofErr w:type="spellStart"/>
      <w:r w:rsidRPr="00985878">
        <w:rPr>
          <w:rFonts w:ascii="Times New Roman" w:eastAsia="Times New Roman" w:hAnsi="Times New Roman" w:cs="Times New Roman"/>
          <w:sz w:val="28"/>
          <w:szCs w:val="28"/>
        </w:rPr>
        <w:t>Với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sự</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phát</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triển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của</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các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sàn</w:t>
      </w:r>
      <w:proofErr w:type="spellEnd"/>
      <w:r w:rsidRPr="00985878">
        <w:rPr>
          <w:rFonts w:ascii="Times New Roman" w:eastAsia="Times New Roman" w:hAnsi="Times New Roman" w:cs="Times New Roman"/>
          <w:sz w:val="28"/>
          <w:szCs w:val="28"/>
        </w:rPr>
        <w:t xml:space="preserve"> thương </w:t>
      </w:r>
      <w:proofErr w:type="spellStart"/>
      <w:r w:rsidRPr="00985878">
        <w:rPr>
          <w:rFonts w:ascii="Times New Roman" w:eastAsia="Times New Roman" w:hAnsi="Times New Roman" w:cs="Times New Roman"/>
          <w:sz w:val="28"/>
          <w:szCs w:val="28"/>
        </w:rPr>
        <w:t>mại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điện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tử</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thì</w:t>
      </w:r>
      <w:proofErr w:type="spellEnd"/>
      <w:r w:rsidRPr="00985878">
        <w:rPr>
          <w:rFonts w:ascii="Times New Roman" w:eastAsia="Times New Roman" w:hAnsi="Times New Roman" w:cs="Times New Roman"/>
          <w:sz w:val="28"/>
          <w:szCs w:val="28"/>
        </w:rPr>
        <w:t xml:space="preserve"> xu </w:t>
      </w:r>
      <w:proofErr w:type="spellStart"/>
      <w:r w:rsidRPr="00985878">
        <w:rPr>
          <w:rFonts w:ascii="Times New Roman" w:eastAsia="Times New Roman" w:hAnsi="Times New Roman" w:cs="Times New Roman"/>
          <w:sz w:val="28"/>
          <w:szCs w:val="28"/>
        </w:rPr>
        <w:t>hướng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online</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cũng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là</w:t>
      </w:r>
      <w:proofErr w:type="spellEnd"/>
      <w:r w:rsidRPr="00985878">
        <w:rPr>
          <w:rFonts w:ascii="Times New Roman" w:eastAsia="Times New Roman" w:hAnsi="Times New Roman" w:cs="Times New Roman"/>
          <w:sz w:val="28"/>
          <w:szCs w:val="28"/>
        </w:rPr>
        <w:t xml:space="preserve"> 1 </w:t>
      </w:r>
      <w:proofErr w:type="spellStart"/>
      <w:r w:rsidRPr="00985878">
        <w:rPr>
          <w:rFonts w:ascii="Times New Roman" w:eastAsia="Times New Roman" w:hAnsi="Times New Roman" w:cs="Times New Roman"/>
          <w:sz w:val="28"/>
          <w:szCs w:val="28"/>
        </w:rPr>
        <w:t>cách</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tiếp</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cận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khách</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hàng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rất</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tốt</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từ</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đó</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mở</w:t>
      </w:r>
      <w:proofErr w:type="spellEnd"/>
      <w:r w:rsidRPr="00985878">
        <w:rPr>
          <w:rFonts w:ascii="Times New Roman" w:eastAsia="Times New Roman" w:hAnsi="Times New Roman" w:cs="Times New Roman"/>
          <w:sz w:val="28"/>
          <w:szCs w:val="28"/>
        </w:rPr>
        <w:t xml:space="preserve"> ra 1 cơ </w:t>
      </w:r>
      <w:proofErr w:type="spellStart"/>
      <w:r w:rsidRPr="00985878">
        <w:rPr>
          <w:rFonts w:ascii="Times New Roman" w:eastAsia="Times New Roman" w:hAnsi="Times New Roman" w:cs="Times New Roman"/>
          <w:sz w:val="28"/>
          <w:szCs w:val="28"/>
        </w:rPr>
        <w:t>hội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lớn</w:t>
      </w:r>
      <w:proofErr w:type="spellEnd"/>
      <w:r w:rsidRPr="00985878">
        <w:rPr>
          <w:rFonts w:ascii="Times New Roman" w:eastAsia="Times New Roman" w:hAnsi="Times New Roman" w:cs="Times New Roman"/>
          <w:sz w:val="28"/>
          <w:szCs w:val="28"/>
        </w:rPr>
        <w:t xml:space="preserve"> hơn. </w:t>
      </w:r>
      <w:proofErr w:type="spellStart"/>
      <w:r w:rsidRPr="00985878">
        <w:rPr>
          <w:rFonts w:ascii="Times New Roman" w:eastAsia="Times New Roman" w:hAnsi="Times New Roman" w:cs="Times New Roman"/>
          <w:sz w:val="28"/>
          <w:szCs w:val="28"/>
        </w:rPr>
        <w:t>Các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hàng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quán</w:t>
      </w:r>
      <w:proofErr w:type="spellEnd"/>
      <w:r w:rsidRPr="00985878">
        <w:rPr>
          <w:rFonts w:ascii="Times New Roman" w:eastAsia="Times New Roman" w:hAnsi="Times New Roman" w:cs="Times New Roman"/>
          <w:sz w:val="28"/>
          <w:szCs w:val="28"/>
        </w:rPr>
        <w:t xml:space="preserve"> không </w:t>
      </w:r>
      <w:proofErr w:type="spellStart"/>
      <w:r w:rsidRPr="00985878">
        <w:rPr>
          <w:rFonts w:ascii="Times New Roman" w:eastAsia="Times New Roman" w:hAnsi="Times New Roman" w:cs="Times New Roman"/>
          <w:sz w:val="28"/>
          <w:szCs w:val="28"/>
        </w:rPr>
        <w:t>cần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sở</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hữu</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địa</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điểm</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đẹp</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cũng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có</w:t>
      </w:r>
      <w:proofErr w:type="spellEnd"/>
      <w:r w:rsidRPr="00985878">
        <w:rPr>
          <w:rFonts w:ascii="Times New Roman" w:eastAsia="Times New Roman" w:hAnsi="Times New Roman" w:cs="Times New Roman"/>
          <w:sz w:val="28"/>
          <w:szCs w:val="28"/>
        </w:rPr>
        <w:t xml:space="preserve"> thêm cơ </w:t>
      </w:r>
      <w:proofErr w:type="spellStart"/>
      <w:r w:rsidRPr="00985878">
        <w:rPr>
          <w:rFonts w:ascii="Times New Roman" w:eastAsia="Times New Roman" w:hAnsi="Times New Roman" w:cs="Times New Roman"/>
          <w:sz w:val="28"/>
          <w:szCs w:val="28"/>
        </w:rPr>
        <w:t>hội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cạnh</w:t>
      </w:r>
      <w:proofErr w:type="spellEnd"/>
      <w:r w:rsidRPr="00985878">
        <w:rPr>
          <w:rFonts w:ascii="Times New Roman" w:eastAsia="Times New Roman" w:hAnsi="Times New Roman" w:cs="Times New Roman"/>
          <w:sz w:val="28"/>
          <w:szCs w:val="28"/>
        </w:rPr>
        <w:t xml:space="preserve"> tranh. </w:t>
      </w:r>
      <w:proofErr w:type="spellStart"/>
      <w:r w:rsidRPr="00985878">
        <w:rPr>
          <w:rFonts w:ascii="Times New Roman" w:eastAsia="Times New Roman" w:hAnsi="Times New Roman" w:cs="Times New Roman"/>
          <w:sz w:val="28"/>
          <w:szCs w:val="28"/>
        </w:rPr>
        <w:t>Vì</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vậy</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việc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làm</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quán</w:t>
      </w:r>
      <w:proofErr w:type="spellEnd"/>
      <w:r w:rsidRPr="00985878">
        <w:rPr>
          <w:rFonts w:ascii="Times New Roman" w:eastAsia="Times New Roman" w:hAnsi="Times New Roman" w:cs="Times New Roman"/>
          <w:sz w:val="28"/>
          <w:szCs w:val="28"/>
        </w:rPr>
        <w:t xml:space="preserve"> ăn </w:t>
      </w:r>
      <w:proofErr w:type="spellStart"/>
      <w:r w:rsidRPr="00985878">
        <w:rPr>
          <w:rFonts w:ascii="Times New Roman" w:eastAsia="Times New Roman" w:hAnsi="Times New Roman" w:cs="Times New Roman"/>
          <w:sz w:val="28"/>
          <w:szCs w:val="28"/>
        </w:rPr>
        <w:t>loại</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hình</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trực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tiếp</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và</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online</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là</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điều</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cần</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thiết</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của</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các</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nhà</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hàng</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và</w:t>
      </w:r>
      <w:proofErr w:type="spellEnd"/>
      <w:r w:rsidRPr="00985878">
        <w:rPr>
          <w:rFonts w:ascii="Times New Roman" w:eastAsia="Times New Roman" w:hAnsi="Times New Roman" w:cs="Times New Roman"/>
          <w:sz w:val="28"/>
          <w:szCs w:val="28"/>
        </w:rPr>
        <w:t xml:space="preserve"> </w:t>
      </w:r>
      <w:proofErr w:type="spellStart"/>
      <w:r w:rsidRPr="00985878">
        <w:rPr>
          <w:rFonts w:ascii="Times New Roman" w:eastAsia="Times New Roman" w:hAnsi="Times New Roman" w:cs="Times New Roman"/>
          <w:sz w:val="28"/>
          <w:szCs w:val="28"/>
        </w:rPr>
        <w:t>quán</w:t>
      </w:r>
      <w:proofErr w:type="spellEnd"/>
      <w:r w:rsidRPr="00985878">
        <w:rPr>
          <w:rFonts w:ascii="Times New Roman" w:eastAsia="Times New Roman" w:hAnsi="Times New Roman" w:cs="Times New Roman"/>
          <w:sz w:val="28"/>
          <w:szCs w:val="28"/>
        </w:rPr>
        <w:t xml:space="preserve"> ăn.</w:t>
      </w:r>
    </w:p>
    <w:p w14:paraId="2F944332"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65E2A9AE" w14:textId="77777777" w:rsidR="00DF21F4" w:rsidRPr="00985878" w:rsidRDefault="009E7086" w:rsidP="00127ECF">
      <w:pPr>
        <w:pStyle w:val="u2"/>
        <w:spacing w:before="0" w:line="360" w:lineRule="auto"/>
        <w:jc w:val="both"/>
        <w:rPr>
          <w:rFonts w:ascii="Times New Roman" w:eastAsia="Times New Roman" w:hAnsi="Times New Roman" w:cs="Times New Roman"/>
          <w:b/>
          <w:bCs/>
          <w:color w:val="FF0000"/>
          <w:sz w:val="28"/>
          <w:szCs w:val="28"/>
        </w:rPr>
      </w:pPr>
      <w:bookmarkStart w:id="27" w:name="_heading=h.57so8m8xds43" w:colFirst="0" w:colLast="0"/>
      <w:bookmarkStart w:id="28" w:name="_Toc117864745"/>
      <w:bookmarkEnd w:id="27"/>
      <w:r w:rsidRPr="00985878">
        <w:rPr>
          <w:rFonts w:ascii="Times New Roman" w:eastAsia="Times New Roman" w:hAnsi="Times New Roman" w:cs="Times New Roman"/>
          <w:b/>
          <w:bCs/>
          <w:color w:val="FF0000"/>
          <w:sz w:val="28"/>
          <w:szCs w:val="28"/>
        </w:rPr>
        <w:t xml:space="preserve">1.4   </w:t>
      </w:r>
      <w:proofErr w:type="spellStart"/>
      <w:r w:rsidRPr="00985878">
        <w:rPr>
          <w:rFonts w:ascii="Times New Roman" w:eastAsia="Times New Roman" w:hAnsi="Times New Roman" w:cs="Times New Roman"/>
          <w:b/>
          <w:bCs/>
          <w:color w:val="FF0000"/>
          <w:sz w:val="28"/>
          <w:szCs w:val="28"/>
        </w:rPr>
        <w:t>Đối</w:t>
      </w:r>
      <w:proofErr w:type="spellEnd"/>
      <w:r w:rsidRPr="00985878">
        <w:rPr>
          <w:rFonts w:ascii="Times New Roman" w:eastAsia="Times New Roman" w:hAnsi="Times New Roman" w:cs="Times New Roman"/>
          <w:b/>
          <w:bCs/>
          <w:color w:val="FF0000"/>
          <w:sz w:val="28"/>
          <w:szCs w:val="28"/>
        </w:rPr>
        <w:t xml:space="preserve"> </w:t>
      </w:r>
      <w:proofErr w:type="spellStart"/>
      <w:r w:rsidRPr="00985878">
        <w:rPr>
          <w:rFonts w:ascii="Times New Roman" w:eastAsia="Times New Roman" w:hAnsi="Times New Roman" w:cs="Times New Roman"/>
          <w:b/>
          <w:bCs/>
          <w:color w:val="FF0000"/>
          <w:sz w:val="28"/>
          <w:szCs w:val="28"/>
        </w:rPr>
        <w:t>thủ</w:t>
      </w:r>
      <w:proofErr w:type="spellEnd"/>
      <w:r w:rsidRPr="00985878">
        <w:rPr>
          <w:rFonts w:ascii="Times New Roman" w:eastAsia="Times New Roman" w:hAnsi="Times New Roman" w:cs="Times New Roman"/>
          <w:b/>
          <w:bCs/>
          <w:color w:val="FF0000"/>
          <w:sz w:val="28"/>
          <w:szCs w:val="28"/>
        </w:rPr>
        <w:t xml:space="preserve"> </w:t>
      </w:r>
      <w:proofErr w:type="spellStart"/>
      <w:r w:rsidRPr="00985878">
        <w:rPr>
          <w:rFonts w:ascii="Times New Roman" w:eastAsia="Times New Roman" w:hAnsi="Times New Roman" w:cs="Times New Roman"/>
          <w:b/>
          <w:bCs/>
          <w:color w:val="FF0000"/>
          <w:sz w:val="28"/>
          <w:szCs w:val="28"/>
        </w:rPr>
        <w:t>cạnh</w:t>
      </w:r>
      <w:proofErr w:type="spellEnd"/>
      <w:r w:rsidRPr="00985878">
        <w:rPr>
          <w:rFonts w:ascii="Times New Roman" w:eastAsia="Times New Roman" w:hAnsi="Times New Roman" w:cs="Times New Roman"/>
          <w:b/>
          <w:bCs/>
          <w:color w:val="FF0000"/>
          <w:sz w:val="28"/>
          <w:szCs w:val="28"/>
        </w:rPr>
        <w:t xml:space="preserve"> tranh</w:t>
      </w:r>
      <w:bookmarkEnd w:id="28"/>
    </w:p>
    <w:p w14:paraId="43947438" w14:textId="316F5354" w:rsidR="00DF21F4" w:rsidRPr="00127ECF" w:rsidRDefault="00827C98" w:rsidP="00127ECF">
      <w:pPr>
        <w:pStyle w:val="u2"/>
        <w:spacing w:before="0" w:line="360" w:lineRule="auto"/>
        <w:jc w:val="center"/>
        <w:rPr>
          <w:rFonts w:ascii="Times New Roman" w:eastAsia="Times New Roman" w:hAnsi="Times New Roman" w:cs="Times New Roman"/>
          <w:sz w:val="28"/>
          <w:szCs w:val="28"/>
        </w:rPr>
      </w:pPr>
      <w:bookmarkStart w:id="29" w:name="_heading=h.flgoq4wavegr" w:colFirst="0" w:colLast="0"/>
      <w:bookmarkEnd w:id="29"/>
      <w:r>
        <w:rPr>
          <w:rFonts w:ascii="Times New Roman" w:eastAsia="Times New Roman" w:hAnsi="Times New Roman" w:cs="Times New Roman"/>
          <w:noProof/>
          <w:sz w:val="28"/>
          <w:szCs w:val="28"/>
          <w:lang w:val="en-US"/>
        </w:rPr>
        <w:drawing>
          <wp:inline distT="0" distB="0" distL="0" distR="0" wp14:anchorId="16DC98EE" wp14:editId="376327BE">
            <wp:extent cx="5791835" cy="30473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ự Án Kinh Doanh Dịch Vụ Ăn Uống(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3047365"/>
                    </a:xfrm>
                    <a:prstGeom prst="rect">
                      <a:avLst/>
                    </a:prstGeom>
                  </pic:spPr>
                </pic:pic>
              </a:graphicData>
            </a:graphic>
          </wp:inline>
        </w:drawing>
      </w:r>
    </w:p>
    <w:p w14:paraId="313B536C"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30" w:name="_heading=h.3j2qqm3" w:colFirst="0" w:colLast="0"/>
      <w:bookmarkEnd w:id="30"/>
      <w:proofErr w:type="spellStart"/>
      <w:r w:rsidRPr="00127ECF">
        <w:rPr>
          <w:rFonts w:ascii="Times New Roman" w:eastAsia="Times New Roman" w:hAnsi="Times New Roman" w:cs="Times New Roman"/>
          <w:b/>
          <w:i/>
          <w:color w:val="000000"/>
          <w:sz w:val="28"/>
          <w:szCs w:val="28"/>
        </w:rPr>
        <w:t>Hình</w:t>
      </w:r>
      <w:proofErr w:type="spellEnd"/>
      <w:r w:rsidRPr="00127ECF">
        <w:rPr>
          <w:rFonts w:ascii="Times New Roman" w:eastAsia="Times New Roman" w:hAnsi="Times New Roman" w:cs="Times New Roman"/>
          <w:b/>
          <w:i/>
          <w:color w:val="000000"/>
          <w:sz w:val="28"/>
          <w:szCs w:val="28"/>
        </w:rPr>
        <w:t xml:space="preserve"> 1.4: </w:t>
      </w:r>
      <w:proofErr w:type="spellStart"/>
      <w:r w:rsidRPr="00127ECF">
        <w:rPr>
          <w:rFonts w:ascii="Times New Roman" w:eastAsia="Times New Roman" w:hAnsi="Times New Roman" w:cs="Times New Roman"/>
          <w:b/>
          <w:i/>
          <w:color w:val="000000"/>
          <w:sz w:val="28"/>
          <w:szCs w:val="28"/>
        </w:rPr>
        <w:t>Ảnh</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vị</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trí</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của</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quán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và</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đối</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thủ</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cạnh</w:t>
      </w:r>
      <w:proofErr w:type="spellEnd"/>
      <w:r w:rsidRPr="00127ECF">
        <w:rPr>
          <w:rFonts w:ascii="Times New Roman" w:eastAsia="Times New Roman" w:hAnsi="Times New Roman" w:cs="Times New Roman"/>
          <w:b/>
          <w:i/>
          <w:color w:val="000000"/>
          <w:sz w:val="28"/>
          <w:szCs w:val="28"/>
        </w:rPr>
        <w:t xml:space="preserve"> tranh</w:t>
      </w:r>
    </w:p>
    <w:p w14:paraId="4BFC3039"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31" w:name="_heading=h.f2fvef8j9enj" w:colFirst="0" w:colLast="0"/>
      <w:bookmarkEnd w:id="31"/>
      <w:r w:rsidRPr="00127ECF">
        <w:rPr>
          <w:rFonts w:ascii="Times New Roman" w:hAnsi="Times New Roman" w:cs="Times New Roman"/>
          <w:sz w:val="28"/>
          <w:szCs w:val="28"/>
        </w:rPr>
        <w:br w:type="page"/>
      </w:r>
    </w:p>
    <w:tbl>
      <w:tblPr>
        <w:tblStyle w:val="afffffffff5"/>
        <w:tblW w:w="9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40"/>
        <w:gridCol w:w="3040"/>
        <w:gridCol w:w="3040"/>
      </w:tblGrid>
      <w:tr w:rsidR="00DF21F4" w:rsidRPr="00127ECF" w14:paraId="79D8F067" w14:textId="77777777" w:rsidTr="00985878">
        <w:trPr>
          <w:trHeight w:val="559"/>
        </w:trPr>
        <w:tc>
          <w:tcPr>
            <w:tcW w:w="304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480E2693"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bookmarkStart w:id="32" w:name="_heading=h.l0uj9gin4glo" w:colFirst="0" w:colLast="0"/>
            <w:bookmarkEnd w:id="32"/>
            <w:proofErr w:type="spellStart"/>
            <w:r w:rsidRPr="00127ECF">
              <w:rPr>
                <w:rFonts w:ascii="Times New Roman" w:eastAsia="Times New Roman" w:hAnsi="Times New Roman" w:cs="Times New Roman"/>
                <w:b/>
                <w:color w:val="FFFFFF"/>
                <w:sz w:val="28"/>
                <w:szCs w:val="28"/>
              </w:rPr>
              <w:lastRenderedPageBreak/>
              <w:t>Đối</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thủ</w:t>
            </w:r>
            <w:proofErr w:type="spellEnd"/>
          </w:p>
        </w:tc>
        <w:tc>
          <w:tcPr>
            <w:tcW w:w="304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61EAA460"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Điểm</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mạnh</w:t>
            </w:r>
            <w:proofErr w:type="spellEnd"/>
          </w:p>
        </w:tc>
        <w:tc>
          <w:tcPr>
            <w:tcW w:w="3040"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01B0E1F4"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Điểm</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yếu</w:t>
            </w:r>
            <w:proofErr w:type="spellEnd"/>
          </w:p>
        </w:tc>
      </w:tr>
      <w:tr w:rsidR="00DF21F4" w:rsidRPr="00127ECF" w14:paraId="37FC4C44" w14:textId="77777777">
        <w:trPr>
          <w:trHeight w:val="480"/>
        </w:trPr>
        <w:tc>
          <w:tcPr>
            <w:tcW w:w="91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BAA6A" w14:textId="77777777" w:rsidR="00DF21F4" w:rsidRPr="00127ECF" w:rsidRDefault="009E7086" w:rsidP="00127ECF">
            <w:pPr>
              <w:keepNext/>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647B3E6E" wp14:editId="7DB7D088">
                  <wp:extent cx="2790825" cy="2800350"/>
                  <wp:effectExtent l="0" t="0" r="9525" b="0"/>
                  <wp:docPr id="34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2790825" cy="2800350"/>
                          </a:xfrm>
                          <a:prstGeom prst="rect">
                            <a:avLst/>
                          </a:prstGeom>
                          <a:ln/>
                        </pic:spPr>
                      </pic:pic>
                    </a:graphicData>
                  </a:graphic>
                </wp:inline>
              </w:drawing>
            </w:r>
          </w:p>
          <w:p w14:paraId="13156CD1" w14:textId="77777777" w:rsidR="00DF21F4" w:rsidRPr="00127ECF" w:rsidRDefault="009E7086" w:rsidP="00127ECF">
            <w:pPr>
              <w:spacing w:line="360" w:lineRule="auto"/>
              <w:jc w:val="center"/>
              <w:rPr>
                <w:rFonts w:ascii="Times New Roman" w:eastAsia="Times New Roman" w:hAnsi="Times New Roman" w:cs="Times New Roman"/>
                <w:sz w:val="28"/>
                <w:szCs w:val="28"/>
              </w:rPr>
            </w:pPr>
            <w:bookmarkStart w:id="33" w:name="_heading=h.1y810tw" w:colFirst="0" w:colLast="0"/>
            <w:bookmarkEnd w:id="33"/>
            <w:proofErr w:type="spellStart"/>
            <w:r w:rsidRPr="00127ECF">
              <w:rPr>
                <w:rFonts w:ascii="Times New Roman" w:eastAsia="Times New Roman" w:hAnsi="Times New Roman" w:cs="Times New Roman"/>
                <w:b/>
                <w:i/>
                <w:sz w:val="28"/>
                <w:szCs w:val="28"/>
              </w:rPr>
              <w:t>Hình</w:t>
            </w:r>
            <w:proofErr w:type="spellEnd"/>
            <w:r w:rsidRPr="00127ECF">
              <w:rPr>
                <w:rFonts w:ascii="Times New Roman" w:eastAsia="Times New Roman" w:hAnsi="Times New Roman" w:cs="Times New Roman"/>
                <w:b/>
                <w:i/>
                <w:sz w:val="28"/>
                <w:szCs w:val="28"/>
              </w:rPr>
              <w:t xml:space="preserve"> 1.5: </w:t>
            </w:r>
            <w:proofErr w:type="spellStart"/>
            <w:r w:rsidRPr="00127ECF">
              <w:rPr>
                <w:rFonts w:ascii="Times New Roman" w:eastAsia="Times New Roman" w:hAnsi="Times New Roman" w:cs="Times New Roman"/>
                <w:b/>
                <w:i/>
                <w:sz w:val="28"/>
                <w:szCs w:val="28"/>
              </w:rPr>
              <w:t>Bún</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đậu</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Phất</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Lộc</w:t>
            </w:r>
            <w:proofErr w:type="spellEnd"/>
          </w:p>
        </w:tc>
      </w:tr>
      <w:tr w:rsidR="00DF21F4" w:rsidRPr="00127ECF" w14:paraId="6F6C5B6F" w14:textId="77777777">
        <w:trPr>
          <w:trHeight w:val="20"/>
        </w:trPr>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6AB56" w14:textId="77777777" w:rsidR="00DF21F4" w:rsidRPr="00127ECF" w:rsidRDefault="009E7086" w:rsidP="00127ECF">
            <w:pPr>
              <w:spacing w:line="360" w:lineRule="auto"/>
              <w:jc w:val="center"/>
              <w:rPr>
                <w:rFonts w:ascii="Times New Roman" w:eastAsia="Times New Roman" w:hAnsi="Times New Roman" w:cs="Times New Roman"/>
                <w:sz w:val="28"/>
                <w:szCs w:val="28"/>
              </w:rPr>
            </w:pPr>
            <w:bookmarkStart w:id="34" w:name="_heading=h.xwar27v57u9u" w:colFirst="0" w:colLast="0"/>
            <w:bookmarkEnd w:id="34"/>
            <w:proofErr w:type="spellStart"/>
            <w:r w:rsidRPr="00127ECF">
              <w:rPr>
                <w:rFonts w:ascii="Times New Roman" w:eastAsia="Times New Roman" w:hAnsi="Times New Roman" w:cs="Times New Roman"/>
                <w:sz w:val="28"/>
                <w:szCs w:val="28"/>
              </w:rPr>
              <w:t>Bún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đậu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Lộc</w:t>
            </w:r>
            <w:proofErr w:type="spellEnd"/>
            <w:r w:rsidRPr="00127ECF">
              <w:rPr>
                <w:rFonts w:ascii="Times New Roman" w:eastAsia="Times New Roman" w:hAnsi="Times New Roman" w:cs="Times New Roman"/>
                <w:sz w:val="28"/>
                <w:szCs w:val="28"/>
              </w:rPr>
              <w:t xml:space="preserve"> </w:t>
            </w:r>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EBE4" w14:textId="77777777" w:rsidR="00DF21F4" w:rsidRPr="00127ECF" w:rsidRDefault="009E7086" w:rsidP="000823CE">
            <w:pPr>
              <w:numPr>
                <w:ilvl w:val="0"/>
                <w:numId w:val="21"/>
              </w:numPr>
              <w:pBdr>
                <w:top w:val="nil"/>
                <w:left w:val="nil"/>
                <w:bottom w:val="nil"/>
                <w:right w:val="nil"/>
                <w:between w:val="nil"/>
              </w:pBdr>
              <w:spacing w:line="360" w:lineRule="auto"/>
              <w:ind w:left="0" w:firstLine="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Không gian </w:t>
            </w:r>
            <w:proofErr w:type="spellStart"/>
            <w:r w:rsidRPr="00127ECF">
              <w:rPr>
                <w:rFonts w:ascii="Times New Roman" w:eastAsia="Times New Roman" w:hAnsi="Times New Roman" w:cs="Times New Roman"/>
                <w:sz w:val="28"/>
                <w:szCs w:val="28"/>
              </w:rPr>
              <w:t>sạch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đẹp</w:t>
            </w:r>
            <w:proofErr w:type="spellEnd"/>
            <w:r w:rsidRPr="00127ECF">
              <w:rPr>
                <w:rFonts w:ascii="Times New Roman" w:eastAsia="Times New Roman" w:hAnsi="Times New Roman" w:cs="Times New Roman"/>
                <w:sz w:val="28"/>
                <w:szCs w:val="28"/>
              </w:rPr>
              <w:t>.</w:t>
            </w:r>
          </w:p>
          <w:p w14:paraId="1B516804" w14:textId="77777777" w:rsidR="00DF21F4" w:rsidRPr="00127ECF" w:rsidRDefault="009E7086" w:rsidP="000823CE">
            <w:pPr>
              <w:numPr>
                <w:ilvl w:val="0"/>
                <w:numId w:val="21"/>
              </w:numPr>
              <w:pBdr>
                <w:top w:val="nil"/>
                <w:left w:val="nil"/>
                <w:bottom w:val="nil"/>
                <w:right w:val="nil"/>
                <w:between w:val="nil"/>
              </w:pBdr>
              <w:spacing w:line="360" w:lineRule="auto"/>
              <w:ind w:left="0" w:firstLine="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Vị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0214B" w14:textId="77777777" w:rsidR="00DF21F4" w:rsidRPr="00127ECF" w:rsidRDefault="009E7086" w:rsidP="000823CE">
            <w:pPr>
              <w:numPr>
                <w:ilvl w:val="0"/>
                <w:numId w:val="13"/>
              </w:numPr>
              <w:pBdr>
                <w:top w:val="nil"/>
                <w:left w:val="nil"/>
                <w:bottom w:val="nil"/>
                <w:right w:val="nil"/>
                <w:between w:val="nil"/>
              </w:pBdr>
              <w:spacing w:line="360" w:lineRule="auto"/>
              <w:ind w:left="0" w:firstLine="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hẹp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chội</w:t>
            </w:r>
            <w:proofErr w:type="spellEnd"/>
          </w:p>
          <w:p w14:paraId="0EDA0ACC" w14:textId="77777777" w:rsidR="00DF21F4" w:rsidRPr="00127ECF" w:rsidRDefault="009E7086" w:rsidP="000823CE">
            <w:pPr>
              <w:numPr>
                <w:ilvl w:val="0"/>
                <w:numId w:val="13"/>
              </w:numPr>
              <w:pBdr>
                <w:top w:val="nil"/>
                <w:left w:val="nil"/>
                <w:bottom w:val="nil"/>
                <w:right w:val="nil"/>
                <w:between w:val="nil"/>
              </w:pBdr>
              <w:spacing w:line="360" w:lineRule="auto"/>
              <w:ind w:left="0" w:firstLine="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Cơ </w:t>
            </w:r>
            <w:proofErr w:type="spellStart"/>
            <w:r w:rsidRPr="00127ECF">
              <w:rPr>
                <w:rFonts w:ascii="Times New Roman" w:eastAsia="Times New Roman" w:hAnsi="Times New Roman" w:cs="Times New Roman"/>
                <w:sz w:val="28"/>
                <w:szCs w:val="28"/>
              </w:rPr>
              <w:t>sở</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tầng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còn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kém</w:t>
            </w:r>
            <w:proofErr w:type="spellEnd"/>
          </w:p>
          <w:p w14:paraId="5DDCF1B3"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highlight w:val="white"/>
              </w:rPr>
              <w:t xml:space="preserve">- Trang </w:t>
            </w:r>
            <w:proofErr w:type="spellStart"/>
            <w:r w:rsidRPr="00127ECF">
              <w:rPr>
                <w:rFonts w:ascii="Times New Roman" w:eastAsia="Times New Roman" w:hAnsi="Times New Roman" w:cs="Times New Roman"/>
                <w:sz w:val="28"/>
                <w:szCs w:val="28"/>
                <w:highlight w:val="white"/>
              </w:rPr>
              <w:t>phục</w:t>
            </w:r>
            <w:proofErr w:type="spellEnd"/>
            <w:r w:rsidRPr="00127ECF">
              <w:rPr>
                <w:rFonts w:ascii="Times New Roman" w:eastAsia="Times New Roman" w:hAnsi="Times New Roman" w:cs="Times New Roman"/>
                <w:sz w:val="28"/>
                <w:szCs w:val="28"/>
                <w:highlight w:val="white"/>
              </w:rPr>
              <w:t xml:space="preserve"> nhân viên </w:t>
            </w:r>
            <w:proofErr w:type="spellStart"/>
            <w:r w:rsidRPr="00127ECF">
              <w:rPr>
                <w:rFonts w:ascii="Times New Roman" w:eastAsia="Times New Roman" w:hAnsi="Times New Roman" w:cs="Times New Roman"/>
                <w:sz w:val="28"/>
                <w:szCs w:val="28"/>
                <w:highlight w:val="white"/>
              </w:rPr>
              <w:t>và</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cách</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phục</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vụ</w:t>
            </w:r>
            <w:proofErr w:type="spellEnd"/>
            <w:r w:rsidRPr="00127ECF">
              <w:rPr>
                <w:rFonts w:ascii="Times New Roman" w:eastAsia="Times New Roman" w:hAnsi="Times New Roman" w:cs="Times New Roman"/>
                <w:sz w:val="28"/>
                <w:szCs w:val="28"/>
                <w:highlight w:val="white"/>
              </w:rPr>
              <w:t xml:space="preserve"> chưa chuyên </w:t>
            </w:r>
            <w:proofErr w:type="spellStart"/>
            <w:r w:rsidRPr="00127ECF">
              <w:rPr>
                <w:rFonts w:ascii="Times New Roman" w:eastAsia="Times New Roman" w:hAnsi="Times New Roman" w:cs="Times New Roman"/>
                <w:sz w:val="28"/>
                <w:szCs w:val="28"/>
                <w:highlight w:val="white"/>
              </w:rPr>
              <w:t>nghiệp</w:t>
            </w:r>
            <w:proofErr w:type="spellEnd"/>
            <w:r w:rsidRPr="00127ECF">
              <w:rPr>
                <w:rFonts w:ascii="Times New Roman" w:eastAsia="Times New Roman" w:hAnsi="Times New Roman" w:cs="Times New Roman"/>
                <w:sz w:val="28"/>
                <w:szCs w:val="28"/>
                <w:highlight w:val="white"/>
              </w:rPr>
              <w:t>.</w:t>
            </w:r>
          </w:p>
          <w:p w14:paraId="003145B6"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đầu</w:t>
            </w:r>
            <w:proofErr w:type="spellEnd"/>
            <w:r w:rsidRPr="00127ECF">
              <w:rPr>
                <w:rFonts w:ascii="Times New Roman" w:eastAsia="Times New Roman" w:hAnsi="Times New Roman" w:cs="Times New Roman"/>
                <w:sz w:val="28"/>
                <w:szCs w:val="28"/>
              </w:rPr>
              <w:t xml:space="preserve"> tư </w:t>
            </w:r>
            <w:proofErr w:type="spellStart"/>
            <w:r w:rsidRPr="00127ECF">
              <w:rPr>
                <w:rFonts w:ascii="Times New Roman" w:eastAsia="Times New Roman" w:hAnsi="Times New Roman" w:cs="Times New Roman"/>
                <w:sz w:val="28"/>
                <w:szCs w:val="28"/>
              </w:rPr>
              <w:t>vật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tác</w:t>
            </w:r>
            <w:proofErr w:type="spellEnd"/>
            <w:r w:rsidRPr="00127ECF">
              <w:rPr>
                <w:rFonts w:ascii="Times New Roman" w:eastAsia="Times New Roman" w:hAnsi="Times New Roman" w:cs="Times New Roman"/>
                <w:sz w:val="28"/>
                <w:szCs w:val="28"/>
              </w:rPr>
              <w:t xml:space="preserve"> an </w:t>
            </w:r>
            <w:proofErr w:type="spellStart"/>
            <w:r w:rsidRPr="00127ECF">
              <w:rPr>
                <w:rFonts w:ascii="Times New Roman" w:eastAsia="Times New Roman" w:hAnsi="Times New Roman" w:cs="Times New Roman"/>
                <w:sz w:val="28"/>
                <w:szCs w:val="28"/>
              </w:rPr>
              <w:t>toàn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chữa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cháy</w:t>
            </w:r>
            <w:proofErr w:type="spellEnd"/>
            <w:r w:rsidRPr="00127ECF">
              <w:rPr>
                <w:rFonts w:ascii="Times New Roman" w:eastAsia="Times New Roman" w:hAnsi="Times New Roman" w:cs="Times New Roman"/>
                <w:sz w:val="28"/>
                <w:szCs w:val="28"/>
              </w:rPr>
              <w:t>.</w:t>
            </w:r>
          </w:p>
          <w:p w14:paraId="7D4BF6E2"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online</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còn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p>
          <w:p w14:paraId="664B3CE7"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highlight w:val="white"/>
              </w:rPr>
              <w:lastRenderedPageBreak/>
              <w:t xml:space="preserve">- </w:t>
            </w:r>
            <w:proofErr w:type="spellStart"/>
            <w:r w:rsidRPr="00127ECF">
              <w:rPr>
                <w:rFonts w:ascii="Times New Roman" w:eastAsia="Times New Roman" w:hAnsi="Times New Roman" w:cs="Times New Roman"/>
                <w:sz w:val="28"/>
                <w:szCs w:val="28"/>
                <w:highlight w:val="white"/>
              </w:rPr>
              <w:t>Thực</w:t>
            </w:r>
            <w:proofErr w:type="spellEnd"/>
            <w:r w:rsidRPr="00127ECF">
              <w:rPr>
                <w:rFonts w:ascii="Times New Roman" w:eastAsia="Times New Roman" w:hAnsi="Times New Roman" w:cs="Times New Roman"/>
                <w:sz w:val="28"/>
                <w:szCs w:val="28"/>
                <w:highlight w:val="white"/>
              </w:rPr>
              <w:t xml:space="preserve"> đơn không đa </w:t>
            </w:r>
            <w:proofErr w:type="spellStart"/>
            <w:r w:rsidRPr="00127ECF">
              <w:rPr>
                <w:rFonts w:ascii="Times New Roman" w:eastAsia="Times New Roman" w:hAnsi="Times New Roman" w:cs="Times New Roman"/>
                <w:sz w:val="28"/>
                <w:szCs w:val="28"/>
                <w:highlight w:val="white"/>
              </w:rPr>
              <w:t>dạng</w:t>
            </w:r>
            <w:proofErr w:type="spellEnd"/>
          </w:p>
        </w:tc>
      </w:tr>
      <w:tr w:rsidR="00DF21F4" w:rsidRPr="00127ECF" w14:paraId="3B515A77" w14:textId="77777777">
        <w:trPr>
          <w:trHeight w:val="5676"/>
        </w:trPr>
        <w:tc>
          <w:tcPr>
            <w:tcW w:w="912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C9248" w14:textId="77777777" w:rsidR="00DF21F4" w:rsidRPr="00127ECF" w:rsidRDefault="00DF21F4" w:rsidP="00127ECF">
            <w:pPr>
              <w:keepNext/>
              <w:spacing w:line="360" w:lineRule="auto"/>
              <w:jc w:val="center"/>
              <w:rPr>
                <w:rFonts w:ascii="Times New Roman" w:eastAsia="Times New Roman" w:hAnsi="Times New Roman" w:cs="Times New Roman"/>
                <w:sz w:val="28"/>
                <w:szCs w:val="28"/>
              </w:rPr>
            </w:pPr>
          </w:p>
          <w:p w14:paraId="3684AFCB" w14:textId="0CF1302C" w:rsidR="00DF21F4" w:rsidRPr="00127ECF" w:rsidRDefault="002E2EA6" w:rsidP="00127ECF">
            <w:pPr>
              <w:keepNext/>
              <w:spacing w:line="360" w:lineRule="auto"/>
              <w:jc w:val="center"/>
              <w:rPr>
                <w:rFonts w:ascii="Times New Roman" w:eastAsia="Times New Roman" w:hAnsi="Times New Roman" w:cs="Times New Roman"/>
                <w:sz w:val="28"/>
                <w:szCs w:val="28"/>
              </w:rPr>
            </w:pPr>
            <w:r>
              <w:rPr>
                <w:noProof/>
                <w:color w:val="000000"/>
                <w:sz w:val="19"/>
                <w:szCs w:val="19"/>
                <w:bdr w:val="none" w:sz="0" w:space="0" w:color="auto" w:frame="1"/>
                <w:lang w:val="en-US"/>
              </w:rPr>
              <w:drawing>
                <wp:inline distT="0" distB="0" distL="0" distR="0" wp14:anchorId="713FC86C" wp14:editId="7CBA2A2E">
                  <wp:extent cx="5667375" cy="3629025"/>
                  <wp:effectExtent l="0" t="0" r="9525" b="9525"/>
                  <wp:docPr id="3" name="Picture 3" descr="https://lh3.googleusercontent.com/X9_yKNpCtfRO6OWVFLbd6sIdSRS7QCorGBdtE_zWth6LsEkxlAs6jnrm0PYekA0C76tFUQ22axGdVzBYClnGaslsGmUNRGwTjV1vGilaSpNxSLrT3fwufULHJd1sIz5g1subH35Kbasjhc8QCBmvPMCSgibCz-wHG7njyxdstugyIO7CmW-fGYWA6J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9_yKNpCtfRO6OWVFLbd6sIdSRS7QCorGBdtE_zWth6LsEkxlAs6jnrm0PYekA0C76tFUQ22axGdVzBYClnGaslsGmUNRGwTjV1vGilaSpNxSLrT3fwufULHJd1sIz5g1subH35Kbasjhc8QCBmvPMCSgibCz-wHG7njyxdstugyIO7CmW-fGYWA6Jo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7375" cy="3629025"/>
                          </a:xfrm>
                          <a:prstGeom prst="rect">
                            <a:avLst/>
                          </a:prstGeom>
                          <a:noFill/>
                          <a:ln>
                            <a:noFill/>
                          </a:ln>
                        </pic:spPr>
                      </pic:pic>
                    </a:graphicData>
                  </a:graphic>
                </wp:inline>
              </w:drawing>
            </w:r>
          </w:p>
          <w:p w14:paraId="1B58DE35" w14:textId="04E21E0D" w:rsidR="00DF21F4" w:rsidRPr="002E2EA6" w:rsidRDefault="009E7086" w:rsidP="002E2EA6">
            <w:pPr>
              <w:spacing w:line="360" w:lineRule="auto"/>
              <w:rPr>
                <w:rFonts w:ascii="Times New Roman" w:eastAsia="Times New Roman" w:hAnsi="Times New Roman" w:cs="Times New Roman"/>
                <w:sz w:val="28"/>
                <w:szCs w:val="28"/>
                <w:lang w:val="en-US"/>
              </w:rPr>
            </w:pPr>
            <w:bookmarkStart w:id="35" w:name="_heading=h.2tr29vygubgi" w:colFirst="0" w:colLast="0"/>
            <w:bookmarkEnd w:id="35"/>
            <w:r w:rsidRPr="00127ECF">
              <w:rPr>
                <w:rFonts w:ascii="Times New Roman" w:eastAsia="Times New Roman" w:hAnsi="Times New Roman" w:cs="Times New Roman"/>
                <w:b/>
                <w:i/>
                <w:sz w:val="28"/>
                <w:szCs w:val="28"/>
              </w:rPr>
              <w:t xml:space="preserve">                     </w:t>
            </w:r>
            <w:r w:rsidR="002E2EA6">
              <w:rPr>
                <w:rFonts w:ascii="Times New Roman" w:eastAsia="Times New Roman" w:hAnsi="Times New Roman" w:cs="Times New Roman"/>
                <w:b/>
                <w:i/>
                <w:sz w:val="28"/>
                <w:szCs w:val="28"/>
              </w:rPr>
              <w:t xml:space="preserve">                </w:t>
            </w:r>
            <w:proofErr w:type="spellStart"/>
            <w:r w:rsidR="002E2EA6">
              <w:rPr>
                <w:rFonts w:ascii="Times New Roman" w:eastAsia="Times New Roman" w:hAnsi="Times New Roman" w:cs="Times New Roman"/>
                <w:b/>
                <w:i/>
                <w:sz w:val="28"/>
                <w:szCs w:val="28"/>
              </w:rPr>
              <w:t>Hình</w:t>
            </w:r>
            <w:proofErr w:type="spellEnd"/>
            <w:r w:rsidR="002E2EA6">
              <w:rPr>
                <w:rFonts w:ascii="Times New Roman" w:eastAsia="Times New Roman" w:hAnsi="Times New Roman" w:cs="Times New Roman"/>
                <w:b/>
                <w:i/>
                <w:sz w:val="28"/>
                <w:szCs w:val="28"/>
              </w:rPr>
              <w:t xml:space="preserve"> 1.6: Cơm T</w:t>
            </w:r>
            <w:r w:rsidR="002E2EA6">
              <w:rPr>
                <w:rFonts w:ascii="Times New Roman" w:eastAsia="Times New Roman" w:hAnsi="Times New Roman" w:cs="Times New Roman"/>
                <w:b/>
                <w:i/>
                <w:sz w:val="28"/>
                <w:szCs w:val="28"/>
                <w:lang w:val="en-US"/>
              </w:rPr>
              <w:t>ấ</w:t>
            </w:r>
            <w:r w:rsidRPr="00127ECF">
              <w:rPr>
                <w:rFonts w:ascii="Times New Roman" w:eastAsia="Times New Roman" w:hAnsi="Times New Roman" w:cs="Times New Roman"/>
                <w:b/>
                <w:i/>
                <w:sz w:val="28"/>
                <w:szCs w:val="28"/>
              </w:rPr>
              <w:t xml:space="preserve">m </w:t>
            </w:r>
            <w:proofErr w:type="spellStart"/>
            <w:r w:rsidR="002E2EA6">
              <w:rPr>
                <w:rFonts w:ascii="Times New Roman" w:eastAsia="Times New Roman" w:hAnsi="Times New Roman" w:cs="Times New Roman"/>
                <w:b/>
                <w:i/>
                <w:sz w:val="28"/>
                <w:szCs w:val="28"/>
                <w:lang w:val="en-US"/>
              </w:rPr>
              <w:t>Tường</w:t>
            </w:r>
            <w:proofErr w:type="spellEnd"/>
            <w:r w:rsidR="002E2EA6">
              <w:rPr>
                <w:rFonts w:ascii="Times New Roman" w:eastAsia="Times New Roman" w:hAnsi="Times New Roman" w:cs="Times New Roman"/>
                <w:b/>
                <w:i/>
                <w:sz w:val="28"/>
                <w:szCs w:val="28"/>
                <w:lang w:val="en-US"/>
              </w:rPr>
              <w:t xml:space="preserve"> </w:t>
            </w:r>
            <w:proofErr w:type="spellStart"/>
            <w:r w:rsidR="002E2EA6">
              <w:rPr>
                <w:rFonts w:ascii="Times New Roman" w:eastAsia="Times New Roman" w:hAnsi="Times New Roman" w:cs="Times New Roman"/>
                <w:b/>
                <w:i/>
                <w:sz w:val="28"/>
                <w:szCs w:val="28"/>
                <w:lang w:val="en-US"/>
              </w:rPr>
              <w:t>Hân</w:t>
            </w:r>
            <w:proofErr w:type="spellEnd"/>
          </w:p>
        </w:tc>
      </w:tr>
      <w:tr w:rsidR="00DF21F4" w:rsidRPr="00127ECF" w14:paraId="2A648A8C" w14:textId="77777777">
        <w:trPr>
          <w:trHeight w:val="20"/>
        </w:trPr>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85E73" w14:textId="77777777" w:rsidR="00DF21F4" w:rsidRPr="00127ECF" w:rsidRDefault="009E7086" w:rsidP="00127ECF">
            <w:pPr>
              <w:spacing w:line="360" w:lineRule="auto"/>
              <w:jc w:val="center"/>
              <w:rPr>
                <w:rFonts w:ascii="Times New Roman" w:eastAsia="Times New Roman" w:hAnsi="Times New Roman" w:cs="Times New Roman"/>
                <w:sz w:val="28"/>
                <w:szCs w:val="28"/>
              </w:rPr>
            </w:pPr>
            <w:bookmarkStart w:id="36" w:name="_heading=h.yznudl2abpxf" w:colFirst="0" w:colLast="0"/>
            <w:bookmarkEnd w:id="36"/>
            <w:r w:rsidRPr="00127ECF">
              <w:rPr>
                <w:rFonts w:ascii="Times New Roman" w:eastAsia="Times New Roman" w:hAnsi="Times New Roman" w:cs="Times New Roman"/>
                <w:b/>
                <w:i/>
                <w:sz w:val="28"/>
                <w:szCs w:val="28"/>
              </w:rPr>
              <w:t xml:space="preserve"> Cơm </w:t>
            </w:r>
            <w:proofErr w:type="spellStart"/>
            <w:r w:rsidRPr="00127ECF">
              <w:rPr>
                <w:rFonts w:ascii="Times New Roman" w:eastAsia="Times New Roman" w:hAnsi="Times New Roman" w:cs="Times New Roman"/>
                <w:b/>
                <w:i/>
                <w:sz w:val="28"/>
                <w:szCs w:val="28"/>
              </w:rPr>
              <w:t>tấm</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Tường</w:t>
            </w:r>
            <w:proofErr w:type="spellEnd"/>
            <w:r w:rsidRPr="00127ECF">
              <w:rPr>
                <w:rFonts w:ascii="Times New Roman" w:eastAsia="Times New Roman" w:hAnsi="Times New Roman" w:cs="Times New Roman"/>
                <w:b/>
                <w:i/>
                <w:sz w:val="28"/>
                <w:szCs w:val="28"/>
              </w:rPr>
              <w:t xml:space="preserve"> Hân</w:t>
            </w:r>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C25BD" w14:textId="77777777" w:rsidR="00DF21F4" w:rsidRPr="00127ECF" w:rsidRDefault="009E7086" w:rsidP="000823CE">
            <w:pPr>
              <w:numPr>
                <w:ilvl w:val="0"/>
                <w:numId w:val="16"/>
              </w:numPr>
              <w:pBdr>
                <w:top w:val="nil"/>
                <w:left w:val="nil"/>
                <w:bottom w:val="nil"/>
                <w:right w:val="nil"/>
                <w:between w:val="nil"/>
              </w:pBdr>
              <w:spacing w:line="360" w:lineRule="auto"/>
              <w:ind w:left="181" w:hanging="18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rãi</w:t>
            </w:r>
            <w:proofErr w:type="spellEnd"/>
            <w:r w:rsidRPr="00127ECF">
              <w:rPr>
                <w:rFonts w:ascii="Times New Roman" w:eastAsia="Times New Roman" w:hAnsi="Times New Roman" w:cs="Times New Roman"/>
                <w:sz w:val="28"/>
                <w:szCs w:val="28"/>
              </w:rPr>
              <w:t xml:space="preserve">, không gian </w:t>
            </w:r>
            <w:proofErr w:type="spellStart"/>
            <w:r w:rsidRPr="00127ECF">
              <w:rPr>
                <w:rFonts w:ascii="Times New Roman" w:eastAsia="Times New Roman" w:hAnsi="Times New Roman" w:cs="Times New Roman"/>
                <w:sz w:val="28"/>
                <w:szCs w:val="28"/>
              </w:rPr>
              <w:t>sạch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thoáng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đãng</w:t>
            </w:r>
            <w:proofErr w:type="spellEnd"/>
            <w:r w:rsidRPr="00127ECF">
              <w:rPr>
                <w:rFonts w:ascii="Times New Roman" w:eastAsia="Times New Roman" w:hAnsi="Times New Roman" w:cs="Times New Roman"/>
                <w:sz w:val="28"/>
                <w:szCs w:val="28"/>
              </w:rPr>
              <w:t>.</w:t>
            </w:r>
          </w:p>
          <w:p w14:paraId="11E093D6" w14:textId="77777777" w:rsidR="00DF21F4" w:rsidRPr="00127ECF" w:rsidRDefault="009E7086" w:rsidP="000823CE">
            <w:pPr>
              <w:numPr>
                <w:ilvl w:val="0"/>
                <w:numId w:val="16"/>
              </w:numPr>
              <w:pBdr>
                <w:top w:val="nil"/>
                <w:left w:val="nil"/>
                <w:bottom w:val="nil"/>
                <w:right w:val="nil"/>
                <w:between w:val="nil"/>
              </w:pBdr>
              <w:spacing w:line="360" w:lineRule="auto"/>
              <w:ind w:left="181" w:hanging="18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Vị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p>
          <w:p w14:paraId="6F9439DA" w14:textId="77777777" w:rsidR="00DF21F4" w:rsidRPr="00127ECF" w:rsidRDefault="009E7086" w:rsidP="000823CE">
            <w:pPr>
              <w:numPr>
                <w:ilvl w:val="0"/>
                <w:numId w:val="16"/>
              </w:numPr>
              <w:pBdr>
                <w:top w:val="nil"/>
                <w:left w:val="nil"/>
                <w:bottom w:val="nil"/>
                <w:right w:val="nil"/>
                <w:between w:val="nil"/>
              </w:pBdr>
              <w:spacing w:line="360" w:lineRule="auto"/>
              <w:ind w:left="181" w:hanging="18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Nơi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xe </w:t>
            </w:r>
            <w:proofErr w:type="spellStart"/>
            <w:r w:rsidRPr="00127ECF">
              <w:rPr>
                <w:rFonts w:ascii="Times New Roman" w:eastAsia="Times New Roman" w:hAnsi="Times New Roman" w:cs="Times New Roman"/>
                <w:sz w:val="28"/>
                <w:szCs w:val="28"/>
              </w:rPr>
              <w:t>rộng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rãi</w:t>
            </w:r>
            <w:proofErr w:type="spellEnd"/>
          </w:p>
          <w:p w14:paraId="247C5A7B" w14:textId="77777777" w:rsidR="00DF21F4" w:rsidRPr="00127ECF" w:rsidRDefault="009E7086" w:rsidP="000823CE">
            <w:pPr>
              <w:numPr>
                <w:ilvl w:val="0"/>
                <w:numId w:val="16"/>
              </w:numPr>
              <w:pBdr>
                <w:top w:val="nil"/>
                <w:left w:val="nil"/>
                <w:bottom w:val="nil"/>
                <w:right w:val="nil"/>
                <w:between w:val="nil"/>
              </w:pBdr>
              <w:spacing w:line="360" w:lineRule="auto"/>
              <w:ind w:left="181" w:hanging="180"/>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Nhân viên </w:t>
            </w:r>
            <w:proofErr w:type="spellStart"/>
            <w:r w:rsidRPr="00127ECF">
              <w:rPr>
                <w:rFonts w:ascii="Times New Roman" w:eastAsia="Times New Roman" w:hAnsi="Times New Roman" w:cs="Times New Roman"/>
                <w:sz w:val="28"/>
                <w:szCs w:val="28"/>
                <w:highlight w:val="white"/>
              </w:rPr>
              <w:t>trẻ</w:t>
            </w:r>
            <w:proofErr w:type="spellEnd"/>
            <w:r w:rsidRPr="00127ECF">
              <w:rPr>
                <w:rFonts w:ascii="Times New Roman" w:eastAsia="Times New Roman" w:hAnsi="Times New Roman" w:cs="Times New Roman"/>
                <w:sz w:val="28"/>
                <w:szCs w:val="28"/>
                <w:highlight w:val="white"/>
              </w:rPr>
              <w:t xml:space="preserve">, năng </w:t>
            </w:r>
            <w:proofErr w:type="spellStart"/>
            <w:r w:rsidRPr="00127ECF">
              <w:rPr>
                <w:rFonts w:ascii="Times New Roman" w:eastAsia="Times New Roman" w:hAnsi="Times New Roman" w:cs="Times New Roman"/>
                <w:sz w:val="28"/>
                <w:szCs w:val="28"/>
                <w:highlight w:val="white"/>
              </w:rPr>
              <w:t>động</w:t>
            </w:r>
            <w:proofErr w:type="spellEnd"/>
          </w:p>
        </w:tc>
        <w:tc>
          <w:tcPr>
            <w:tcW w:w="3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7E4F1" w14:textId="77777777" w:rsidR="00DF21F4" w:rsidRPr="00127ECF" w:rsidRDefault="009E7086" w:rsidP="000823CE">
            <w:pPr>
              <w:numPr>
                <w:ilvl w:val="0"/>
                <w:numId w:val="34"/>
              </w:numPr>
              <w:pBdr>
                <w:top w:val="nil"/>
                <w:left w:val="nil"/>
                <w:bottom w:val="nil"/>
                <w:right w:val="nil"/>
                <w:between w:val="nil"/>
              </w:pBdr>
              <w:spacing w:line="360" w:lineRule="auto"/>
              <w:ind w:left="181" w:hanging="180"/>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online</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còn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p>
          <w:p w14:paraId="3106DD99" w14:textId="77777777" w:rsidR="00DF21F4" w:rsidRPr="00127ECF" w:rsidRDefault="009E7086" w:rsidP="000823CE">
            <w:pPr>
              <w:numPr>
                <w:ilvl w:val="0"/>
                <w:numId w:val="34"/>
              </w:numPr>
              <w:pBdr>
                <w:top w:val="nil"/>
                <w:left w:val="nil"/>
                <w:bottom w:val="nil"/>
                <w:right w:val="nil"/>
                <w:between w:val="nil"/>
              </w:pBdr>
              <w:spacing w:line="360" w:lineRule="auto"/>
              <w:ind w:left="181" w:hanging="180"/>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Chưa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hóa</w:t>
            </w:r>
            <w:proofErr w:type="spellEnd"/>
            <w:r w:rsidRPr="00127ECF">
              <w:rPr>
                <w:rFonts w:ascii="Times New Roman" w:eastAsia="Times New Roman" w:hAnsi="Times New Roman" w:cs="Times New Roman"/>
                <w:sz w:val="28"/>
                <w:szCs w:val="28"/>
              </w:rPr>
              <w:t xml:space="preserve"> đơn khi thanh </w:t>
            </w:r>
            <w:proofErr w:type="spellStart"/>
            <w:r w:rsidRPr="00127ECF">
              <w:rPr>
                <w:rFonts w:ascii="Times New Roman" w:eastAsia="Times New Roman" w:hAnsi="Times New Roman" w:cs="Times New Roman"/>
                <w:sz w:val="28"/>
                <w:szCs w:val="28"/>
              </w:rPr>
              <w:t>toán</w:t>
            </w:r>
            <w:proofErr w:type="spellEnd"/>
          </w:p>
          <w:p w14:paraId="6F700D92" w14:textId="77777777" w:rsidR="00DF21F4" w:rsidRPr="00127ECF" w:rsidRDefault="009E7086" w:rsidP="000823CE">
            <w:pPr>
              <w:numPr>
                <w:ilvl w:val="0"/>
                <w:numId w:val="34"/>
              </w:numPr>
              <w:pBdr>
                <w:top w:val="nil"/>
                <w:left w:val="nil"/>
                <w:bottom w:val="nil"/>
                <w:right w:val="nil"/>
                <w:between w:val="nil"/>
              </w:pBdr>
              <w:spacing w:line="360" w:lineRule="auto"/>
              <w:ind w:left="181" w:hanging="180"/>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Trang </w:t>
            </w:r>
            <w:proofErr w:type="spellStart"/>
            <w:r w:rsidRPr="00127ECF">
              <w:rPr>
                <w:rFonts w:ascii="Times New Roman" w:eastAsia="Times New Roman" w:hAnsi="Times New Roman" w:cs="Times New Roman"/>
                <w:sz w:val="28"/>
                <w:szCs w:val="28"/>
                <w:highlight w:val="white"/>
              </w:rPr>
              <w:t>phục</w:t>
            </w:r>
            <w:proofErr w:type="spellEnd"/>
            <w:r w:rsidRPr="00127ECF">
              <w:rPr>
                <w:rFonts w:ascii="Times New Roman" w:eastAsia="Times New Roman" w:hAnsi="Times New Roman" w:cs="Times New Roman"/>
                <w:sz w:val="28"/>
                <w:szCs w:val="28"/>
                <w:highlight w:val="white"/>
              </w:rPr>
              <w:t xml:space="preserve"> nhân viên </w:t>
            </w:r>
            <w:proofErr w:type="spellStart"/>
            <w:r w:rsidRPr="00127ECF">
              <w:rPr>
                <w:rFonts w:ascii="Times New Roman" w:eastAsia="Times New Roman" w:hAnsi="Times New Roman" w:cs="Times New Roman"/>
                <w:sz w:val="28"/>
                <w:szCs w:val="28"/>
                <w:highlight w:val="white"/>
              </w:rPr>
              <w:t>và</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cách</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phục</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vụ</w:t>
            </w:r>
            <w:proofErr w:type="spellEnd"/>
            <w:r w:rsidRPr="00127ECF">
              <w:rPr>
                <w:rFonts w:ascii="Times New Roman" w:eastAsia="Times New Roman" w:hAnsi="Times New Roman" w:cs="Times New Roman"/>
                <w:sz w:val="28"/>
                <w:szCs w:val="28"/>
                <w:highlight w:val="white"/>
              </w:rPr>
              <w:t xml:space="preserve"> chưa chuyên </w:t>
            </w:r>
            <w:proofErr w:type="spellStart"/>
            <w:r w:rsidRPr="00127ECF">
              <w:rPr>
                <w:rFonts w:ascii="Times New Roman" w:eastAsia="Times New Roman" w:hAnsi="Times New Roman" w:cs="Times New Roman"/>
                <w:sz w:val="28"/>
                <w:szCs w:val="28"/>
                <w:highlight w:val="white"/>
              </w:rPr>
              <w:t>nghiệp</w:t>
            </w:r>
            <w:proofErr w:type="spellEnd"/>
            <w:r w:rsidRPr="00127ECF">
              <w:rPr>
                <w:rFonts w:ascii="Times New Roman" w:eastAsia="Times New Roman" w:hAnsi="Times New Roman" w:cs="Times New Roman"/>
                <w:sz w:val="28"/>
                <w:szCs w:val="28"/>
                <w:highlight w:val="white"/>
              </w:rPr>
              <w:t>.</w:t>
            </w:r>
          </w:p>
          <w:p w14:paraId="38C595D2" w14:textId="77777777" w:rsidR="00DF21F4" w:rsidRPr="00127ECF" w:rsidRDefault="009E7086" w:rsidP="000823CE">
            <w:pPr>
              <w:numPr>
                <w:ilvl w:val="0"/>
                <w:numId w:val="34"/>
              </w:numPr>
              <w:pBdr>
                <w:top w:val="nil"/>
                <w:left w:val="nil"/>
                <w:bottom w:val="nil"/>
                <w:right w:val="nil"/>
                <w:between w:val="nil"/>
              </w:pBdr>
              <w:spacing w:line="360" w:lineRule="auto"/>
              <w:ind w:left="181" w:hanging="180"/>
              <w:jc w:val="both"/>
              <w:rPr>
                <w:rFonts w:ascii="Times New Roman" w:eastAsia="Times New Roman" w:hAnsi="Times New Roman" w:cs="Times New Roman"/>
                <w:sz w:val="28"/>
                <w:szCs w:val="28"/>
                <w:highlight w:val="white"/>
              </w:rPr>
            </w:pPr>
            <w:proofErr w:type="spellStart"/>
            <w:r w:rsidRPr="00127ECF">
              <w:rPr>
                <w:rFonts w:ascii="Times New Roman" w:eastAsia="Times New Roman" w:hAnsi="Times New Roman" w:cs="Times New Roman"/>
                <w:sz w:val="28"/>
                <w:szCs w:val="28"/>
                <w:highlight w:val="white"/>
              </w:rPr>
              <w:lastRenderedPageBreak/>
              <w:t>Thực</w:t>
            </w:r>
            <w:proofErr w:type="spellEnd"/>
            <w:r w:rsidRPr="00127ECF">
              <w:rPr>
                <w:rFonts w:ascii="Times New Roman" w:eastAsia="Times New Roman" w:hAnsi="Times New Roman" w:cs="Times New Roman"/>
                <w:sz w:val="28"/>
                <w:szCs w:val="28"/>
                <w:highlight w:val="white"/>
              </w:rPr>
              <w:t xml:space="preserve"> đơn không đa </w:t>
            </w:r>
            <w:proofErr w:type="spellStart"/>
            <w:r w:rsidRPr="00127ECF">
              <w:rPr>
                <w:rFonts w:ascii="Times New Roman" w:eastAsia="Times New Roman" w:hAnsi="Times New Roman" w:cs="Times New Roman"/>
                <w:sz w:val="28"/>
                <w:szCs w:val="28"/>
                <w:highlight w:val="white"/>
              </w:rPr>
              <w:t>dạng</w:t>
            </w:r>
            <w:proofErr w:type="spellEnd"/>
          </w:p>
          <w:p w14:paraId="0F1175D4" w14:textId="77777777" w:rsidR="00DF21F4" w:rsidRPr="00127ECF" w:rsidRDefault="009E7086" w:rsidP="000823CE">
            <w:pPr>
              <w:numPr>
                <w:ilvl w:val="0"/>
                <w:numId w:val="34"/>
              </w:numPr>
              <w:pBdr>
                <w:top w:val="nil"/>
                <w:left w:val="nil"/>
                <w:bottom w:val="nil"/>
                <w:right w:val="nil"/>
                <w:between w:val="nil"/>
              </w:pBdr>
              <w:spacing w:line="360" w:lineRule="auto"/>
              <w:ind w:left="181" w:hanging="180"/>
              <w:jc w:val="both"/>
              <w:rPr>
                <w:rFonts w:ascii="Times New Roman" w:eastAsia="Times New Roman" w:hAnsi="Times New Roman" w:cs="Times New Roman"/>
                <w:sz w:val="28"/>
                <w:szCs w:val="28"/>
                <w:highlight w:val="white"/>
              </w:rPr>
            </w:pPr>
            <w:proofErr w:type="spellStart"/>
            <w:r w:rsidRPr="00127ECF">
              <w:rPr>
                <w:rFonts w:ascii="Times New Roman" w:eastAsia="Times New Roman" w:hAnsi="Times New Roman" w:cs="Times New Roman"/>
                <w:sz w:val="28"/>
                <w:szCs w:val="28"/>
                <w:highlight w:val="white"/>
              </w:rPr>
              <w:t>Chất</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lượng</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thực</w:t>
            </w:r>
            <w:proofErr w:type="spellEnd"/>
            <w:r w:rsidRPr="00127ECF">
              <w:rPr>
                <w:rFonts w:ascii="Times New Roman" w:eastAsia="Times New Roman" w:hAnsi="Times New Roman" w:cs="Times New Roman"/>
                <w:sz w:val="28"/>
                <w:szCs w:val="28"/>
                <w:highlight w:val="white"/>
              </w:rPr>
              <w:t xml:space="preserve"> đơn chưa </w:t>
            </w:r>
            <w:proofErr w:type="spellStart"/>
            <w:r w:rsidRPr="00127ECF">
              <w:rPr>
                <w:rFonts w:ascii="Times New Roman" w:eastAsia="Times New Roman" w:hAnsi="Times New Roman" w:cs="Times New Roman"/>
                <w:sz w:val="28"/>
                <w:szCs w:val="28"/>
                <w:highlight w:val="white"/>
              </w:rPr>
              <w:t>được</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đảm</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bảo</w:t>
            </w:r>
            <w:proofErr w:type="spellEnd"/>
          </w:p>
          <w:p w14:paraId="2BE20602" w14:textId="77777777" w:rsidR="00DF21F4" w:rsidRPr="00127ECF" w:rsidRDefault="009E7086" w:rsidP="000823CE">
            <w:pPr>
              <w:numPr>
                <w:ilvl w:val="0"/>
                <w:numId w:val="34"/>
              </w:numPr>
              <w:pBdr>
                <w:top w:val="nil"/>
                <w:left w:val="nil"/>
                <w:bottom w:val="nil"/>
                <w:right w:val="nil"/>
                <w:between w:val="nil"/>
              </w:pBdr>
              <w:spacing w:line="360" w:lineRule="auto"/>
              <w:ind w:left="181" w:hanging="180"/>
              <w:jc w:val="both"/>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t xml:space="preserve">Trang </w:t>
            </w:r>
            <w:proofErr w:type="spellStart"/>
            <w:r w:rsidRPr="00127ECF">
              <w:rPr>
                <w:rFonts w:ascii="Times New Roman" w:eastAsia="Times New Roman" w:hAnsi="Times New Roman" w:cs="Times New Roman"/>
                <w:sz w:val="28"/>
                <w:szCs w:val="28"/>
                <w:highlight w:val="white"/>
              </w:rPr>
              <w:t>thiết</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bị</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nội</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thất</w:t>
            </w:r>
            <w:proofErr w:type="spellEnd"/>
            <w:r w:rsidRPr="00127ECF">
              <w:rPr>
                <w:rFonts w:ascii="Times New Roman" w:eastAsia="Times New Roman" w:hAnsi="Times New Roman" w:cs="Times New Roman"/>
                <w:sz w:val="28"/>
                <w:szCs w:val="28"/>
                <w:highlight w:val="white"/>
              </w:rPr>
              <w:t xml:space="preserve"> chưa </w:t>
            </w:r>
            <w:proofErr w:type="spellStart"/>
            <w:r w:rsidRPr="00127ECF">
              <w:rPr>
                <w:rFonts w:ascii="Times New Roman" w:eastAsia="Times New Roman" w:hAnsi="Times New Roman" w:cs="Times New Roman"/>
                <w:sz w:val="28"/>
                <w:szCs w:val="28"/>
                <w:highlight w:val="white"/>
              </w:rPr>
              <w:t>đầy</w:t>
            </w:r>
            <w:proofErr w:type="spellEnd"/>
            <w:r w:rsidRPr="00127ECF">
              <w:rPr>
                <w:rFonts w:ascii="Times New Roman" w:eastAsia="Times New Roman" w:hAnsi="Times New Roman" w:cs="Times New Roman"/>
                <w:sz w:val="28"/>
                <w:szCs w:val="28"/>
                <w:highlight w:val="white"/>
              </w:rPr>
              <w:t xml:space="preserve"> </w:t>
            </w:r>
            <w:proofErr w:type="spellStart"/>
            <w:r w:rsidRPr="00127ECF">
              <w:rPr>
                <w:rFonts w:ascii="Times New Roman" w:eastAsia="Times New Roman" w:hAnsi="Times New Roman" w:cs="Times New Roman"/>
                <w:sz w:val="28"/>
                <w:szCs w:val="28"/>
                <w:highlight w:val="white"/>
              </w:rPr>
              <w:t>đủ</w:t>
            </w:r>
            <w:proofErr w:type="spellEnd"/>
            <w:r w:rsidRPr="00127ECF">
              <w:rPr>
                <w:rFonts w:ascii="Times New Roman" w:eastAsia="Times New Roman" w:hAnsi="Times New Roman" w:cs="Times New Roman"/>
                <w:sz w:val="28"/>
                <w:szCs w:val="28"/>
                <w:highlight w:val="white"/>
              </w:rPr>
              <w:t>.</w:t>
            </w:r>
          </w:p>
          <w:p w14:paraId="190D32DA" w14:textId="77777777" w:rsidR="00DF21F4" w:rsidRPr="00127ECF" w:rsidRDefault="009E7086" w:rsidP="000823CE">
            <w:pPr>
              <w:numPr>
                <w:ilvl w:val="0"/>
                <w:numId w:val="34"/>
              </w:numPr>
              <w:pBdr>
                <w:top w:val="nil"/>
                <w:left w:val="nil"/>
                <w:bottom w:val="nil"/>
                <w:right w:val="nil"/>
                <w:between w:val="nil"/>
              </w:pBdr>
              <w:spacing w:line="360" w:lineRule="auto"/>
              <w:ind w:left="181" w:hanging="180"/>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Chưa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hóa</w:t>
            </w:r>
            <w:proofErr w:type="spellEnd"/>
            <w:r w:rsidRPr="00127ECF">
              <w:rPr>
                <w:rFonts w:ascii="Times New Roman" w:eastAsia="Times New Roman" w:hAnsi="Times New Roman" w:cs="Times New Roman"/>
                <w:sz w:val="28"/>
                <w:szCs w:val="28"/>
              </w:rPr>
              <w:t xml:space="preserve"> đơn </w:t>
            </w:r>
            <w:proofErr w:type="spellStart"/>
            <w:r w:rsidRPr="00127ECF">
              <w:rPr>
                <w:rFonts w:ascii="Times New Roman" w:eastAsia="Times New Roman" w:hAnsi="Times New Roman" w:cs="Times New Roman"/>
                <w:sz w:val="28"/>
                <w:szCs w:val="28"/>
              </w:rPr>
              <w:t>rõ</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ràng</w:t>
            </w:r>
            <w:proofErr w:type="spellEnd"/>
            <w:r w:rsidRPr="00127ECF">
              <w:rPr>
                <w:rFonts w:ascii="Times New Roman" w:eastAsia="Times New Roman" w:hAnsi="Times New Roman" w:cs="Times New Roman"/>
                <w:sz w:val="28"/>
                <w:szCs w:val="28"/>
              </w:rPr>
              <w:t xml:space="preserve"> khi thanh </w:t>
            </w:r>
            <w:proofErr w:type="spellStart"/>
            <w:r w:rsidRPr="00127ECF">
              <w:rPr>
                <w:rFonts w:ascii="Times New Roman" w:eastAsia="Times New Roman" w:hAnsi="Times New Roman" w:cs="Times New Roman"/>
                <w:sz w:val="28"/>
                <w:szCs w:val="28"/>
              </w:rPr>
              <w:t>toán</w:t>
            </w:r>
            <w:proofErr w:type="spellEnd"/>
          </w:p>
        </w:tc>
      </w:tr>
    </w:tbl>
    <w:p w14:paraId="6E23DCEC" w14:textId="77777777" w:rsidR="00DF21F4" w:rsidRPr="00127ECF" w:rsidRDefault="00DF21F4"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37" w:name="_heading=h.1ci93xb" w:colFirst="0" w:colLast="0"/>
      <w:bookmarkEnd w:id="37"/>
    </w:p>
    <w:p w14:paraId="0FCCD07B" w14:textId="58E8129F" w:rsidR="00DF21F4" w:rsidRPr="00985878" w:rsidRDefault="009E7086" w:rsidP="00985878">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38" w:name="_heading=h.tu6mn78a8132" w:colFirst="0" w:colLast="0"/>
      <w:bookmarkEnd w:id="38"/>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1.2:</w:t>
      </w:r>
      <w:r w:rsidR="002E2EA6">
        <w:rPr>
          <w:rFonts w:ascii="Times New Roman" w:eastAsia="Times New Roman" w:hAnsi="Times New Roman" w:cs="Times New Roman"/>
          <w:b/>
          <w:i/>
          <w:color w:val="000000"/>
          <w:sz w:val="28"/>
          <w:szCs w:val="28"/>
          <w:lang w:val="en-US"/>
        </w:rPr>
        <w:t xml:space="preserve"> </w:t>
      </w:r>
      <w:proofErr w:type="spellStart"/>
      <w:r w:rsidR="002E2EA6">
        <w:rPr>
          <w:rFonts w:ascii="Times New Roman" w:eastAsia="Times New Roman" w:hAnsi="Times New Roman" w:cs="Times New Roman"/>
          <w:b/>
          <w:i/>
          <w:color w:val="000000"/>
          <w:sz w:val="28"/>
          <w:szCs w:val="28"/>
          <w:lang w:val="en-US"/>
        </w:rPr>
        <w:t>Những</w:t>
      </w:r>
      <w:proofErr w:type="spellEnd"/>
      <w:r w:rsidR="002E2EA6">
        <w:rPr>
          <w:rFonts w:ascii="Times New Roman" w:eastAsia="Times New Roman" w:hAnsi="Times New Roman" w:cs="Times New Roman"/>
          <w:b/>
          <w:i/>
          <w:color w:val="000000"/>
          <w:sz w:val="28"/>
          <w:szCs w:val="28"/>
        </w:rPr>
        <w:t xml:space="preserve"> </w:t>
      </w:r>
      <w:proofErr w:type="spellStart"/>
      <w:r w:rsidR="002E2EA6">
        <w:rPr>
          <w:rFonts w:ascii="Times New Roman" w:eastAsia="Times New Roman" w:hAnsi="Times New Roman" w:cs="Times New Roman"/>
          <w:b/>
          <w:i/>
          <w:color w:val="000000"/>
          <w:sz w:val="28"/>
          <w:szCs w:val="28"/>
        </w:rPr>
        <w:t>đ</w:t>
      </w:r>
      <w:r w:rsidRPr="00127ECF">
        <w:rPr>
          <w:rFonts w:ascii="Times New Roman" w:eastAsia="Times New Roman" w:hAnsi="Times New Roman" w:cs="Times New Roman"/>
          <w:b/>
          <w:i/>
          <w:color w:val="000000"/>
          <w:sz w:val="28"/>
          <w:szCs w:val="28"/>
        </w:rPr>
        <w:t>ối</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thủ</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cạnh</w:t>
      </w:r>
      <w:proofErr w:type="spellEnd"/>
      <w:r w:rsidRPr="00127ECF">
        <w:rPr>
          <w:rFonts w:ascii="Times New Roman" w:eastAsia="Times New Roman" w:hAnsi="Times New Roman" w:cs="Times New Roman"/>
          <w:b/>
          <w:i/>
          <w:color w:val="000000"/>
          <w:sz w:val="28"/>
          <w:szCs w:val="28"/>
        </w:rPr>
        <w:t xml:space="preserve"> tranh </w:t>
      </w:r>
      <w:bookmarkStart w:id="39" w:name="_heading=h.x5oljwbo5quo" w:colFirst="0" w:colLast="0"/>
      <w:bookmarkStart w:id="40" w:name="_heading=h.hmr5j5c8mhju" w:colFirst="0" w:colLast="0"/>
      <w:bookmarkStart w:id="41" w:name="_heading=h.3whwml4" w:colFirst="0" w:colLast="0"/>
      <w:bookmarkEnd w:id="39"/>
      <w:bookmarkEnd w:id="40"/>
      <w:bookmarkEnd w:id="41"/>
    </w:p>
    <w:p w14:paraId="3F66BF59" w14:textId="77777777" w:rsidR="00DF21F4" w:rsidRPr="00985878" w:rsidRDefault="009E7086" w:rsidP="00127ECF">
      <w:pPr>
        <w:pStyle w:val="u2"/>
        <w:spacing w:before="0" w:line="360" w:lineRule="auto"/>
        <w:rPr>
          <w:rFonts w:ascii="Times New Roman" w:eastAsia="Times New Roman" w:hAnsi="Times New Roman" w:cs="Times New Roman"/>
          <w:b/>
          <w:bCs/>
          <w:color w:val="FF0000"/>
          <w:sz w:val="28"/>
          <w:szCs w:val="28"/>
        </w:rPr>
      </w:pPr>
      <w:bookmarkStart w:id="42" w:name="_Toc117864747"/>
      <w:r w:rsidRPr="00985878">
        <w:rPr>
          <w:rFonts w:ascii="Times New Roman" w:eastAsia="Times New Roman" w:hAnsi="Times New Roman" w:cs="Times New Roman"/>
          <w:b/>
          <w:bCs/>
          <w:color w:val="FF0000"/>
          <w:sz w:val="28"/>
          <w:szCs w:val="28"/>
        </w:rPr>
        <w:lastRenderedPageBreak/>
        <w:t xml:space="preserve">1.5   </w:t>
      </w:r>
      <w:proofErr w:type="spellStart"/>
      <w:r w:rsidRPr="00985878">
        <w:rPr>
          <w:rFonts w:ascii="Times New Roman" w:eastAsia="Times New Roman" w:hAnsi="Times New Roman" w:cs="Times New Roman"/>
          <w:b/>
          <w:bCs/>
          <w:color w:val="FF0000"/>
          <w:sz w:val="28"/>
          <w:szCs w:val="28"/>
        </w:rPr>
        <w:t>Khách</w:t>
      </w:r>
      <w:proofErr w:type="spellEnd"/>
      <w:r w:rsidRPr="00985878">
        <w:rPr>
          <w:rFonts w:ascii="Times New Roman" w:eastAsia="Times New Roman" w:hAnsi="Times New Roman" w:cs="Times New Roman"/>
          <w:b/>
          <w:bCs/>
          <w:color w:val="FF0000"/>
          <w:sz w:val="28"/>
          <w:szCs w:val="28"/>
        </w:rPr>
        <w:t xml:space="preserve"> </w:t>
      </w:r>
      <w:proofErr w:type="spellStart"/>
      <w:r w:rsidRPr="00985878">
        <w:rPr>
          <w:rFonts w:ascii="Times New Roman" w:eastAsia="Times New Roman" w:hAnsi="Times New Roman" w:cs="Times New Roman"/>
          <w:b/>
          <w:bCs/>
          <w:color w:val="FF0000"/>
          <w:sz w:val="28"/>
          <w:szCs w:val="28"/>
        </w:rPr>
        <w:t>hàng</w:t>
      </w:r>
      <w:proofErr w:type="spellEnd"/>
      <w:r w:rsidRPr="00985878">
        <w:rPr>
          <w:rFonts w:ascii="Times New Roman" w:eastAsia="Times New Roman" w:hAnsi="Times New Roman" w:cs="Times New Roman"/>
          <w:b/>
          <w:bCs/>
          <w:color w:val="FF0000"/>
          <w:sz w:val="28"/>
          <w:szCs w:val="28"/>
        </w:rPr>
        <w:t xml:space="preserve"> </w:t>
      </w:r>
      <w:proofErr w:type="spellStart"/>
      <w:r w:rsidRPr="00985878">
        <w:rPr>
          <w:rFonts w:ascii="Times New Roman" w:eastAsia="Times New Roman" w:hAnsi="Times New Roman" w:cs="Times New Roman"/>
          <w:b/>
          <w:bCs/>
          <w:color w:val="FF0000"/>
          <w:sz w:val="28"/>
          <w:szCs w:val="28"/>
        </w:rPr>
        <w:t>mục</w:t>
      </w:r>
      <w:proofErr w:type="spellEnd"/>
      <w:r w:rsidRPr="00985878">
        <w:rPr>
          <w:rFonts w:ascii="Times New Roman" w:eastAsia="Times New Roman" w:hAnsi="Times New Roman" w:cs="Times New Roman"/>
          <w:b/>
          <w:bCs/>
          <w:color w:val="FF0000"/>
          <w:sz w:val="28"/>
          <w:szCs w:val="28"/>
        </w:rPr>
        <w:t xml:space="preserve"> tiêu</w:t>
      </w:r>
      <w:bookmarkEnd w:id="42"/>
    </w:p>
    <w:p w14:paraId="78FE80D2" w14:textId="5BA6E9B4" w:rsidR="00DF21F4" w:rsidRPr="00127ECF" w:rsidRDefault="00985878" w:rsidP="00985878">
      <w:pPr>
        <w:spacing w:after="0" w:line="360" w:lineRule="auto"/>
        <w:jc w:val="center"/>
        <w:rPr>
          <w:rFonts w:ascii="Times New Roman" w:eastAsia="Times New Roman" w:hAnsi="Times New Roman" w:cs="Times New Roman"/>
          <w:sz w:val="28"/>
          <w:szCs w:val="28"/>
        </w:rPr>
      </w:pPr>
      <w:bookmarkStart w:id="43" w:name="_heading=h.664n4h8dlwj8" w:colFirst="0" w:colLast="0"/>
      <w:bookmarkEnd w:id="43"/>
      <w:r>
        <w:rPr>
          <w:noProof/>
          <w:lang w:val="en-US"/>
        </w:rPr>
        <w:drawing>
          <wp:inline distT="0" distB="0" distL="0" distR="0" wp14:anchorId="21865EF3" wp14:editId="3C8BD63E">
            <wp:extent cx="5791835" cy="462978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0"/>
                    <a:stretch>
                      <a:fillRect/>
                    </a:stretch>
                  </pic:blipFill>
                  <pic:spPr>
                    <a:xfrm>
                      <a:off x="0" y="0"/>
                      <a:ext cx="5791835" cy="4629785"/>
                    </a:xfrm>
                    <a:prstGeom prst="rect">
                      <a:avLst/>
                    </a:prstGeom>
                  </pic:spPr>
                </pic:pic>
              </a:graphicData>
            </a:graphic>
          </wp:inline>
        </w:drawing>
      </w:r>
    </w:p>
    <w:p w14:paraId="56A0E216" w14:textId="7EC24FFF"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44" w:name="_heading=h.qsh70q" w:colFirst="0" w:colLast="0"/>
      <w:bookmarkEnd w:id="44"/>
      <w:proofErr w:type="spellStart"/>
      <w:r w:rsidRPr="00127ECF">
        <w:rPr>
          <w:rFonts w:ascii="Times New Roman" w:eastAsia="Times New Roman" w:hAnsi="Times New Roman" w:cs="Times New Roman"/>
          <w:b/>
          <w:i/>
          <w:color w:val="000000"/>
          <w:sz w:val="28"/>
          <w:szCs w:val="28"/>
        </w:rPr>
        <w:t>Hình</w:t>
      </w:r>
      <w:proofErr w:type="spellEnd"/>
      <w:r w:rsidRPr="00127ECF">
        <w:rPr>
          <w:rFonts w:ascii="Times New Roman" w:eastAsia="Times New Roman" w:hAnsi="Times New Roman" w:cs="Times New Roman"/>
          <w:b/>
          <w:i/>
          <w:color w:val="000000"/>
          <w:sz w:val="28"/>
          <w:szCs w:val="28"/>
        </w:rPr>
        <w:t xml:space="preserve"> 1</w:t>
      </w:r>
      <w:r w:rsidR="0078770E">
        <w:rPr>
          <w:rFonts w:ascii="Times New Roman" w:eastAsia="Times New Roman" w:hAnsi="Times New Roman" w:cs="Times New Roman"/>
          <w:b/>
          <w:i/>
          <w:color w:val="000000"/>
          <w:sz w:val="28"/>
          <w:szCs w:val="28"/>
          <w:lang w:val="en-US"/>
        </w:rPr>
        <w:t>.7</w:t>
      </w:r>
      <w:r w:rsidRPr="00127ECF">
        <w:rPr>
          <w:rFonts w:ascii="Times New Roman" w:eastAsia="Times New Roman" w:hAnsi="Times New Roman" w:cs="Times New Roman"/>
          <w:b/>
          <w:i/>
          <w:color w:val="000000"/>
          <w:sz w:val="28"/>
          <w:szCs w:val="28"/>
        </w:rPr>
        <w:t xml:space="preserve">: Chân dung </w:t>
      </w:r>
      <w:proofErr w:type="spellStart"/>
      <w:r w:rsidRPr="00127ECF">
        <w:rPr>
          <w:rFonts w:ascii="Times New Roman" w:eastAsia="Times New Roman" w:hAnsi="Times New Roman" w:cs="Times New Roman"/>
          <w:b/>
          <w:i/>
          <w:color w:val="000000"/>
          <w:sz w:val="28"/>
          <w:szCs w:val="28"/>
        </w:rPr>
        <w:t>khách</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hàng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mục</w:t>
      </w:r>
      <w:proofErr w:type="spellEnd"/>
      <w:r w:rsidRPr="00127ECF">
        <w:rPr>
          <w:rFonts w:ascii="Times New Roman" w:eastAsia="Times New Roman" w:hAnsi="Times New Roman" w:cs="Times New Roman"/>
          <w:b/>
          <w:i/>
          <w:color w:val="000000"/>
          <w:sz w:val="28"/>
          <w:szCs w:val="28"/>
        </w:rPr>
        <w:t xml:space="preserve"> tiêu</w:t>
      </w:r>
    </w:p>
    <w:p w14:paraId="750E521C"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r w:rsidRPr="00127ECF">
        <w:rPr>
          <w:rFonts w:ascii="Times New Roman" w:hAnsi="Times New Roman" w:cs="Times New Roman"/>
          <w:sz w:val="28"/>
          <w:szCs w:val="28"/>
        </w:rPr>
        <w:br w:type="page"/>
      </w:r>
    </w:p>
    <w:p w14:paraId="4171007F" w14:textId="77777777" w:rsidR="00DF21F4" w:rsidRPr="00127ECF" w:rsidRDefault="00DF21F4"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45" w:name="_heading=h.js0z9gci4emr" w:colFirst="0" w:colLast="0"/>
      <w:bookmarkEnd w:id="45"/>
    </w:p>
    <w:tbl>
      <w:tblPr>
        <w:tblStyle w:val="afffffffff6"/>
        <w:tblW w:w="9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5"/>
        <w:gridCol w:w="1260"/>
        <w:gridCol w:w="6848"/>
      </w:tblGrid>
      <w:tr w:rsidR="00DF21F4" w:rsidRPr="00127ECF" w14:paraId="3243DED9" w14:textId="77777777">
        <w:trPr>
          <w:trHeight w:val="20"/>
        </w:trPr>
        <w:tc>
          <w:tcPr>
            <w:tcW w:w="1005" w:type="dxa"/>
            <w:shd w:val="clear" w:color="auto" w:fill="FF0000"/>
            <w:vAlign w:val="center"/>
          </w:tcPr>
          <w:p w14:paraId="272CD996" w14:textId="77777777" w:rsidR="00DF21F4" w:rsidRPr="00127ECF" w:rsidRDefault="00DF21F4" w:rsidP="00127ECF">
            <w:pPr>
              <w:spacing w:line="360" w:lineRule="auto"/>
              <w:jc w:val="center"/>
              <w:rPr>
                <w:rFonts w:ascii="Times New Roman" w:eastAsia="Times New Roman" w:hAnsi="Times New Roman" w:cs="Times New Roman"/>
                <w:b/>
                <w:color w:val="FFFFFF"/>
                <w:sz w:val="28"/>
                <w:szCs w:val="28"/>
              </w:rPr>
            </w:pPr>
          </w:p>
        </w:tc>
        <w:tc>
          <w:tcPr>
            <w:tcW w:w="1260" w:type="dxa"/>
            <w:shd w:val="clear" w:color="auto" w:fill="FF0000"/>
            <w:vAlign w:val="center"/>
          </w:tcPr>
          <w:p w14:paraId="7EA413F9"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Đặc</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điểm</w:t>
            </w:r>
            <w:proofErr w:type="spellEnd"/>
          </w:p>
        </w:tc>
        <w:tc>
          <w:tcPr>
            <w:tcW w:w="6848" w:type="dxa"/>
            <w:shd w:val="clear" w:color="auto" w:fill="FF0000"/>
            <w:vAlign w:val="center"/>
          </w:tcPr>
          <w:p w14:paraId="779F3868"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Mô </w:t>
            </w:r>
            <w:proofErr w:type="spellStart"/>
            <w:r w:rsidRPr="00127ECF">
              <w:rPr>
                <w:rFonts w:ascii="Times New Roman" w:eastAsia="Times New Roman" w:hAnsi="Times New Roman" w:cs="Times New Roman"/>
                <w:b/>
                <w:color w:val="FFFFFF"/>
                <w:sz w:val="28"/>
                <w:szCs w:val="28"/>
              </w:rPr>
              <w:t>tả</w:t>
            </w:r>
            <w:proofErr w:type="spellEnd"/>
          </w:p>
        </w:tc>
      </w:tr>
      <w:tr w:rsidR="00DF21F4" w:rsidRPr="00127ECF" w14:paraId="349220E9" w14:textId="77777777">
        <w:trPr>
          <w:trHeight w:val="20"/>
        </w:trPr>
        <w:tc>
          <w:tcPr>
            <w:tcW w:w="1005" w:type="dxa"/>
            <w:vMerge w:val="restart"/>
            <w:vAlign w:val="center"/>
          </w:tcPr>
          <w:p w14:paraId="70C9086A" w14:textId="77777777" w:rsidR="00DF21F4" w:rsidRPr="00127ECF" w:rsidRDefault="009E7086" w:rsidP="00127ECF">
            <w:pPr>
              <w:spacing w:line="360" w:lineRule="auto"/>
              <w:jc w:val="center"/>
              <w:rPr>
                <w:rFonts w:ascii="Times New Roman" w:eastAsia="Times New Roman" w:hAnsi="Times New Roman" w:cs="Times New Roman"/>
                <w:b/>
                <w:sz w:val="28"/>
                <w:szCs w:val="28"/>
              </w:rPr>
            </w:pPr>
            <w:r w:rsidRPr="00127ECF">
              <w:rPr>
                <w:rFonts w:ascii="Times New Roman" w:eastAsia="Times New Roman" w:hAnsi="Times New Roman" w:cs="Times New Roman"/>
                <w:b/>
                <w:color w:val="000000"/>
                <w:sz w:val="28"/>
                <w:szCs w:val="28"/>
              </w:rPr>
              <w:t xml:space="preserve">Nhân </w:t>
            </w:r>
            <w:proofErr w:type="spellStart"/>
            <w:r w:rsidRPr="00127ECF">
              <w:rPr>
                <w:rFonts w:ascii="Times New Roman" w:eastAsia="Times New Roman" w:hAnsi="Times New Roman" w:cs="Times New Roman"/>
                <w:b/>
                <w:color w:val="000000"/>
                <w:sz w:val="28"/>
                <w:szCs w:val="28"/>
              </w:rPr>
              <w:t>khẩu</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học</w:t>
            </w:r>
            <w:proofErr w:type="spellEnd"/>
          </w:p>
        </w:tc>
        <w:tc>
          <w:tcPr>
            <w:tcW w:w="1260" w:type="dxa"/>
            <w:vAlign w:val="center"/>
          </w:tcPr>
          <w:p w14:paraId="6B54C5B0"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Đối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tượng</w:t>
            </w:r>
            <w:proofErr w:type="spellEnd"/>
          </w:p>
        </w:tc>
        <w:tc>
          <w:tcPr>
            <w:tcW w:w="6848" w:type="dxa"/>
          </w:tcPr>
          <w:p w14:paraId="2E30E275" w14:textId="77777777" w:rsidR="00DF21F4" w:rsidRPr="00127ECF" w:rsidRDefault="009E7086" w:rsidP="000823CE">
            <w:pPr>
              <w:numPr>
                <w:ilvl w:val="0"/>
                <w:numId w:val="12"/>
              </w:numPr>
              <w:spacing w:line="360" w:lineRule="auto"/>
              <w:ind w:left="226" w:hanging="226"/>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Dân văn </w:t>
            </w:r>
            <w:proofErr w:type="spellStart"/>
            <w:r w:rsidRPr="00127ECF">
              <w:rPr>
                <w:rFonts w:ascii="Times New Roman" w:eastAsia="Times New Roman" w:hAnsi="Times New Roman" w:cs="Times New Roman"/>
                <w:sz w:val="28"/>
                <w:szCs w:val="28"/>
              </w:rPr>
              <w:t>phòng</w:t>
            </w:r>
            <w:proofErr w:type="spellEnd"/>
          </w:p>
          <w:p w14:paraId="246C5D2D" w14:textId="77777777" w:rsidR="00DF21F4" w:rsidRPr="00127ECF" w:rsidRDefault="009E7086" w:rsidP="000823CE">
            <w:pPr>
              <w:numPr>
                <w:ilvl w:val="0"/>
                <w:numId w:val="12"/>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Học</w:t>
            </w:r>
            <w:proofErr w:type="spellEnd"/>
            <w:r w:rsidRPr="00127ECF">
              <w:rPr>
                <w:rFonts w:ascii="Times New Roman" w:eastAsia="Times New Roman" w:hAnsi="Times New Roman" w:cs="Times New Roman"/>
                <w:sz w:val="28"/>
                <w:szCs w:val="28"/>
              </w:rPr>
              <w:t xml:space="preserve"> sinh </w:t>
            </w:r>
            <w:proofErr w:type="spellStart"/>
            <w:r w:rsidRPr="00127ECF">
              <w:rPr>
                <w:rFonts w:ascii="Times New Roman" w:eastAsia="Times New Roman" w:hAnsi="Times New Roman" w:cs="Times New Roman"/>
                <w:sz w:val="28"/>
                <w:szCs w:val="28"/>
              </w:rPr>
              <w:t>sinh</w:t>
            </w:r>
            <w:proofErr w:type="spellEnd"/>
            <w:r w:rsidRPr="00127ECF">
              <w:rPr>
                <w:rFonts w:ascii="Times New Roman" w:eastAsia="Times New Roman" w:hAnsi="Times New Roman" w:cs="Times New Roman"/>
                <w:sz w:val="28"/>
                <w:szCs w:val="28"/>
              </w:rPr>
              <w:t xml:space="preserve"> viên</w:t>
            </w:r>
          </w:p>
          <w:p w14:paraId="6C3F4370" w14:textId="77777777" w:rsidR="00DF21F4" w:rsidRPr="00127ECF" w:rsidRDefault="009E7086" w:rsidP="000823CE">
            <w:pPr>
              <w:numPr>
                <w:ilvl w:val="0"/>
                <w:numId w:val="12"/>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Shipper</w:t>
            </w:r>
            <w:proofErr w:type="spellEnd"/>
          </w:p>
          <w:p w14:paraId="520B1373" w14:textId="77777777" w:rsidR="00DF21F4" w:rsidRPr="00127ECF" w:rsidRDefault="009E7086" w:rsidP="000823CE">
            <w:pPr>
              <w:numPr>
                <w:ilvl w:val="0"/>
                <w:numId w:val="12"/>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chưa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gia </w:t>
            </w:r>
            <w:proofErr w:type="spellStart"/>
            <w:r w:rsidRPr="00127ECF">
              <w:rPr>
                <w:rFonts w:ascii="Times New Roman" w:eastAsia="Times New Roman" w:hAnsi="Times New Roman" w:cs="Times New Roman"/>
                <w:sz w:val="28"/>
                <w:szCs w:val="28"/>
              </w:rPr>
              <w:t>đình</w:t>
            </w:r>
            <w:proofErr w:type="spellEnd"/>
          </w:p>
          <w:p w14:paraId="0DF6150C" w14:textId="77777777" w:rsidR="00DF21F4" w:rsidRPr="00127ECF" w:rsidRDefault="009E7086" w:rsidP="000823CE">
            <w:pPr>
              <w:numPr>
                <w:ilvl w:val="0"/>
                <w:numId w:val="12"/>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Một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tự</w:t>
            </w:r>
            <w:proofErr w:type="spellEnd"/>
            <w:r w:rsidRPr="00127ECF">
              <w:rPr>
                <w:rFonts w:ascii="Times New Roman" w:eastAsia="Times New Roman" w:hAnsi="Times New Roman" w:cs="Times New Roman"/>
                <w:sz w:val="28"/>
                <w:szCs w:val="28"/>
              </w:rPr>
              <w:t xml:space="preserve"> do </w:t>
            </w:r>
            <w:proofErr w:type="spellStart"/>
            <w:r w:rsidRPr="00127ECF">
              <w:rPr>
                <w:rFonts w:ascii="Times New Roman" w:eastAsia="Times New Roman" w:hAnsi="Times New Roman" w:cs="Times New Roman"/>
                <w:sz w:val="28"/>
                <w:szCs w:val="28"/>
              </w:rPr>
              <w:t>khác</w:t>
            </w:r>
            <w:proofErr w:type="spellEnd"/>
          </w:p>
        </w:tc>
      </w:tr>
      <w:tr w:rsidR="00DF21F4" w:rsidRPr="00127ECF" w14:paraId="73380EC6" w14:textId="77777777">
        <w:trPr>
          <w:trHeight w:val="20"/>
        </w:trPr>
        <w:tc>
          <w:tcPr>
            <w:tcW w:w="1005" w:type="dxa"/>
            <w:vMerge/>
            <w:vAlign w:val="center"/>
          </w:tcPr>
          <w:p w14:paraId="65056348" w14:textId="77777777" w:rsidR="00DF21F4" w:rsidRPr="00127ECF" w:rsidRDefault="00DF21F4" w:rsidP="00127EC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1260" w:type="dxa"/>
            <w:vAlign w:val="center"/>
          </w:tcPr>
          <w:p w14:paraId="1ABEBCCA"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Độ</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tuổi</w:t>
            </w:r>
            <w:proofErr w:type="spellEnd"/>
          </w:p>
        </w:tc>
        <w:tc>
          <w:tcPr>
            <w:tcW w:w="6848" w:type="dxa"/>
          </w:tcPr>
          <w:p w14:paraId="225D5FFC" w14:textId="77777777" w:rsidR="00DF21F4" w:rsidRPr="00127ECF" w:rsidRDefault="009E7086">
            <w:pPr>
              <w:numPr>
                <w:ilvl w:val="0"/>
                <w:numId w:val="4"/>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18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30 </w:t>
            </w:r>
            <w:proofErr w:type="spellStart"/>
            <w:r w:rsidRPr="00127ECF">
              <w:rPr>
                <w:rFonts w:ascii="Times New Roman" w:eastAsia="Times New Roman" w:hAnsi="Times New Roman" w:cs="Times New Roman"/>
                <w:sz w:val="28"/>
                <w:szCs w:val="28"/>
              </w:rPr>
              <w:t>tuổi</w:t>
            </w:r>
            <w:proofErr w:type="spellEnd"/>
          </w:p>
        </w:tc>
      </w:tr>
      <w:tr w:rsidR="00DF21F4" w:rsidRPr="00127ECF" w14:paraId="24AF4AB3" w14:textId="77777777">
        <w:trPr>
          <w:trHeight w:val="20"/>
        </w:trPr>
        <w:tc>
          <w:tcPr>
            <w:tcW w:w="1005" w:type="dxa"/>
            <w:vMerge/>
            <w:vAlign w:val="center"/>
          </w:tcPr>
          <w:p w14:paraId="489BC607" w14:textId="77777777" w:rsidR="00DF21F4" w:rsidRPr="00127ECF" w:rsidRDefault="00DF21F4" w:rsidP="00127EC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1260" w:type="dxa"/>
            <w:vAlign w:val="center"/>
          </w:tcPr>
          <w:p w14:paraId="1B08DD60"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Giới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tính</w:t>
            </w:r>
            <w:proofErr w:type="spellEnd"/>
          </w:p>
        </w:tc>
        <w:tc>
          <w:tcPr>
            <w:tcW w:w="6848" w:type="dxa"/>
          </w:tcPr>
          <w:p w14:paraId="3E2175C1" w14:textId="77777777" w:rsidR="00DF21F4" w:rsidRPr="00127ECF" w:rsidRDefault="009E7086" w:rsidP="000823CE">
            <w:pPr>
              <w:numPr>
                <w:ilvl w:val="0"/>
                <w:numId w:val="14"/>
              </w:numPr>
              <w:spacing w:line="360" w:lineRule="auto"/>
              <w:ind w:left="226" w:hanging="226"/>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Nam </w:t>
            </w:r>
            <w:proofErr w:type="spellStart"/>
            <w:r w:rsidRPr="00127ECF">
              <w:rPr>
                <w:rFonts w:ascii="Times New Roman" w:eastAsia="Times New Roman" w:hAnsi="Times New Roman" w:cs="Times New Roman"/>
                <w:sz w:val="28"/>
                <w:szCs w:val="28"/>
              </w:rPr>
              <w:t>nữ</w:t>
            </w:r>
            <w:proofErr w:type="spellEnd"/>
          </w:p>
        </w:tc>
      </w:tr>
      <w:tr w:rsidR="00DF21F4" w:rsidRPr="00127ECF" w14:paraId="1CE65839" w14:textId="77777777">
        <w:trPr>
          <w:trHeight w:val="20"/>
        </w:trPr>
        <w:tc>
          <w:tcPr>
            <w:tcW w:w="1005" w:type="dxa"/>
            <w:vMerge/>
            <w:vAlign w:val="center"/>
          </w:tcPr>
          <w:p w14:paraId="73D189D8" w14:textId="77777777" w:rsidR="00DF21F4" w:rsidRPr="00127ECF" w:rsidRDefault="00DF21F4" w:rsidP="00127EC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p>
        </w:tc>
        <w:tc>
          <w:tcPr>
            <w:tcW w:w="1260" w:type="dxa"/>
            <w:vAlign w:val="center"/>
          </w:tcPr>
          <w:p w14:paraId="48A214FC"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Thu </w:t>
            </w:r>
            <w:proofErr w:type="spellStart"/>
            <w:r w:rsidRPr="00127ECF">
              <w:rPr>
                <w:rFonts w:ascii="Times New Roman" w:eastAsia="Times New Roman" w:hAnsi="Times New Roman" w:cs="Times New Roman"/>
                <w:color w:val="000000"/>
                <w:sz w:val="28"/>
                <w:szCs w:val="28"/>
              </w:rPr>
              <w:t>nhập</w:t>
            </w:r>
            <w:proofErr w:type="spellEnd"/>
          </w:p>
        </w:tc>
        <w:tc>
          <w:tcPr>
            <w:tcW w:w="6848" w:type="dxa"/>
          </w:tcPr>
          <w:p w14:paraId="0D0BE895" w14:textId="77777777" w:rsidR="00DF21F4" w:rsidRPr="00127ECF" w:rsidRDefault="009E7086" w:rsidP="000823CE">
            <w:pPr>
              <w:numPr>
                <w:ilvl w:val="0"/>
                <w:numId w:val="6"/>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thu </w:t>
            </w: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tầm</w:t>
            </w:r>
            <w:proofErr w:type="spellEnd"/>
            <w:r w:rsidRPr="00127ECF">
              <w:rPr>
                <w:rFonts w:ascii="Times New Roman" w:eastAsia="Times New Roman" w:hAnsi="Times New Roman" w:cs="Times New Roman"/>
                <w:sz w:val="28"/>
                <w:szCs w:val="28"/>
              </w:rPr>
              <w:t xml:space="preserve"> trung :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3tr </w:t>
            </w:r>
            <w:proofErr w:type="spellStart"/>
            <w:r w:rsidRPr="00127ECF">
              <w:rPr>
                <w:rFonts w:ascii="Times New Roman" w:eastAsia="Times New Roman" w:hAnsi="Times New Roman" w:cs="Times New Roman"/>
                <w:sz w:val="28"/>
                <w:szCs w:val="28"/>
              </w:rPr>
              <w:t>trở</w:t>
            </w:r>
            <w:proofErr w:type="spellEnd"/>
            <w:r w:rsidRPr="00127ECF">
              <w:rPr>
                <w:rFonts w:ascii="Times New Roman" w:eastAsia="Times New Roman" w:hAnsi="Times New Roman" w:cs="Times New Roman"/>
                <w:sz w:val="28"/>
                <w:szCs w:val="28"/>
              </w:rPr>
              <w:t xml:space="preserve"> lên</w:t>
            </w:r>
          </w:p>
        </w:tc>
      </w:tr>
      <w:tr w:rsidR="00DF21F4" w:rsidRPr="00127ECF" w14:paraId="258368AD" w14:textId="77777777">
        <w:trPr>
          <w:trHeight w:val="20"/>
        </w:trPr>
        <w:tc>
          <w:tcPr>
            <w:tcW w:w="1005" w:type="dxa"/>
            <w:vAlign w:val="center"/>
          </w:tcPr>
          <w:p w14:paraId="4BD3501C" w14:textId="77777777" w:rsidR="00DF21F4" w:rsidRPr="00127ECF" w:rsidRDefault="009E7086" w:rsidP="00127ECF">
            <w:pPr>
              <w:spacing w:line="360" w:lineRule="auto"/>
              <w:jc w:val="center"/>
              <w:rPr>
                <w:rFonts w:ascii="Times New Roman" w:eastAsia="Times New Roman" w:hAnsi="Times New Roman" w:cs="Times New Roman"/>
                <w:b/>
                <w:sz w:val="28"/>
                <w:szCs w:val="28"/>
              </w:rPr>
            </w:pPr>
            <w:proofErr w:type="spellStart"/>
            <w:r w:rsidRPr="00127ECF">
              <w:rPr>
                <w:rFonts w:ascii="Times New Roman" w:eastAsia="Times New Roman" w:hAnsi="Times New Roman" w:cs="Times New Roman"/>
                <w:b/>
                <w:color w:val="000000"/>
                <w:sz w:val="28"/>
                <w:szCs w:val="28"/>
              </w:rPr>
              <w:t>Vị</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trí</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địa</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lý</w:t>
            </w:r>
            <w:proofErr w:type="spellEnd"/>
          </w:p>
        </w:tc>
        <w:tc>
          <w:tcPr>
            <w:tcW w:w="1260" w:type="dxa"/>
            <w:vAlign w:val="center"/>
          </w:tcPr>
          <w:p w14:paraId="04B50E01"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Khu </w:t>
            </w:r>
            <w:proofErr w:type="spellStart"/>
            <w:r w:rsidRPr="00127ECF">
              <w:rPr>
                <w:rFonts w:ascii="Times New Roman" w:eastAsia="Times New Roman" w:hAnsi="Times New Roman" w:cs="Times New Roman"/>
                <w:color w:val="000000"/>
                <w:sz w:val="28"/>
                <w:szCs w:val="28"/>
              </w:rPr>
              <w:t>vực</w:t>
            </w:r>
            <w:proofErr w:type="spellEnd"/>
          </w:p>
        </w:tc>
        <w:tc>
          <w:tcPr>
            <w:tcW w:w="6848" w:type="dxa"/>
          </w:tcPr>
          <w:p w14:paraId="30E6E8F2" w14:textId="77777777" w:rsidR="00DF21F4" w:rsidRPr="00127ECF" w:rsidRDefault="009E7086" w:rsidP="000823CE">
            <w:pPr>
              <w:numPr>
                <w:ilvl w:val="0"/>
                <w:numId w:val="15"/>
              </w:numPr>
              <w:spacing w:line="360" w:lineRule="auto"/>
              <w:ind w:left="226" w:hanging="226"/>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Khu </w:t>
            </w:r>
            <w:proofErr w:type="spellStart"/>
            <w:r w:rsidRPr="00127ECF">
              <w:rPr>
                <w:rFonts w:ascii="Times New Roman" w:eastAsia="Times New Roman" w:hAnsi="Times New Roman" w:cs="Times New Roman"/>
                <w:sz w:val="28"/>
                <w:szCs w:val="28"/>
              </w:rPr>
              <w:t>vực</w:t>
            </w:r>
            <w:proofErr w:type="spellEnd"/>
            <w:r w:rsidRPr="00127ECF">
              <w:rPr>
                <w:rFonts w:ascii="Times New Roman" w:eastAsia="Times New Roman" w:hAnsi="Times New Roman" w:cs="Times New Roman"/>
                <w:sz w:val="28"/>
                <w:szCs w:val="28"/>
              </w:rPr>
              <w:t xml:space="preserve"> đông dân, </w:t>
            </w:r>
            <w:proofErr w:type="spellStart"/>
            <w:r w:rsidRPr="00127ECF">
              <w:rPr>
                <w:rFonts w:ascii="Times New Roman" w:eastAsia="Times New Roman" w:hAnsi="Times New Roman" w:cs="Times New Roman"/>
                <w:sz w:val="28"/>
                <w:szCs w:val="28"/>
              </w:rPr>
              <w:t>mật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dân cư đông </w:t>
            </w:r>
            <w:proofErr w:type="spellStart"/>
            <w:r w:rsidRPr="00127ECF">
              <w:rPr>
                <w:rFonts w:ascii="Times New Roman" w:eastAsia="Times New Roman" w:hAnsi="Times New Roman" w:cs="Times New Roman"/>
                <w:sz w:val="28"/>
                <w:szCs w:val="28"/>
              </w:rPr>
              <w:t>đúc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trọ</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tòa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tiện</w:t>
            </w:r>
            <w:proofErr w:type="spellEnd"/>
            <w:r w:rsidRPr="00127ECF">
              <w:rPr>
                <w:rFonts w:ascii="Times New Roman" w:eastAsia="Times New Roman" w:hAnsi="Times New Roman" w:cs="Times New Roman"/>
                <w:sz w:val="28"/>
                <w:szCs w:val="28"/>
              </w:rPr>
              <w:t xml:space="preserve"> đi </w:t>
            </w:r>
            <w:proofErr w:type="spellStart"/>
            <w:r w:rsidRPr="00127ECF">
              <w:rPr>
                <w:rFonts w:ascii="Times New Roman" w:eastAsia="Times New Roman" w:hAnsi="Times New Roman" w:cs="Times New Roman"/>
                <w:sz w:val="28"/>
                <w:szCs w:val="28"/>
              </w:rPr>
              <w:t>lại</w:t>
            </w:r>
            <w:proofErr w:type="spellEnd"/>
            <w:r w:rsidRPr="00127ECF">
              <w:rPr>
                <w:rFonts w:ascii="Times New Roman" w:eastAsia="Times New Roman" w:hAnsi="Times New Roman" w:cs="Times New Roman"/>
                <w:sz w:val="28"/>
                <w:szCs w:val="28"/>
              </w:rPr>
              <w:t xml:space="preserve">.. ( </w:t>
            </w:r>
            <w:proofErr w:type="spellStart"/>
            <w:r w:rsidRPr="00127ECF">
              <w:rPr>
                <w:rFonts w:ascii="Times New Roman" w:eastAsia="Times New Roman" w:hAnsi="Times New Roman" w:cs="Times New Roman"/>
                <w:sz w:val="28"/>
                <w:szCs w:val="28"/>
              </w:rPr>
              <w:t>Mỹ</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Thanh Xuân,..)</w:t>
            </w:r>
          </w:p>
        </w:tc>
      </w:tr>
      <w:tr w:rsidR="00DF21F4" w:rsidRPr="00127ECF" w14:paraId="487D1608" w14:textId="77777777">
        <w:trPr>
          <w:trHeight w:val="20"/>
        </w:trPr>
        <w:tc>
          <w:tcPr>
            <w:tcW w:w="1005" w:type="dxa"/>
            <w:vAlign w:val="center"/>
          </w:tcPr>
          <w:p w14:paraId="3D5389BE" w14:textId="77777777" w:rsidR="00DF21F4" w:rsidRPr="00127ECF" w:rsidRDefault="009E7086" w:rsidP="00127ECF">
            <w:pPr>
              <w:spacing w:line="360" w:lineRule="auto"/>
              <w:jc w:val="center"/>
              <w:rPr>
                <w:rFonts w:ascii="Times New Roman" w:eastAsia="Times New Roman" w:hAnsi="Times New Roman" w:cs="Times New Roman"/>
                <w:b/>
                <w:sz w:val="28"/>
                <w:szCs w:val="28"/>
              </w:rPr>
            </w:pPr>
            <w:r w:rsidRPr="00127ECF">
              <w:rPr>
                <w:rFonts w:ascii="Times New Roman" w:eastAsia="Times New Roman" w:hAnsi="Times New Roman" w:cs="Times New Roman"/>
                <w:b/>
                <w:color w:val="000000"/>
                <w:sz w:val="28"/>
                <w:szCs w:val="28"/>
              </w:rPr>
              <w:t xml:space="preserve">Tâm </w:t>
            </w:r>
            <w:proofErr w:type="spellStart"/>
            <w:r w:rsidRPr="00127ECF">
              <w:rPr>
                <w:rFonts w:ascii="Times New Roman" w:eastAsia="Times New Roman" w:hAnsi="Times New Roman" w:cs="Times New Roman"/>
                <w:b/>
                <w:color w:val="000000"/>
                <w:sz w:val="28"/>
                <w:szCs w:val="28"/>
              </w:rPr>
              <w:t>lý</w:t>
            </w:r>
            <w:proofErr w:type="spellEnd"/>
          </w:p>
        </w:tc>
        <w:tc>
          <w:tcPr>
            <w:tcW w:w="1260" w:type="dxa"/>
            <w:vAlign w:val="center"/>
          </w:tcPr>
          <w:p w14:paraId="48D81025"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Sở</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thích</w:t>
            </w:r>
            <w:proofErr w:type="spellEnd"/>
            <w:r w:rsidRPr="00127ECF">
              <w:rPr>
                <w:rFonts w:ascii="Times New Roman" w:eastAsia="Times New Roman" w:hAnsi="Times New Roman" w:cs="Times New Roman"/>
                <w:color w:val="000000"/>
                <w:sz w:val="28"/>
                <w:szCs w:val="28"/>
              </w:rPr>
              <w:t xml:space="preserve">, phong </w:t>
            </w:r>
            <w:proofErr w:type="spellStart"/>
            <w:r w:rsidRPr="00127ECF">
              <w:rPr>
                <w:rFonts w:ascii="Times New Roman" w:eastAsia="Times New Roman" w:hAnsi="Times New Roman" w:cs="Times New Roman"/>
                <w:color w:val="000000"/>
                <w:sz w:val="28"/>
                <w:szCs w:val="28"/>
              </w:rPr>
              <w:t>cách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sống</w:t>
            </w:r>
            <w:proofErr w:type="spellEnd"/>
          </w:p>
        </w:tc>
        <w:tc>
          <w:tcPr>
            <w:tcW w:w="6848" w:type="dxa"/>
          </w:tcPr>
          <w:p w14:paraId="23F03848" w14:textId="77777777" w:rsidR="00DF21F4" w:rsidRPr="00127ECF" w:rsidRDefault="009E7086" w:rsidP="000823CE">
            <w:pPr>
              <w:numPr>
                <w:ilvl w:val="0"/>
                <w:numId w:val="28"/>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sở</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thích</w:t>
            </w:r>
            <w:proofErr w:type="spellEnd"/>
            <w:r w:rsidRPr="00127ECF">
              <w:rPr>
                <w:rFonts w:ascii="Times New Roman" w:eastAsia="Times New Roman" w:hAnsi="Times New Roman" w:cs="Times New Roman"/>
                <w:sz w:val="28"/>
                <w:szCs w:val="28"/>
              </w:rPr>
              <w:t xml:space="preserve"> ăn nhanh, không </w:t>
            </w:r>
            <w:proofErr w:type="spellStart"/>
            <w:r w:rsidRPr="00127ECF">
              <w:rPr>
                <w:rFonts w:ascii="Times New Roman" w:eastAsia="Times New Roman" w:hAnsi="Times New Roman" w:cs="Times New Roman"/>
                <w:sz w:val="28"/>
                <w:szCs w:val="28"/>
              </w:rPr>
              <w:t>thường</w:t>
            </w:r>
            <w:proofErr w:type="spellEnd"/>
            <w:r w:rsidRPr="00127ECF">
              <w:rPr>
                <w:rFonts w:ascii="Times New Roman" w:eastAsia="Times New Roman" w:hAnsi="Times New Roman" w:cs="Times New Roman"/>
                <w:sz w:val="28"/>
                <w:szCs w:val="28"/>
              </w:rPr>
              <w:t xml:space="preserve"> xuyên </w:t>
            </w:r>
            <w:proofErr w:type="spellStart"/>
            <w:r w:rsidRPr="00127ECF">
              <w:rPr>
                <w:rFonts w:ascii="Times New Roman" w:eastAsia="Times New Roman" w:hAnsi="Times New Roman" w:cs="Times New Roman"/>
                <w:sz w:val="28"/>
                <w:szCs w:val="28"/>
              </w:rPr>
              <w:t>nấu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nướng</w:t>
            </w:r>
            <w:proofErr w:type="spellEnd"/>
            <w:r w:rsidRPr="00127ECF">
              <w:rPr>
                <w:rFonts w:ascii="Times New Roman" w:eastAsia="Times New Roman" w:hAnsi="Times New Roman" w:cs="Times New Roman"/>
                <w:sz w:val="28"/>
                <w:szCs w:val="28"/>
              </w:rPr>
              <w:t>.</w:t>
            </w:r>
          </w:p>
          <w:p w14:paraId="51ABD7A8" w14:textId="77777777" w:rsidR="00DF21F4" w:rsidRPr="00127ECF" w:rsidRDefault="009E7086" w:rsidP="000823CE">
            <w:pPr>
              <w:numPr>
                <w:ilvl w:val="0"/>
                <w:numId w:val="28"/>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rộn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gian ăn </w:t>
            </w:r>
            <w:proofErr w:type="spellStart"/>
            <w:r w:rsidRPr="00127ECF">
              <w:rPr>
                <w:rFonts w:ascii="Times New Roman" w:eastAsia="Times New Roman" w:hAnsi="Times New Roman" w:cs="Times New Roman"/>
                <w:sz w:val="28"/>
                <w:szCs w:val="28"/>
              </w:rPr>
              <w:t>uống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hẹp</w:t>
            </w:r>
            <w:proofErr w:type="spellEnd"/>
          </w:p>
        </w:tc>
      </w:tr>
      <w:tr w:rsidR="00DF21F4" w:rsidRPr="00127ECF" w14:paraId="56FB4188" w14:textId="77777777">
        <w:trPr>
          <w:trHeight w:val="20"/>
        </w:trPr>
        <w:tc>
          <w:tcPr>
            <w:tcW w:w="1005" w:type="dxa"/>
            <w:vAlign w:val="center"/>
          </w:tcPr>
          <w:p w14:paraId="01C30E1F" w14:textId="77777777" w:rsidR="00DF21F4" w:rsidRPr="00127ECF" w:rsidRDefault="009E7086" w:rsidP="00127ECF">
            <w:pPr>
              <w:spacing w:line="360" w:lineRule="auto"/>
              <w:jc w:val="center"/>
              <w:rPr>
                <w:rFonts w:ascii="Times New Roman" w:eastAsia="Times New Roman" w:hAnsi="Times New Roman" w:cs="Times New Roman"/>
                <w:b/>
                <w:sz w:val="28"/>
                <w:szCs w:val="28"/>
              </w:rPr>
            </w:pPr>
            <w:proofErr w:type="spellStart"/>
            <w:r w:rsidRPr="00127ECF">
              <w:rPr>
                <w:rFonts w:ascii="Times New Roman" w:eastAsia="Times New Roman" w:hAnsi="Times New Roman" w:cs="Times New Roman"/>
                <w:b/>
                <w:color w:val="000000"/>
                <w:sz w:val="28"/>
                <w:szCs w:val="28"/>
              </w:rPr>
              <w:lastRenderedPageBreak/>
              <w:t>Hành</w:t>
            </w:r>
            <w:proofErr w:type="spellEnd"/>
            <w:r w:rsidRPr="00127ECF">
              <w:rPr>
                <w:rFonts w:ascii="Times New Roman" w:eastAsia="Times New Roman" w:hAnsi="Times New Roman" w:cs="Times New Roman"/>
                <w:b/>
                <w:color w:val="000000"/>
                <w:sz w:val="28"/>
                <w:szCs w:val="28"/>
              </w:rPr>
              <w:t xml:space="preserve"> vi tiêu </w:t>
            </w:r>
            <w:proofErr w:type="spellStart"/>
            <w:r w:rsidRPr="00127ECF">
              <w:rPr>
                <w:rFonts w:ascii="Times New Roman" w:eastAsia="Times New Roman" w:hAnsi="Times New Roman" w:cs="Times New Roman"/>
                <w:b/>
                <w:color w:val="000000"/>
                <w:sz w:val="28"/>
                <w:szCs w:val="28"/>
              </w:rPr>
              <w:t>dùng</w:t>
            </w:r>
            <w:proofErr w:type="spellEnd"/>
          </w:p>
        </w:tc>
        <w:tc>
          <w:tcPr>
            <w:tcW w:w="1260" w:type="dxa"/>
            <w:vAlign w:val="center"/>
          </w:tcPr>
          <w:p w14:paraId="33016D3D"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Hành</w:t>
            </w:r>
            <w:proofErr w:type="spellEnd"/>
            <w:r w:rsidRPr="00127ECF">
              <w:rPr>
                <w:rFonts w:ascii="Times New Roman" w:eastAsia="Times New Roman" w:hAnsi="Times New Roman" w:cs="Times New Roman"/>
                <w:color w:val="000000"/>
                <w:sz w:val="28"/>
                <w:szCs w:val="28"/>
              </w:rPr>
              <w:t xml:space="preserve"> vi mua</w:t>
            </w:r>
          </w:p>
        </w:tc>
        <w:tc>
          <w:tcPr>
            <w:tcW w:w="6848" w:type="dxa"/>
          </w:tcPr>
          <w:p w14:paraId="58C89CEB" w14:textId="77777777" w:rsidR="00DF21F4" w:rsidRPr="00127ECF" w:rsidRDefault="009E7086" w:rsidP="000823CE">
            <w:pPr>
              <w:numPr>
                <w:ilvl w:val="0"/>
                <w:numId w:val="7"/>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thói</w:t>
            </w:r>
            <w:proofErr w:type="spellEnd"/>
            <w:r w:rsidRPr="00127ECF">
              <w:rPr>
                <w:rFonts w:ascii="Times New Roman" w:eastAsia="Times New Roman" w:hAnsi="Times New Roman" w:cs="Times New Roman"/>
                <w:sz w:val="28"/>
                <w:szCs w:val="28"/>
              </w:rPr>
              <w:t xml:space="preserve"> quen ăn </w:t>
            </w:r>
            <w:proofErr w:type="spellStart"/>
            <w:r w:rsidRPr="00127ECF">
              <w:rPr>
                <w:rFonts w:ascii="Times New Roman" w:eastAsia="Times New Roman" w:hAnsi="Times New Roman" w:cs="Times New Roman"/>
                <w:sz w:val="28"/>
                <w:szCs w:val="28"/>
              </w:rPr>
              <w:t>uống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w:t>
            </w:r>
          </w:p>
          <w:p w14:paraId="2338D976" w14:textId="7ADB7E28" w:rsidR="00DF21F4" w:rsidRPr="00127ECF" w:rsidRDefault="009E7086" w:rsidP="000823CE">
            <w:pPr>
              <w:numPr>
                <w:ilvl w:val="0"/>
                <w:numId w:val="7"/>
              </w:numPr>
              <w:spacing w:line="360" w:lineRule="auto"/>
              <w:ind w:left="226" w:hanging="226"/>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chú</w:t>
            </w:r>
            <w:proofErr w:type="spellEnd"/>
            <w:r w:rsidRPr="00127ECF">
              <w:rPr>
                <w:rFonts w:ascii="Times New Roman" w:eastAsia="Times New Roman" w:hAnsi="Times New Roman" w:cs="Times New Roman"/>
                <w:sz w:val="28"/>
                <w:szCs w:val="28"/>
              </w:rPr>
              <w:t xml:space="preserve"> tâm </w:t>
            </w:r>
            <w:proofErr w:type="spellStart"/>
            <w:r w:rsidRPr="00127ECF">
              <w:rPr>
                <w:rFonts w:ascii="Times New Roman" w:eastAsia="Times New Roman" w:hAnsi="Times New Roman" w:cs="Times New Roman"/>
                <w:sz w:val="28"/>
                <w:szCs w:val="28"/>
              </w:rPr>
              <w:t>tới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 </w:t>
            </w:r>
            <w:proofErr w:type="spellStart"/>
            <w:r w:rsidRPr="00127ECF">
              <w:rPr>
                <w:rFonts w:ascii="Times New Roman" w:eastAsia="Times New Roman" w:hAnsi="Times New Roman" w:cs="Times New Roman"/>
                <w:sz w:val="28"/>
                <w:szCs w:val="28"/>
              </w:rPr>
              <w:t>rẻ</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r w:rsidR="002E2EA6">
              <w:rPr>
                <w:rFonts w:ascii="Times New Roman" w:eastAsia="Times New Roman" w:hAnsi="Times New Roman" w:cs="Times New Roman"/>
                <w:sz w:val="28"/>
                <w:szCs w:val="28"/>
                <w:lang w:val="en-US"/>
              </w:rPr>
              <w:t>30</w:t>
            </w:r>
            <w:r w:rsidRPr="00127ECF">
              <w:rPr>
                <w:rFonts w:ascii="Times New Roman" w:eastAsia="Times New Roman" w:hAnsi="Times New Roman" w:cs="Times New Roman"/>
                <w:sz w:val="28"/>
                <w:szCs w:val="28"/>
              </w:rPr>
              <w:t xml:space="preserve">k - 35k) </w:t>
            </w:r>
            <w:proofErr w:type="spellStart"/>
            <w:r w:rsidRPr="00127ECF">
              <w:rPr>
                <w:rFonts w:ascii="Times New Roman" w:eastAsia="Times New Roman" w:hAnsi="Times New Roman" w:cs="Times New Roman"/>
                <w:sz w:val="28"/>
                <w:szCs w:val="28"/>
              </w:rPr>
              <w:t>mà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đa </w:t>
            </w:r>
            <w:proofErr w:type="spellStart"/>
            <w:r w:rsidRPr="00127ECF">
              <w:rPr>
                <w:rFonts w:ascii="Times New Roman" w:eastAsia="Times New Roman" w:hAnsi="Times New Roman" w:cs="Times New Roman"/>
                <w:sz w:val="28"/>
                <w:szCs w:val="28"/>
              </w:rPr>
              <w:t>dạng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món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một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khẩu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phần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đáp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nhu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không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gian </w:t>
            </w:r>
            <w:proofErr w:type="spellStart"/>
            <w:r w:rsidRPr="00127ECF">
              <w:rPr>
                <w:rFonts w:ascii="Times New Roman" w:eastAsia="Times New Roman" w:hAnsi="Times New Roman" w:cs="Times New Roman"/>
                <w:sz w:val="28"/>
                <w:szCs w:val="28"/>
              </w:rPr>
              <w:t>nấu</w:t>
            </w:r>
            <w:proofErr w:type="spellEnd"/>
            <w:r w:rsidRPr="00127ECF">
              <w:rPr>
                <w:rFonts w:ascii="Times New Roman" w:eastAsia="Times New Roman" w:hAnsi="Times New Roman" w:cs="Times New Roman"/>
                <w:sz w:val="28"/>
                <w:szCs w:val="28"/>
              </w:rPr>
              <w:t xml:space="preserve"> ăn, kinh </w:t>
            </w:r>
            <w:proofErr w:type="spellStart"/>
            <w:r w:rsidRPr="00127ECF">
              <w:rPr>
                <w:rFonts w:ascii="Times New Roman" w:eastAsia="Times New Roman" w:hAnsi="Times New Roman" w:cs="Times New Roman"/>
                <w:sz w:val="28"/>
                <w:szCs w:val="28"/>
              </w:rPr>
              <w:t>tế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chỉ</w:t>
            </w:r>
            <w:proofErr w:type="spellEnd"/>
            <w:r w:rsidRPr="00127ECF">
              <w:rPr>
                <w:rFonts w:ascii="Times New Roman" w:eastAsia="Times New Roman" w:hAnsi="Times New Roman" w:cs="Times New Roman"/>
                <w:sz w:val="28"/>
                <w:szCs w:val="28"/>
              </w:rPr>
              <w:t xml:space="preserve"> ở </w:t>
            </w:r>
            <w:proofErr w:type="spellStart"/>
            <w:r w:rsidRPr="00127ECF">
              <w:rPr>
                <w:rFonts w:ascii="Times New Roman" w:eastAsia="Times New Roman" w:hAnsi="Times New Roman" w:cs="Times New Roman"/>
                <w:sz w:val="28"/>
                <w:szCs w:val="28"/>
              </w:rPr>
              <w:t>mức</w:t>
            </w:r>
            <w:proofErr w:type="spellEnd"/>
            <w:r w:rsidRPr="00127ECF">
              <w:rPr>
                <w:rFonts w:ascii="Times New Roman" w:eastAsia="Times New Roman" w:hAnsi="Times New Roman" w:cs="Times New Roman"/>
                <w:sz w:val="28"/>
                <w:szCs w:val="28"/>
              </w:rPr>
              <w:t xml:space="preserve"> trung </w:t>
            </w:r>
            <w:proofErr w:type="spellStart"/>
            <w:r w:rsidRPr="00127ECF">
              <w:rPr>
                <w:rFonts w:ascii="Times New Roman" w:eastAsia="Times New Roman" w:hAnsi="Times New Roman" w:cs="Times New Roman"/>
                <w:sz w:val="28"/>
                <w:szCs w:val="28"/>
              </w:rPr>
              <w:t>bình</w:t>
            </w:r>
            <w:proofErr w:type="spellEnd"/>
            <w:r w:rsidRPr="00127ECF">
              <w:rPr>
                <w:rFonts w:ascii="Times New Roman" w:eastAsia="Times New Roman" w:hAnsi="Times New Roman" w:cs="Times New Roman"/>
                <w:sz w:val="28"/>
                <w:szCs w:val="28"/>
              </w:rPr>
              <w:t>.</w:t>
            </w:r>
          </w:p>
        </w:tc>
      </w:tr>
    </w:tbl>
    <w:p w14:paraId="000DEB0E"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bookmarkStart w:id="46" w:name="_heading=h.3as4poj" w:colFirst="0" w:colLast="0"/>
      <w:bookmarkStart w:id="47" w:name="_heading=h.9xrq9c140yfe" w:colFirst="0" w:colLast="0"/>
      <w:bookmarkEnd w:id="46"/>
      <w:bookmarkEnd w:id="47"/>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1.</w:t>
      </w:r>
      <w:r w:rsidRPr="00127ECF">
        <w:rPr>
          <w:rFonts w:ascii="Times New Roman" w:eastAsia="Times New Roman" w:hAnsi="Times New Roman" w:cs="Times New Roman"/>
          <w:b/>
          <w:i/>
          <w:sz w:val="28"/>
          <w:szCs w:val="28"/>
        </w:rPr>
        <w:t>4</w:t>
      </w:r>
      <w:r w:rsidRPr="00127ECF">
        <w:rPr>
          <w:rFonts w:ascii="Times New Roman" w:eastAsia="Times New Roman" w:hAnsi="Times New Roman" w:cs="Times New Roman"/>
          <w:b/>
          <w:i/>
          <w:color w:val="000000"/>
          <w:sz w:val="28"/>
          <w:szCs w:val="28"/>
        </w:rPr>
        <w:t xml:space="preserve">: Chân dung </w:t>
      </w:r>
      <w:proofErr w:type="spellStart"/>
      <w:r w:rsidRPr="00127ECF">
        <w:rPr>
          <w:rFonts w:ascii="Times New Roman" w:eastAsia="Times New Roman" w:hAnsi="Times New Roman" w:cs="Times New Roman"/>
          <w:b/>
          <w:i/>
          <w:color w:val="000000"/>
          <w:sz w:val="28"/>
          <w:szCs w:val="28"/>
        </w:rPr>
        <w:t>khách</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hàng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mục</w:t>
      </w:r>
      <w:proofErr w:type="spellEnd"/>
      <w:r w:rsidRPr="00127ECF">
        <w:rPr>
          <w:rFonts w:ascii="Times New Roman" w:eastAsia="Times New Roman" w:hAnsi="Times New Roman" w:cs="Times New Roman"/>
          <w:b/>
          <w:i/>
          <w:color w:val="000000"/>
          <w:sz w:val="28"/>
          <w:szCs w:val="28"/>
        </w:rPr>
        <w:t xml:space="preserve"> tiêu</w:t>
      </w:r>
    </w:p>
    <w:p w14:paraId="30FF3A19" w14:textId="71F86549" w:rsidR="00DF21F4" w:rsidRPr="00985878" w:rsidRDefault="009E7086" w:rsidP="00127ECF">
      <w:pPr>
        <w:pStyle w:val="u2"/>
        <w:spacing w:before="0" w:line="360" w:lineRule="auto"/>
        <w:rPr>
          <w:rFonts w:ascii="Times New Roman" w:eastAsia="Times New Roman" w:hAnsi="Times New Roman" w:cs="Times New Roman"/>
          <w:b/>
          <w:bCs/>
          <w:color w:val="FF0000"/>
          <w:sz w:val="28"/>
          <w:szCs w:val="28"/>
        </w:rPr>
      </w:pPr>
      <w:bookmarkStart w:id="48" w:name="_Toc117864748"/>
      <w:r w:rsidRPr="00985878">
        <w:rPr>
          <w:rFonts w:ascii="Times New Roman" w:eastAsia="Times New Roman" w:hAnsi="Times New Roman" w:cs="Times New Roman"/>
          <w:b/>
          <w:bCs/>
          <w:color w:val="FF0000"/>
          <w:sz w:val="28"/>
          <w:szCs w:val="28"/>
        </w:rPr>
        <w:t xml:space="preserve">1.6 </w:t>
      </w:r>
      <w:r w:rsidR="00827C98">
        <w:rPr>
          <w:rFonts w:ascii="Times New Roman" w:eastAsia="Times New Roman" w:hAnsi="Times New Roman" w:cs="Times New Roman"/>
          <w:b/>
          <w:bCs/>
          <w:color w:val="FF0000"/>
          <w:sz w:val="28"/>
          <w:szCs w:val="28"/>
          <w:lang w:val="en-US"/>
        </w:rPr>
        <w:t xml:space="preserve"> </w:t>
      </w:r>
      <w:proofErr w:type="spellStart"/>
      <w:r w:rsidRPr="00985878">
        <w:rPr>
          <w:rFonts w:ascii="Times New Roman" w:eastAsia="Times New Roman" w:hAnsi="Times New Roman" w:cs="Times New Roman"/>
          <w:b/>
          <w:bCs/>
          <w:color w:val="FF0000"/>
          <w:sz w:val="28"/>
          <w:szCs w:val="28"/>
        </w:rPr>
        <w:t>Thành</w:t>
      </w:r>
      <w:proofErr w:type="spellEnd"/>
      <w:r w:rsidRPr="00985878">
        <w:rPr>
          <w:rFonts w:ascii="Times New Roman" w:eastAsia="Times New Roman" w:hAnsi="Times New Roman" w:cs="Times New Roman"/>
          <w:b/>
          <w:bCs/>
          <w:color w:val="FF0000"/>
          <w:sz w:val="28"/>
          <w:szCs w:val="28"/>
        </w:rPr>
        <w:t xml:space="preserve"> viên tham gia </w:t>
      </w:r>
      <w:proofErr w:type="spellStart"/>
      <w:r w:rsidRPr="00985878">
        <w:rPr>
          <w:rFonts w:ascii="Times New Roman" w:eastAsia="Times New Roman" w:hAnsi="Times New Roman" w:cs="Times New Roman"/>
          <w:b/>
          <w:bCs/>
          <w:color w:val="FF0000"/>
          <w:sz w:val="28"/>
          <w:szCs w:val="28"/>
        </w:rPr>
        <w:t>sáng</w:t>
      </w:r>
      <w:proofErr w:type="spellEnd"/>
      <w:r w:rsidRPr="00985878">
        <w:rPr>
          <w:rFonts w:ascii="Times New Roman" w:eastAsia="Times New Roman" w:hAnsi="Times New Roman" w:cs="Times New Roman"/>
          <w:b/>
          <w:bCs/>
          <w:color w:val="FF0000"/>
          <w:sz w:val="28"/>
          <w:szCs w:val="28"/>
        </w:rPr>
        <w:t xml:space="preserve"> </w:t>
      </w:r>
      <w:proofErr w:type="spellStart"/>
      <w:r w:rsidRPr="00985878">
        <w:rPr>
          <w:rFonts w:ascii="Times New Roman" w:eastAsia="Times New Roman" w:hAnsi="Times New Roman" w:cs="Times New Roman"/>
          <w:b/>
          <w:bCs/>
          <w:color w:val="FF0000"/>
          <w:sz w:val="28"/>
          <w:szCs w:val="28"/>
        </w:rPr>
        <w:t>lập</w:t>
      </w:r>
      <w:proofErr w:type="spellEnd"/>
      <w:r w:rsidRPr="00985878">
        <w:rPr>
          <w:rFonts w:ascii="Times New Roman" w:eastAsia="Times New Roman" w:hAnsi="Times New Roman" w:cs="Times New Roman"/>
          <w:b/>
          <w:bCs/>
          <w:color w:val="FF0000"/>
          <w:sz w:val="28"/>
          <w:szCs w:val="28"/>
        </w:rPr>
        <w:t xml:space="preserve"> doanh </w:t>
      </w:r>
      <w:proofErr w:type="spellStart"/>
      <w:r w:rsidRPr="00985878">
        <w:rPr>
          <w:rFonts w:ascii="Times New Roman" w:eastAsia="Times New Roman" w:hAnsi="Times New Roman" w:cs="Times New Roman"/>
          <w:b/>
          <w:bCs/>
          <w:color w:val="FF0000"/>
          <w:sz w:val="28"/>
          <w:szCs w:val="28"/>
        </w:rPr>
        <w:t>nghiệp</w:t>
      </w:r>
      <w:bookmarkEnd w:id="48"/>
      <w:proofErr w:type="spellEnd"/>
    </w:p>
    <w:tbl>
      <w:tblPr>
        <w:tblStyle w:val="afffffffff7"/>
        <w:tblW w:w="9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3426"/>
        <w:gridCol w:w="2278"/>
        <w:gridCol w:w="2278"/>
      </w:tblGrid>
      <w:tr w:rsidR="00DF21F4" w:rsidRPr="00127ECF" w14:paraId="7F34C211" w14:textId="77777777">
        <w:tc>
          <w:tcPr>
            <w:tcW w:w="1129" w:type="dxa"/>
            <w:shd w:val="clear" w:color="auto" w:fill="FF0000"/>
            <w:vAlign w:val="center"/>
          </w:tcPr>
          <w:p w14:paraId="4A64ABE5"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STT</w:t>
            </w:r>
          </w:p>
        </w:tc>
        <w:tc>
          <w:tcPr>
            <w:tcW w:w="3426" w:type="dxa"/>
            <w:shd w:val="clear" w:color="auto" w:fill="FF0000"/>
            <w:vAlign w:val="center"/>
          </w:tcPr>
          <w:p w14:paraId="13235D5D"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Họ</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Và</w:t>
            </w:r>
            <w:proofErr w:type="spellEnd"/>
            <w:r w:rsidRPr="00127ECF">
              <w:rPr>
                <w:rFonts w:ascii="Times New Roman" w:eastAsia="Times New Roman" w:hAnsi="Times New Roman" w:cs="Times New Roman"/>
                <w:b/>
                <w:color w:val="FFFFFF"/>
                <w:sz w:val="28"/>
                <w:szCs w:val="28"/>
              </w:rPr>
              <w:t xml:space="preserve"> Tên</w:t>
            </w:r>
          </w:p>
        </w:tc>
        <w:tc>
          <w:tcPr>
            <w:tcW w:w="2278" w:type="dxa"/>
            <w:shd w:val="clear" w:color="auto" w:fill="FF0000"/>
            <w:vAlign w:val="center"/>
          </w:tcPr>
          <w:p w14:paraId="4EC18536"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Chức</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Vụ</w:t>
            </w:r>
            <w:proofErr w:type="spellEnd"/>
          </w:p>
        </w:tc>
        <w:tc>
          <w:tcPr>
            <w:tcW w:w="2278" w:type="dxa"/>
            <w:shd w:val="clear" w:color="auto" w:fill="FF0000"/>
            <w:vAlign w:val="center"/>
          </w:tcPr>
          <w:p w14:paraId="71204CF2"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Phần</w:t>
            </w:r>
            <w:proofErr w:type="spellEnd"/>
            <w:r w:rsidRPr="00127ECF">
              <w:rPr>
                <w:rFonts w:ascii="Times New Roman" w:eastAsia="Times New Roman" w:hAnsi="Times New Roman" w:cs="Times New Roman"/>
                <w:b/>
                <w:color w:val="FFFFFF"/>
                <w:sz w:val="28"/>
                <w:szCs w:val="28"/>
              </w:rPr>
              <w:t xml:space="preserve"> trăm </w:t>
            </w:r>
            <w:proofErr w:type="spellStart"/>
            <w:r w:rsidRPr="00127ECF">
              <w:rPr>
                <w:rFonts w:ascii="Times New Roman" w:eastAsia="Times New Roman" w:hAnsi="Times New Roman" w:cs="Times New Roman"/>
                <w:b/>
                <w:color w:val="FFFFFF"/>
                <w:sz w:val="28"/>
                <w:szCs w:val="28"/>
              </w:rPr>
              <w:t>góp</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vốn</w:t>
            </w:r>
            <w:proofErr w:type="spellEnd"/>
            <w:r w:rsidRPr="00127ECF">
              <w:rPr>
                <w:rFonts w:ascii="Times New Roman" w:eastAsia="Times New Roman" w:hAnsi="Times New Roman" w:cs="Times New Roman"/>
                <w:b/>
                <w:color w:val="FFFFFF"/>
                <w:sz w:val="28"/>
                <w:szCs w:val="28"/>
              </w:rPr>
              <w:t xml:space="preserve"> (%)</w:t>
            </w:r>
          </w:p>
        </w:tc>
      </w:tr>
      <w:tr w:rsidR="00DF21F4" w:rsidRPr="00127ECF" w14:paraId="10A8AA50" w14:textId="77777777">
        <w:tc>
          <w:tcPr>
            <w:tcW w:w="1129" w:type="dxa"/>
            <w:vAlign w:val="center"/>
          </w:tcPr>
          <w:p w14:paraId="26060495"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3426" w:type="dxa"/>
            <w:vAlign w:val="center"/>
          </w:tcPr>
          <w:p w14:paraId="4FEA8C17"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Trần</w:t>
            </w:r>
            <w:proofErr w:type="spellEnd"/>
            <w:r w:rsidRPr="00127ECF">
              <w:rPr>
                <w:rFonts w:ascii="Times New Roman" w:eastAsia="Times New Roman" w:hAnsi="Times New Roman" w:cs="Times New Roman"/>
                <w:sz w:val="28"/>
                <w:szCs w:val="28"/>
              </w:rPr>
              <w:t xml:space="preserve"> Minh Quân</w:t>
            </w:r>
          </w:p>
        </w:tc>
        <w:tc>
          <w:tcPr>
            <w:tcW w:w="2278" w:type="dxa"/>
            <w:vAlign w:val="center"/>
          </w:tcPr>
          <w:p w14:paraId="740D1E87"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Sáng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lập</w:t>
            </w:r>
            <w:proofErr w:type="spellEnd"/>
          </w:p>
        </w:tc>
        <w:tc>
          <w:tcPr>
            <w:tcW w:w="2278" w:type="dxa"/>
            <w:vAlign w:val="center"/>
          </w:tcPr>
          <w:p w14:paraId="36590885"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40%</w:t>
            </w:r>
          </w:p>
        </w:tc>
      </w:tr>
      <w:tr w:rsidR="00DF21F4" w:rsidRPr="00127ECF" w14:paraId="7EEC0755" w14:textId="77777777">
        <w:tc>
          <w:tcPr>
            <w:tcW w:w="1129" w:type="dxa"/>
            <w:vAlign w:val="center"/>
          </w:tcPr>
          <w:p w14:paraId="319A8A4B"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w:t>
            </w:r>
          </w:p>
        </w:tc>
        <w:tc>
          <w:tcPr>
            <w:tcW w:w="3426" w:type="dxa"/>
            <w:vAlign w:val="center"/>
          </w:tcPr>
          <w:p w14:paraId="10B820D0"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Tạ Duy Tùng</w:t>
            </w:r>
          </w:p>
        </w:tc>
        <w:tc>
          <w:tcPr>
            <w:tcW w:w="2278" w:type="dxa"/>
            <w:vAlign w:val="center"/>
          </w:tcPr>
          <w:p w14:paraId="02CF7C92"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Đồng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p>
        </w:tc>
        <w:tc>
          <w:tcPr>
            <w:tcW w:w="2278" w:type="dxa"/>
            <w:vAlign w:val="center"/>
          </w:tcPr>
          <w:p w14:paraId="6CEA9892"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r>
      <w:tr w:rsidR="00DF21F4" w:rsidRPr="00127ECF" w14:paraId="0BF3D29F" w14:textId="77777777">
        <w:tc>
          <w:tcPr>
            <w:tcW w:w="1129" w:type="dxa"/>
            <w:vAlign w:val="center"/>
          </w:tcPr>
          <w:p w14:paraId="3FE2472F"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w:t>
            </w:r>
          </w:p>
        </w:tc>
        <w:tc>
          <w:tcPr>
            <w:tcW w:w="3426" w:type="dxa"/>
            <w:vAlign w:val="center"/>
          </w:tcPr>
          <w:p w14:paraId="66D1A0ED"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Hoàng</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Trường</w:t>
            </w:r>
            <w:proofErr w:type="spellEnd"/>
          </w:p>
        </w:tc>
        <w:tc>
          <w:tcPr>
            <w:tcW w:w="2278" w:type="dxa"/>
            <w:vAlign w:val="center"/>
          </w:tcPr>
          <w:p w14:paraId="13178F8C"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Đồng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p>
        </w:tc>
        <w:tc>
          <w:tcPr>
            <w:tcW w:w="2278" w:type="dxa"/>
            <w:vAlign w:val="center"/>
          </w:tcPr>
          <w:p w14:paraId="09EAB379"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r>
      <w:tr w:rsidR="00DF21F4" w:rsidRPr="00127ECF" w14:paraId="7A212EE4" w14:textId="77777777">
        <w:tc>
          <w:tcPr>
            <w:tcW w:w="1129" w:type="dxa"/>
            <w:vAlign w:val="center"/>
          </w:tcPr>
          <w:p w14:paraId="23E3D0F1"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w:t>
            </w:r>
          </w:p>
        </w:tc>
        <w:tc>
          <w:tcPr>
            <w:tcW w:w="3426" w:type="dxa"/>
            <w:vAlign w:val="center"/>
          </w:tcPr>
          <w:p w14:paraId="75D36359"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Lê Văn </w:t>
            </w:r>
            <w:proofErr w:type="spellStart"/>
            <w:r w:rsidRPr="00127ECF">
              <w:rPr>
                <w:rFonts w:ascii="Times New Roman" w:eastAsia="Times New Roman" w:hAnsi="Times New Roman" w:cs="Times New Roman"/>
                <w:sz w:val="28"/>
                <w:szCs w:val="28"/>
              </w:rPr>
              <w:t>Thắng</w:t>
            </w:r>
            <w:proofErr w:type="spellEnd"/>
          </w:p>
        </w:tc>
        <w:tc>
          <w:tcPr>
            <w:tcW w:w="2278" w:type="dxa"/>
            <w:vAlign w:val="center"/>
          </w:tcPr>
          <w:p w14:paraId="49973735"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Đồng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p>
        </w:tc>
        <w:tc>
          <w:tcPr>
            <w:tcW w:w="2278" w:type="dxa"/>
            <w:vAlign w:val="center"/>
          </w:tcPr>
          <w:p w14:paraId="492DB90E"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r>
      <w:tr w:rsidR="00DF21F4" w:rsidRPr="00127ECF" w14:paraId="67E895EA" w14:textId="77777777">
        <w:tc>
          <w:tcPr>
            <w:tcW w:w="1129" w:type="dxa"/>
            <w:vAlign w:val="center"/>
          </w:tcPr>
          <w:p w14:paraId="6610D4BD"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w:t>
            </w:r>
          </w:p>
        </w:tc>
        <w:tc>
          <w:tcPr>
            <w:tcW w:w="3426" w:type="dxa"/>
            <w:vAlign w:val="center"/>
          </w:tcPr>
          <w:p w14:paraId="2EBE56DD"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Đàm</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Việt</w:t>
            </w:r>
            <w:proofErr w:type="spellEnd"/>
          </w:p>
        </w:tc>
        <w:tc>
          <w:tcPr>
            <w:tcW w:w="2278" w:type="dxa"/>
            <w:vAlign w:val="center"/>
          </w:tcPr>
          <w:p w14:paraId="57172DF5"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Đồng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p>
        </w:tc>
        <w:tc>
          <w:tcPr>
            <w:tcW w:w="2278" w:type="dxa"/>
            <w:vAlign w:val="center"/>
          </w:tcPr>
          <w:p w14:paraId="2F4AE965"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r>
      <w:tr w:rsidR="00DF21F4" w:rsidRPr="00127ECF" w14:paraId="62DEDD69" w14:textId="77777777">
        <w:tc>
          <w:tcPr>
            <w:tcW w:w="1129" w:type="dxa"/>
            <w:vAlign w:val="center"/>
          </w:tcPr>
          <w:p w14:paraId="60CC241F"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w:t>
            </w:r>
          </w:p>
        </w:tc>
        <w:tc>
          <w:tcPr>
            <w:tcW w:w="3426" w:type="dxa"/>
            <w:vAlign w:val="center"/>
          </w:tcPr>
          <w:p w14:paraId="1292AB9B"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Đinh </w:t>
            </w:r>
            <w:proofErr w:type="spellStart"/>
            <w:r w:rsidRPr="00127ECF">
              <w:rPr>
                <w:rFonts w:ascii="Times New Roman" w:eastAsia="Times New Roman" w:hAnsi="Times New Roman" w:cs="Times New Roman"/>
                <w:sz w:val="28"/>
                <w:szCs w:val="28"/>
              </w:rPr>
              <w:t>Đức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Hải</w:t>
            </w:r>
            <w:proofErr w:type="spellEnd"/>
          </w:p>
        </w:tc>
        <w:tc>
          <w:tcPr>
            <w:tcW w:w="2278" w:type="dxa"/>
            <w:vAlign w:val="center"/>
          </w:tcPr>
          <w:p w14:paraId="1FCE13D4"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Đồng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p>
        </w:tc>
        <w:tc>
          <w:tcPr>
            <w:tcW w:w="2278" w:type="dxa"/>
            <w:vAlign w:val="center"/>
          </w:tcPr>
          <w:p w14:paraId="3FDB8089"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r>
      <w:tr w:rsidR="00DF21F4" w:rsidRPr="00127ECF" w14:paraId="310ABFBE" w14:textId="77777777">
        <w:tc>
          <w:tcPr>
            <w:tcW w:w="1129" w:type="dxa"/>
            <w:vAlign w:val="center"/>
          </w:tcPr>
          <w:p w14:paraId="1AE0F697"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w:t>
            </w:r>
          </w:p>
        </w:tc>
        <w:tc>
          <w:tcPr>
            <w:tcW w:w="3426" w:type="dxa"/>
            <w:vAlign w:val="center"/>
          </w:tcPr>
          <w:p w14:paraId="4360B27B"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Nguyễn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Đức</w:t>
            </w:r>
            <w:proofErr w:type="spellEnd"/>
            <w:r w:rsidRPr="00127ECF">
              <w:rPr>
                <w:rFonts w:ascii="Times New Roman" w:eastAsia="Times New Roman" w:hAnsi="Times New Roman" w:cs="Times New Roman"/>
                <w:sz w:val="28"/>
                <w:szCs w:val="28"/>
              </w:rPr>
              <w:t xml:space="preserve"> Nhâm</w:t>
            </w:r>
          </w:p>
        </w:tc>
        <w:tc>
          <w:tcPr>
            <w:tcW w:w="2278" w:type="dxa"/>
            <w:vAlign w:val="center"/>
          </w:tcPr>
          <w:p w14:paraId="6FABF84A"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lập</w:t>
            </w:r>
            <w:proofErr w:type="spellEnd"/>
          </w:p>
        </w:tc>
        <w:tc>
          <w:tcPr>
            <w:tcW w:w="2278" w:type="dxa"/>
            <w:vAlign w:val="center"/>
          </w:tcPr>
          <w:p w14:paraId="33612665"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r>
    </w:tbl>
    <w:p w14:paraId="046AA7B4" w14:textId="77777777" w:rsidR="00DF21F4" w:rsidRPr="00127ECF" w:rsidRDefault="00DF21F4"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49" w:name="_heading=h.49x2ik5" w:colFirst="0" w:colLast="0"/>
      <w:bookmarkEnd w:id="49"/>
    </w:p>
    <w:p w14:paraId="0AB06967"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50" w:name="_heading=h.mhr6z33zitor" w:colFirst="0" w:colLast="0"/>
      <w:bookmarkEnd w:id="50"/>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1.</w:t>
      </w:r>
      <w:r w:rsidRPr="00127ECF">
        <w:rPr>
          <w:rFonts w:ascii="Times New Roman" w:eastAsia="Times New Roman" w:hAnsi="Times New Roman" w:cs="Times New Roman"/>
          <w:b/>
          <w:i/>
          <w:sz w:val="28"/>
          <w:szCs w:val="28"/>
        </w:rPr>
        <w:t>5</w:t>
      </w:r>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Thành</w:t>
      </w:r>
      <w:proofErr w:type="spellEnd"/>
      <w:r w:rsidRPr="00127ECF">
        <w:rPr>
          <w:rFonts w:ascii="Times New Roman" w:eastAsia="Times New Roman" w:hAnsi="Times New Roman" w:cs="Times New Roman"/>
          <w:b/>
          <w:i/>
          <w:color w:val="000000"/>
          <w:sz w:val="28"/>
          <w:szCs w:val="28"/>
        </w:rPr>
        <w:t xml:space="preserve"> viên </w:t>
      </w:r>
      <w:proofErr w:type="spellStart"/>
      <w:r w:rsidRPr="00127ECF">
        <w:rPr>
          <w:rFonts w:ascii="Times New Roman" w:eastAsia="Times New Roman" w:hAnsi="Times New Roman" w:cs="Times New Roman"/>
          <w:b/>
          <w:i/>
          <w:color w:val="000000"/>
          <w:sz w:val="28"/>
          <w:szCs w:val="28"/>
        </w:rPr>
        <w:t>sáng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lập</w:t>
      </w:r>
      <w:proofErr w:type="spellEnd"/>
    </w:p>
    <w:p w14:paraId="2CC8530F" w14:textId="77777777" w:rsidR="00DF21F4" w:rsidRPr="00127ECF" w:rsidRDefault="009E7086" w:rsidP="00127ECF">
      <w:pPr>
        <w:spacing w:after="0" w:line="360" w:lineRule="auto"/>
        <w:rPr>
          <w:rFonts w:ascii="Times New Roman" w:eastAsia="Times New Roman" w:hAnsi="Times New Roman" w:cs="Times New Roman"/>
          <w:b/>
          <w:color w:val="000000"/>
          <w:sz w:val="28"/>
          <w:szCs w:val="28"/>
        </w:rPr>
      </w:pPr>
      <w:r w:rsidRPr="00127ECF">
        <w:rPr>
          <w:rFonts w:ascii="Times New Roman" w:hAnsi="Times New Roman" w:cs="Times New Roman"/>
          <w:sz w:val="28"/>
          <w:szCs w:val="28"/>
        </w:rPr>
        <w:br w:type="page"/>
      </w:r>
    </w:p>
    <w:p w14:paraId="1C273A99" w14:textId="640F8406" w:rsidR="00DF21F4" w:rsidRPr="00985878" w:rsidRDefault="009E7086" w:rsidP="00985878">
      <w:pPr>
        <w:pStyle w:val="u1"/>
        <w:spacing w:before="0" w:after="0" w:line="360" w:lineRule="auto"/>
        <w:jc w:val="both"/>
        <w:rPr>
          <w:rFonts w:ascii="Times New Roman" w:eastAsia="Times New Roman" w:hAnsi="Times New Roman" w:cs="Times New Roman"/>
          <w:b/>
          <w:color w:val="FF0000"/>
          <w:sz w:val="32"/>
          <w:szCs w:val="32"/>
        </w:rPr>
      </w:pPr>
      <w:bookmarkStart w:id="51" w:name="_Toc117864749"/>
      <w:r w:rsidRPr="00985878">
        <w:rPr>
          <w:rFonts w:ascii="Times New Roman" w:eastAsia="Times New Roman" w:hAnsi="Times New Roman" w:cs="Times New Roman"/>
          <w:b/>
          <w:color w:val="FF0000"/>
          <w:sz w:val="32"/>
          <w:szCs w:val="32"/>
        </w:rPr>
        <w:lastRenderedPageBreak/>
        <w:t xml:space="preserve">CHƯƠNG </w:t>
      </w:r>
      <w:r w:rsidR="002F692F">
        <w:rPr>
          <w:rFonts w:ascii="Times New Roman" w:eastAsia="Times New Roman" w:hAnsi="Times New Roman" w:cs="Times New Roman"/>
          <w:b/>
          <w:color w:val="FF0000"/>
          <w:sz w:val="32"/>
          <w:szCs w:val="32"/>
          <w:lang w:val="en-US"/>
        </w:rPr>
        <w:t>II</w:t>
      </w:r>
      <w:r w:rsidRPr="00985878">
        <w:rPr>
          <w:rFonts w:ascii="Times New Roman" w:eastAsia="Times New Roman" w:hAnsi="Times New Roman" w:cs="Times New Roman"/>
          <w:b/>
          <w:color w:val="FF0000"/>
          <w:sz w:val="32"/>
          <w:szCs w:val="32"/>
        </w:rPr>
        <w:t>: KẾ HOẠCH MARKETING CHO DỰ ÁN KHỞI SỰ</w:t>
      </w:r>
      <w:bookmarkEnd w:id="51"/>
    </w:p>
    <w:p w14:paraId="27FFB263"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52" w:name="_Toc117864750"/>
      <w:r w:rsidRPr="00127ECF">
        <w:rPr>
          <w:rFonts w:ascii="Times New Roman" w:eastAsia="Times New Roman" w:hAnsi="Times New Roman" w:cs="Times New Roman"/>
          <w:b/>
          <w:color w:val="FF0000"/>
          <w:sz w:val="28"/>
          <w:szCs w:val="28"/>
        </w:rPr>
        <w:t xml:space="preserve">2.1   </w:t>
      </w:r>
      <w:proofErr w:type="spellStart"/>
      <w:r w:rsidRPr="00127ECF">
        <w:rPr>
          <w:rFonts w:ascii="Times New Roman" w:eastAsia="Times New Roman" w:hAnsi="Times New Roman" w:cs="Times New Roman"/>
          <w:b/>
          <w:color w:val="FF0000"/>
          <w:sz w:val="28"/>
          <w:szCs w:val="28"/>
        </w:rPr>
        <w:t>Product</w:t>
      </w:r>
      <w:bookmarkEnd w:id="52"/>
      <w:proofErr w:type="spellEnd"/>
    </w:p>
    <w:p w14:paraId="0DBDA112" w14:textId="0DD75EE8" w:rsidR="00DF21F4" w:rsidRPr="00985878" w:rsidRDefault="009E7086" w:rsidP="00985878">
      <w:pPr>
        <w:pStyle w:val="u3"/>
        <w:spacing w:before="0" w:line="360" w:lineRule="auto"/>
        <w:rPr>
          <w:rFonts w:ascii="Times New Roman" w:eastAsia="Times New Roman" w:hAnsi="Times New Roman" w:cs="Times New Roman"/>
          <w:b/>
          <w:color w:val="FF0000"/>
          <w:sz w:val="28"/>
          <w:szCs w:val="28"/>
        </w:rPr>
      </w:pPr>
      <w:bookmarkStart w:id="53" w:name="_Toc117864751"/>
      <w:r w:rsidRPr="00127ECF">
        <w:rPr>
          <w:rFonts w:ascii="Times New Roman" w:eastAsia="Times New Roman" w:hAnsi="Times New Roman" w:cs="Times New Roman"/>
          <w:b/>
          <w:color w:val="FF0000"/>
          <w:sz w:val="28"/>
          <w:szCs w:val="28"/>
        </w:rPr>
        <w:t xml:space="preserve">2.1.1   </w:t>
      </w:r>
      <w:proofErr w:type="spellStart"/>
      <w:r w:rsidRPr="00127ECF">
        <w:rPr>
          <w:rFonts w:ascii="Times New Roman" w:eastAsia="Times New Roman" w:hAnsi="Times New Roman" w:cs="Times New Roman"/>
          <w:b/>
          <w:color w:val="FF0000"/>
          <w:sz w:val="28"/>
          <w:szCs w:val="28"/>
        </w:rPr>
        <w:t>Bảng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hiệu</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của</w:t>
      </w:r>
      <w:proofErr w:type="spellEnd"/>
      <w:r w:rsidRPr="00127ECF">
        <w:rPr>
          <w:rFonts w:ascii="Times New Roman" w:eastAsia="Times New Roman" w:hAnsi="Times New Roman" w:cs="Times New Roman"/>
          <w:b/>
          <w:color w:val="FF0000"/>
          <w:sz w:val="28"/>
          <w:szCs w:val="28"/>
        </w:rPr>
        <w:t xml:space="preserve"> “Cơm </w:t>
      </w:r>
      <w:r w:rsidR="00827C98">
        <w:rPr>
          <w:rFonts w:ascii="Times New Roman" w:eastAsia="Times New Roman" w:hAnsi="Times New Roman" w:cs="Times New Roman"/>
          <w:b/>
          <w:color w:val="FF0000"/>
          <w:sz w:val="28"/>
          <w:szCs w:val="28"/>
          <w:lang w:val="en-US"/>
        </w:rPr>
        <w:t>Ngon</w:t>
      </w:r>
      <w:r w:rsidR="00827C98">
        <w:rPr>
          <w:rFonts w:ascii="Times New Roman" w:eastAsia="Times New Roman" w:hAnsi="Times New Roman" w:cs="Times New Roman"/>
          <w:b/>
          <w:color w:val="FF0000"/>
          <w:sz w:val="28"/>
          <w:szCs w:val="28"/>
        </w:rPr>
        <w:t xml:space="preserve"> Văn </w:t>
      </w:r>
      <w:proofErr w:type="spellStart"/>
      <w:r w:rsidR="00827C98">
        <w:rPr>
          <w:rFonts w:ascii="Times New Roman" w:eastAsia="Times New Roman" w:hAnsi="Times New Roman" w:cs="Times New Roman"/>
          <w:b/>
          <w:color w:val="FF0000"/>
          <w:sz w:val="28"/>
          <w:szCs w:val="28"/>
        </w:rPr>
        <w:t>P</w:t>
      </w:r>
      <w:r w:rsidRPr="00127ECF">
        <w:rPr>
          <w:rFonts w:ascii="Times New Roman" w:eastAsia="Times New Roman" w:hAnsi="Times New Roman" w:cs="Times New Roman"/>
          <w:b/>
          <w:color w:val="FF0000"/>
          <w:sz w:val="28"/>
          <w:szCs w:val="28"/>
        </w:rPr>
        <w:t>hòng</w:t>
      </w:r>
      <w:proofErr w:type="spellEnd"/>
      <w:r w:rsidRPr="00127ECF">
        <w:rPr>
          <w:rFonts w:ascii="Times New Roman" w:eastAsia="Times New Roman" w:hAnsi="Times New Roman" w:cs="Times New Roman"/>
          <w:b/>
          <w:color w:val="FF0000"/>
          <w:sz w:val="28"/>
          <w:szCs w:val="28"/>
        </w:rPr>
        <w:t>”</w:t>
      </w:r>
      <w:bookmarkEnd w:id="53"/>
    </w:p>
    <w:p w14:paraId="242D63BC" w14:textId="36B3C122" w:rsidR="00DF21F4" w:rsidRPr="00127ECF" w:rsidRDefault="00C064B3" w:rsidP="00985878">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904F617" wp14:editId="17AADBA2">
            <wp:extent cx="5791835" cy="6369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ự Án Kinh Doanh Dịch Vụ Ăn Uống.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6369050"/>
                    </a:xfrm>
                    <a:prstGeom prst="rect">
                      <a:avLst/>
                    </a:prstGeom>
                  </pic:spPr>
                </pic:pic>
              </a:graphicData>
            </a:graphic>
          </wp:inline>
        </w:drawing>
      </w:r>
    </w:p>
    <w:p w14:paraId="0AE1F4C2" w14:textId="097C770A" w:rsidR="00DF21F4" w:rsidRPr="00985878" w:rsidRDefault="009E7086" w:rsidP="00985878">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54" w:name="_heading=h.23ckvvd" w:colFirst="0" w:colLast="0"/>
      <w:bookmarkEnd w:id="54"/>
      <w:proofErr w:type="spellStart"/>
      <w:r w:rsidRPr="00127ECF">
        <w:rPr>
          <w:rFonts w:ascii="Times New Roman" w:eastAsia="Times New Roman" w:hAnsi="Times New Roman" w:cs="Times New Roman"/>
          <w:b/>
          <w:i/>
          <w:color w:val="000000"/>
          <w:sz w:val="28"/>
          <w:szCs w:val="28"/>
        </w:rPr>
        <w:t>Hình</w:t>
      </w:r>
      <w:proofErr w:type="spellEnd"/>
      <w:r w:rsidRPr="00127ECF">
        <w:rPr>
          <w:rFonts w:ascii="Times New Roman" w:eastAsia="Times New Roman" w:hAnsi="Times New Roman" w:cs="Times New Roman"/>
          <w:b/>
          <w:i/>
          <w:color w:val="000000"/>
          <w:sz w:val="28"/>
          <w:szCs w:val="28"/>
        </w:rPr>
        <w:t xml:space="preserve"> 2.1: </w:t>
      </w:r>
      <w:proofErr w:type="spellStart"/>
      <w:r w:rsidRPr="00127ECF">
        <w:rPr>
          <w:rFonts w:ascii="Times New Roman" w:eastAsia="Times New Roman" w:hAnsi="Times New Roman" w:cs="Times New Roman"/>
          <w:b/>
          <w:i/>
          <w:sz w:val="28"/>
          <w:szCs w:val="28"/>
        </w:rPr>
        <w:t>Menu</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nhà</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hàng</w:t>
      </w:r>
      <w:proofErr w:type="spellEnd"/>
      <w:r w:rsidRPr="00127ECF">
        <w:rPr>
          <w:rFonts w:ascii="Times New Roman" w:eastAsia="Times New Roman" w:hAnsi="Times New Roman" w:cs="Times New Roman"/>
          <w:b/>
          <w:i/>
          <w:sz w:val="28"/>
          <w:szCs w:val="28"/>
        </w:rPr>
        <w:t xml:space="preserve"> “Cơm </w:t>
      </w:r>
      <w:r w:rsidRPr="00127ECF">
        <w:rPr>
          <w:rFonts w:ascii="Times New Roman" w:eastAsia="Times New Roman" w:hAnsi="Times New Roman" w:cs="Times New Roman"/>
          <w:b/>
          <w:sz w:val="28"/>
          <w:szCs w:val="28"/>
        </w:rPr>
        <w:t>N</w:t>
      </w:r>
      <w:proofErr w:type="spellStart"/>
      <w:r w:rsidR="00827C98">
        <w:rPr>
          <w:rFonts w:ascii="Times New Roman" w:eastAsia="Times New Roman" w:hAnsi="Times New Roman" w:cs="Times New Roman"/>
          <w:b/>
          <w:sz w:val="28"/>
          <w:szCs w:val="28"/>
          <w:lang w:val="en-US"/>
        </w:rPr>
        <w:t>gon</w:t>
      </w:r>
      <w:proofErr w:type="spellEnd"/>
      <w:r w:rsidRPr="00127ECF">
        <w:rPr>
          <w:rFonts w:ascii="Times New Roman" w:eastAsia="Times New Roman" w:hAnsi="Times New Roman" w:cs="Times New Roman"/>
          <w:b/>
          <w:i/>
          <w:sz w:val="28"/>
          <w:szCs w:val="28"/>
        </w:rPr>
        <w:t xml:space="preserve"> Văn </w:t>
      </w:r>
      <w:proofErr w:type="spellStart"/>
      <w:r w:rsidRPr="00127ECF">
        <w:rPr>
          <w:rFonts w:ascii="Times New Roman" w:eastAsia="Times New Roman" w:hAnsi="Times New Roman" w:cs="Times New Roman"/>
          <w:b/>
          <w:i/>
          <w:sz w:val="28"/>
          <w:szCs w:val="28"/>
        </w:rPr>
        <w:t>Phòng</w:t>
      </w:r>
      <w:proofErr w:type="spellEnd"/>
      <w:r w:rsidRPr="00127ECF">
        <w:rPr>
          <w:rFonts w:ascii="Times New Roman" w:eastAsia="Times New Roman" w:hAnsi="Times New Roman" w:cs="Times New Roman"/>
          <w:b/>
          <w:i/>
          <w:sz w:val="28"/>
          <w:szCs w:val="28"/>
        </w:rPr>
        <w:t>”</w:t>
      </w:r>
      <w:bookmarkStart w:id="55" w:name="_heading=h.nidaz8lyirf5" w:colFirst="0" w:colLast="0"/>
      <w:bookmarkStart w:id="56" w:name="_heading=h.mujgofvt9j8r" w:colFirst="0" w:colLast="0"/>
      <w:bookmarkEnd w:id="55"/>
      <w:bookmarkEnd w:id="56"/>
    </w:p>
    <w:p w14:paraId="19775A98" w14:textId="2B9E21D9" w:rsidR="00DF21F4" w:rsidRPr="00127ECF" w:rsidRDefault="009E7086" w:rsidP="000823CE">
      <w:pPr>
        <w:pStyle w:val="u3"/>
        <w:numPr>
          <w:ilvl w:val="2"/>
          <w:numId w:val="54"/>
        </w:numPr>
        <w:spacing w:before="0" w:line="360" w:lineRule="auto"/>
        <w:rPr>
          <w:rFonts w:ascii="Times New Roman" w:eastAsia="Times New Roman" w:hAnsi="Times New Roman" w:cs="Times New Roman"/>
          <w:b/>
          <w:color w:val="FF0000"/>
          <w:sz w:val="28"/>
          <w:szCs w:val="28"/>
        </w:rPr>
      </w:pPr>
      <w:bookmarkStart w:id="57" w:name="_Toc117864752"/>
      <w:r w:rsidRPr="00127ECF">
        <w:rPr>
          <w:rFonts w:ascii="Times New Roman" w:eastAsia="Times New Roman" w:hAnsi="Times New Roman" w:cs="Times New Roman"/>
          <w:b/>
          <w:color w:val="FF0000"/>
          <w:sz w:val="28"/>
          <w:szCs w:val="28"/>
        </w:rPr>
        <w:lastRenderedPageBreak/>
        <w:t xml:space="preserve">  </w:t>
      </w:r>
      <w:proofErr w:type="spellStart"/>
      <w:r w:rsidRPr="00127ECF">
        <w:rPr>
          <w:rFonts w:ascii="Times New Roman" w:eastAsia="Times New Roman" w:hAnsi="Times New Roman" w:cs="Times New Roman"/>
          <w:b/>
          <w:color w:val="FF0000"/>
          <w:sz w:val="28"/>
          <w:szCs w:val="28"/>
        </w:rPr>
        <w:t>Giải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quyết</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vấn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đề</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khó</w:t>
      </w:r>
      <w:proofErr w:type="spellEnd"/>
      <w:r w:rsidRPr="00127ECF">
        <w:rPr>
          <w:rFonts w:ascii="Times New Roman" w:eastAsia="Times New Roman" w:hAnsi="Times New Roman" w:cs="Times New Roman"/>
          <w:b/>
          <w:color w:val="FF0000"/>
          <w:sz w:val="28"/>
          <w:szCs w:val="28"/>
        </w:rPr>
        <w:t xml:space="preserve"> khăn </w:t>
      </w:r>
      <w:proofErr w:type="spellStart"/>
      <w:r w:rsidRPr="00127ECF">
        <w:rPr>
          <w:rFonts w:ascii="Times New Roman" w:eastAsia="Times New Roman" w:hAnsi="Times New Roman" w:cs="Times New Roman"/>
          <w:b/>
          <w:color w:val="FF0000"/>
          <w:sz w:val="28"/>
          <w:szCs w:val="28"/>
        </w:rPr>
        <w:t>của</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người</w:t>
      </w:r>
      <w:proofErr w:type="spellEnd"/>
      <w:r w:rsidRPr="00127ECF">
        <w:rPr>
          <w:rFonts w:ascii="Times New Roman" w:eastAsia="Times New Roman" w:hAnsi="Times New Roman" w:cs="Times New Roman"/>
          <w:b/>
          <w:color w:val="FF0000"/>
          <w:sz w:val="28"/>
          <w:szCs w:val="28"/>
        </w:rPr>
        <w:t xml:space="preserve"> tiêu </w:t>
      </w:r>
      <w:proofErr w:type="spellStart"/>
      <w:r w:rsidRPr="00127ECF">
        <w:rPr>
          <w:rFonts w:ascii="Times New Roman" w:eastAsia="Times New Roman" w:hAnsi="Times New Roman" w:cs="Times New Roman"/>
          <w:b/>
          <w:color w:val="FF0000"/>
          <w:sz w:val="28"/>
          <w:szCs w:val="28"/>
        </w:rPr>
        <w:t>dùng</w:t>
      </w:r>
      <w:bookmarkEnd w:id="57"/>
      <w:proofErr w:type="spellEnd"/>
    </w:p>
    <w:p w14:paraId="12DB41D4" w14:textId="77777777" w:rsidR="00DF21F4" w:rsidRPr="00127ECF" w:rsidRDefault="009E7086" w:rsidP="00827C98">
      <w:pPr>
        <w:spacing w:after="0" w:line="360" w:lineRule="auto"/>
        <w:ind w:firstLine="72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Hiện nay bên cạnh các loại nguyên liệu có thương hiệu, đạt chất lượng thì vẫn còn tiềm ẩn những thực phẩm không đảm bảo vệ sinh an toàn thực phẩm. Với cửa hàng chúng tôi luôn đảm bảo về:</w:t>
      </w:r>
    </w:p>
    <w:p w14:paraId="007915DF" w14:textId="344E1F65" w:rsidR="00DF21F4" w:rsidRPr="00827C98" w:rsidRDefault="009E7086" w:rsidP="000823CE">
      <w:pPr>
        <w:pStyle w:val="oancuaDanhsach"/>
        <w:numPr>
          <w:ilvl w:val="0"/>
          <w:numId w:val="7"/>
        </w:numPr>
        <w:spacing w:after="0" w:line="360" w:lineRule="auto"/>
        <w:rPr>
          <w:rFonts w:ascii="Times New Roman" w:hAnsi="Times New Roman" w:cs="Times New Roman"/>
          <w:sz w:val="28"/>
          <w:szCs w:val="28"/>
        </w:rPr>
      </w:pPr>
      <w:r w:rsidRPr="00827C98">
        <w:rPr>
          <w:rFonts w:ascii="Times New Roman" w:eastAsia="Times New Roman" w:hAnsi="Times New Roman" w:cs="Times New Roman"/>
          <w:b/>
          <w:sz w:val="28"/>
          <w:szCs w:val="28"/>
        </w:rPr>
        <w:t>Chất lượng sản phẩm</w:t>
      </w:r>
      <w:r w:rsidRPr="00827C98">
        <w:rPr>
          <w:rFonts w:ascii="Times New Roman" w:eastAsia="Times New Roman" w:hAnsi="Times New Roman" w:cs="Times New Roman"/>
          <w:sz w:val="28"/>
          <w:szCs w:val="28"/>
        </w:rPr>
        <w:t xml:space="preserve"> :</w:t>
      </w:r>
    </w:p>
    <w:p w14:paraId="4048B3CD" w14:textId="542BFC7C" w:rsidR="00DF21F4" w:rsidRPr="00827C98" w:rsidRDefault="009E7086" w:rsidP="000823CE">
      <w:pPr>
        <w:pStyle w:val="oancuaDanhsach"/>
        <w:numPr>
          <w:ilvl w:val="0"/>
          <w:numId w:val="55"/>
        </w:numPr>
        <w:tabs>
          <w:tab w:val="left" w:pos="1440"/>
        </w:tabs>
        <w:spacing w:after="0" w:line="360" w:lineRule="auto"/>
        <w:ind w:left="1260"/>
        <w:rPr>
          <w:rFonts w:ascii="Times New Roman" w:eastAsia="Times New Roman" w:hAnsi="Times New Roman" w:cs="Times New Roman"/>
          <w:sz w:val="28"/>
          <w:szCs w:val="28"/>
        </w:rPr>
      </w:pPr>
      <w:r w:rsidRPr="00827C98">
        <w:rPr>
          <w:rFonts w:ascii="Times New Roman" w:eastAsia="Times New Roman" w:hAnsi="Times New Roman" w:cs="Times New Roman"/>
          <w:sz w:val="28"/>
          <w:szCs w:val="28"/>
        </w:rPr>
        <w:t xml:space="preserve">Nguyên liệu đảm bảo tươi ngon, an toàn vệ sinh </w:t>
      </w:r>
      <w:proofErr w:type="spellStart"/>
      <w:r w:rsidRPr="00827C98">
        <w:rPr>
          <w:rFonts w:ascii="Times New Roman" w:eastAsia="Times New Roman" w:hAnsi="Times New Roman" w:cs="Times New Roman"/>
          <w:sz w:val="28"/>
          <w:szCs w:val="28"/>
        </w:rPr>
        <w:t>thực</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phẩm</w:t>
      </w:r>
      <w:proofErr w:type="spellEnd"/>
      <w:r w:rsidRPr="00827C98">
        <w:rPr>
          <w:rFonts w:ascii="Times New Roman" w:eastAsia="Times New Roman" w:hAnsi="Times New Roman" w:cs="Times New Roman"/>
          <w:sz w:val="28"/>
          <w:szCs w:val="28"/>
        </w:rPr>
        <w:t xml:space="preserve">. </w:t>
      </w:r>
    </w:p>
    <w:p w14:paraId="40268442" w14:textId="77777777" w:rsidR="00DF21F4" w:rsidRPr="00127ECF" w:rsidRDefault="009E7086" w:rsidP="000823CE">
      <w:pPr>
        <w:numPr>
          <w:ilvl w:val="0"/>
          <w:numId w:val="55"/>
        </w:numPr>
        <w:tabs>
          <w:tab w:val="left" w:pos="1440"/>
        </w:tabs>
        <w:spacing w:after="0" w:line="360" w:lineRule="auto"/>
        <w:ind w:left="12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Nói</w:t>
      </w:r>
      <w:proofErr w:type="spellEnd"/>
      <w:r w:rsidRPr="00127ECF">
        <w:rPr>
          <w:rFonts w:ascii="Times New Roman" w:eastAsia="Times New Roman" w:hAnsi="Times New Roman" w:cs="Times New Roman"/>
          <w:sz w:val="28"/>
          <w:szCs w:val="28"/>
        </w:rPr>
        <w:t xml:space="preserve"> không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tràn</w:t>
      </w:r>
      <w:proofErr w:type="spellEnd"/>
      <w:r w:rsidRPr="00127ECF">
        <w:rPr>
          <w:rFonts w:ascii="Times New Roman" w:eastAsia="Times New Roman" w:hAnsi="Times New Roman" w:cs="Times New Roman"/>
          <w:sz w:val="28"/>
          <w:szCs w:val="28"/>
        </w:rPr>
        <w:t xml:space="preserve"> lan trên </w:t>
      </w:r>
      <w:proofErr w:type="spellStart"/>
      <w:r w:rsidRPr="00127ECF">
        <w:rPr>
          <w:rFonts w:ascii="Times New Roman" w:eastAsia="Times New Roman" w:hAnsi="Times New Roman" w:cs="Times New Roman"/>
          <w:sz w:val="28"/>
          <w:szCs w:val="28"/>
        </w:rPr>
        <w:t>thị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w:t>
      </w:r>
    </w:p>
    <w:p w14:paraId="20ACB38B" w14:textId="15861092" w:rsidR="00DF21F4" w:rsidRPr="00827C98" w:rsidRDefault="009E7086" w:rsidP="000823CE">
      <w:pPr>
        <w:pStyle w:val="oancuaDanhsach"/>
        <w:numPr>
          <w:ilvl w:val="0"/>
          <w:numId w:val="48"/>
        </w:numPr>
        <w:spacing w:after="0" w:line="360" w:lineRule="auto"/>
        <w:ind w:left="720"/>
        <w:rPr>
          <w:rFonts w:ascii="Times New Roman" w:eastAsia="Times New Roman" w:hAnsi="Times New Roman" w:cs="Times New Roman"/>
          <w:b/>
          <w:sz w:val="28"/>
          <w:szCs w:val="28"/>
        </w:rPr>
      </w:pPr>
      <w:r w:rsidRPr="00827C98">
        <w:rPr>
          <w:rFonts w:ascii="Times New Roman" w:eastAsia="Times New Roman" w:hAnsi="Times New Roman" w:cs="Times New Roman"/>
          <w:b/>
          <w:sz w:val="28"/>
          <w:szCs w:val="28"/>
        </w:rPr>
        <w:t>Chất lượng phục vụ:</w:t>
      </w:r>
    </w:p>
    <w:p w14:paraId="1C708DA0" w14:textId="77777777" w:rsidR="00DF21F4" w:rsidRPr="00127ECF" w:rsidRDefault="009E7086" w:rsidP="000823CE">
      <w:pPr>
        <w:numPr>
          <w:ilvl w:val="0"/>
          <w:numId w:val="56"/>
        </w:numPr>
        <w:spacing w:after="0" w:line="360" w:lineRule="auto"/>
        <w:ind w:left="12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Đảm bảo chất lượng, phục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kiện</w:t>
      </w:r>
      <w:proofErr w:type="spellEnd"/>
      <w:r w:rsidRPr="00127ECF">
        <w:rPr>
          <w:rFonts w:ascii="Times New Roman" w:eastAsia="Times New Roman" w:hAnsi="Times New Roman" w:cs="Times New Roman"/>
          <w:sz w:val="28"/>
          <w:szCs w:val="28"/>
        </w:rPr>
        <w:t xml:space="preserve"> tốt nhất đến với người tiêu dùng.</w:t>
      </w:r>
    </w:p>
    <w:p w14:paraId="24F5FA75" w14:textId="77777777" w:rsidR="00DF21F4" w:rsidRPr="00127ECF" w:rsidRDefault="009E7086" w:rsidP="000823CE">
      <w:pPr>
        <w:numPr>
          <w:ilvl w:val="0"/>
          <w:numId w:val="56"/>
        </w:numPr>
        <w:spacing w:after="0" w:line="360" w:lineRule="auto"/>
        <w:ind w:left="12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Dịch vụ giao hàng nhanh, đảm bảo thực phẩm không bị nguội và hỏng.</w:t>
      </w:r>
    </w:p>
    <w:p w14:paraId="0B963159" w14:textId="77777777" w:rsidR="00DF21F4" w:rsidRPr="00127ECF" w:rsidRDefault="009E7086" w:rsidP="000823CE">
      <w:pPr>
        <w:numPr>
          <w:ilvl w:val="0"/>
          <w:numId w:val="56"/>
        </w:numPr>
        <w:spacing w:after="0" w:line="360" w:lineRule="auto"/>
        <w:ind w:left="12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Quy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đơn </w:t>
      </w:r>
      <w:proofErr w:type="spellStart"/>
      <w:r w:rsidRPr="00127ECF">
        <w:rPr>
          <w:rFonts w:ascii="Times New Roman" w:eastAsia="Times New Roman" w:hAnsi="Times New Roman" w:cs="Times New Roman"/>
          <w:sz w:val="28"/>
          <w:szCs w:val="28"/>
        </w:rPr>
        <w:t>giản</w:t>
      </w:r>
      <w:proofErr w:type="spellEnd"/>
      <w:r w:rsidRPr="00127ECF">
        <w:rPr>
          <w:rFonts w:ascii="Times New Roman" w:eastAsia="Times New Roman" w:hAnsi="Times New Roman" w:cs="Times New Roman"/>
          <w:sz w:val="28"/>
          <w:szCs w:val="28"/>
        </w:rPr>
        <w:t xml:space="preserve">, tư </w:t>
      </w:r>
      <w:proofErr w:type="spellStart"/>
      <w:r w:rsidRPr="00127ECF">
        <w:rPr>
          <w:rFonts w:ascii="Times New Roman" w:eastAsia="Times New Roman" w:hAnsi="Times New Roman" w:cs="Times New Roman"/>
          <w:sz w:val="28"/>
          <w:szCs w:val="28"/>
        </w:rPr>
        <w:t>vấn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nhiệt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tình</w:t>
      </w:r>
      <w:proofErr w:type="spellEnd"/>
      <w:r w:rsidRPr="00127ECF">
        <w:rPr>
          <w:rFonts w:ascii="Times New Roman" w:eastAsia="Times New Roman" w:hAnsi="Times New Roman" w:cs="Times New Roman"/>
          <w:sz w:val="28"/>
          <w:szCs w:val="28"/>
        </w:rPr>
        <w:t>.</w:t>
      </w:r>
    </w:p>
    <w:p w14:paraId="1BEFEAD1" w14:textId="706270DE" w:rsidR="00DF21F4" w:rsidRPr="00827C98" w:rsidRDefault="009E7086" w:rsidP="000823CE">
      <w:pPr>
        <w:pStyle w:val="oancuaDanhsach"/>
        <w:numPr>
          <w:ilvl w:val="0"/>
          <w:numId w:val="18"/>
        </w:numPr>
        <w:spacing w:after="0" w:line="360" w:lineRule="auto"/>
        <w:ind w:left="720"/>
        <w:rPr>
          <w:rFonts w:ascii="Times New Roman" w:eastAsia="Times New Roman" w:hAnsi="Times New Roman" w:cs="Times New Roman"/>
          <w:b/>
          <w:sz w:val="28"/>
          <w:szCs w:val="28"/>
        </w:rPr>
      </w:pPr>
      <w:r w:rsidRPr="00827C98">
        <w:rPr>
          <w:rFonts w:ascii="Times New Roman" w:eastAsia="Times New Roman" w:hAnsi="Times New Roman" w:cs="Times New Roman"/>
          <w:b/>
          <w:sz w:val="28"/>
          <w:szCs w:val="28"/>
        </w:rPr>
        <w:t>Giá cả:</w:t>
      </w:r>
    </w:p>
    <w:p w14:paraId="5E101257" w14:textId="77777777" w:rsidR="00DF21F4" w:rsidRPr="00827C98" w:rsidRDefault="009E7086" w:rsidP="000823CE">
      <w:pPr>
        <w:pStyle w:val="oancuaDanhsach"/>
        <w:numPr>
          <w:ilvl w:val="0"/>
          <w:numId w:val="57"/>
        </w:numPr>
        <w:spacing w:after="0" w:line="360" w:lineRule="auto"/>
        <w:ind w:left="1260"/>
        <w:rPr>
          <w:rFonts w:ascii="Times New Roman" w:eastAsia="Times New Roman" w:hAnsi="Times New Roman" w:cs="Times New Roman"/>
          <w:sz w:val="28"/>
          <w:szCs w:val="28"/>
        </w:rPr>
      </w:pPr>
      <w:proofErr w:type="spellStart"/>
      <w:r w:rsidRPr="00827C98">
        <w:rPr>
          <w:rFonts w:ascii="Times New Roman" w:eastAsia="Times New Roman" w:hAnsi="Times New Roman" w:cs="Times New Roman"/>
          <w:sz w:val="28"/>
          <w:szCs w:val="28"/>
        </w:rPr>
        <w:t>Trà</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đá</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được</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miễn</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phí</w:t>
      </w:r>
      <w:proofErr w:type="spellEnd"/>
      <w:r w:rsidRPr="00827C98">
        <w:rPr>
          <w:rFonts w:ascii="Times New Roman" w:eastAsia="Times New Roman" w:hAnsi="Times New Roman" w:cs="Times New Roman"/>
          <w:sz w:val="28"/>
          <w:szCs w:val="28"/>
        </w:rPr>
        <w:t xml:space="preserve"> khi </w:t>
      </w:r>
      <w:proofErr w:type="spellStart"/>
      <w:r w:rsidRPr="00827C98">
        <w:rPr>
          <w:rFonts w:ascii="Times New Roman" w:eastAsia="Times New Roman" w:hAnsi="Times New Roman" w:cs="Times New Roman"/>
          <w:sz w:val="28"/>
          <w:szCs w:val="28"/>
        </w:rPr>
        <w:t>khách</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hàng</w:t>
      </w:r>
      <w:proofErr w:type="spellEnd"/>
      <w:r w:rsidRPr="00827C98">
        <w:rPr>
          <w:rFonts w:ascii="Times New Roman" w:eastAsia="Times New Roman" w:hAnsi="Times New Roman" w:cs="Times New Roman"/>
          <w:sz w:val="28"/>
          <w:szCs w:val="28"/>
        </w:rPr>
        <w:t xml:space="preserve"> mua </w:t>
      </w:r>
      <w:proofErr w:type="spellStart"/>
      <w:r w:rsidRPr="00827C98">
        <w:rPr>
          <w:rFonts w:ascii="Times New Roman" w:eastAsia="Times New Roman" w:hAnsi="Times New Roman" w:cs="Times New Roman"/>
          <w:sz w:val="28"/>
          <w:szCs w:val="28"/>
        </w:rPr>
        <w:t>ít</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nhất</w:t>
      </w:r>
      <w:proofErr w:type="spellEnd"/>
      <w:r w:rsidRPr="00827C98">
        <w:rPr>
          <w:rFonts w:ascii="Times New Roman" w:eastAsia="Times New Roman" w:hAnsi="Times New Roman" w:cs="Times New Roman"/>
          <w:sz w:val="28"/>
          <w:szCs w:val="28"/>
        </w:rPr>
        <w:t xml:space="preserve"> 1 </w:t>
      </w:r>
      <w:proofErr w:type="spellStart"/>
      <w:r w:rsidRPr="00827C98">
        <w:rPr>
          <w:rFonts w:ascii="Times New Roman" w:eastAsia="Times New Roman" w:hAnsi="Times New Roman" w:cs="Times New Roman"/>
          <w:sz w:val="28"/>
          <w:szCs w:val="28"/>
        </w:rPr>
        <w:t>xuất</w:t>
      </w:r>
      <w:proofErr w:type="spellEnd"/>
      <w:r w:rsidRPr="00827C98">
        <w:rPr>
          <w:rFonts w:ascii="Times New Roman" w:eastAsia="Times New Roman" w:hAnsi="Times New Roman" w:cs="Times New Roman"/>
          <w:sz w:val="28"/>
          <w:szCs w:val="28"/>
        </w:rPr>
        <w:t xml:space="preserve"> cơm </w:t>
      </w:r>
      <w:proofErr w:type="spellStart"/>
      <w:r w:rsidRPr="00827C98">
        <w:rPr>
          <w:rFonts w:ascii="Times New Roman" w:eastAsia="Times New Roman" w:hAnsi="Times New Roman" w:cs="Times New Roman"/>
          <w:sz w:val="28"/>
          <w:szCs w:val="28"/>
        </w:rPr>
        <w:t>các</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loại</w:t>
      </w:r>
      <w:proofErr w:type="spellEnd"/>
      <w:r w:rsidRPr="00827C98">
        <w:rPr>
          <w:rFonts w:ascii="Times New Roman" w:eastAsia="Times New Roman" w:hAnsi="Times New Roman" w:cs="Times New Roman"/>
          <w:sz w:val="28"/>
          <w:szCs w:val="28"/>
        </w:rPr>
        <w:t>..</w:t>
      </w:r>
    </w:p>
    <w:p w14:paraId="299C7936" w14:textId="49A52E1C" w:rsidR="00DF21F4" w:rsidRPr="00827C98" w:rsidRDefault="009E7086" w:rsidP="000823CE">
      <w:pPr>
        <w:pStyle w:val="oancuaDanhsach"/>
        <w:numPr>
          <w:ilvl w:val="0"/>
          <w:numId w:val="57"/>
        </w:numPr>
        <w:spacing w:after="0" w:line="360" w:lineRule="auto"/>
        <w:ind w:left="1260"/>
        <w:rPr>
          <w:rFonts w:ascii="Times New Roman" w:eastAsia="Times New Roman" w:hAnsi="Times New Roman" w:cs="Times New Roman"/>
          <w:sz w:val="28"/>
          <w:szCs w:val="28"/>
        </w:rPr>
      </w:pPr>
      <w:proofErr w:type="spellStart"/>
      <w:r w:rsidRPr="00827C98">
        <w:rPr>
          <w:rFonts w:ascii="Times New Roman" w:eastAsia="Times New Roman" w:hAnsi="Times New Roman" w:cs="Times New Roman"/>
          <w:sz w:val="28"/>
          <w:szCs w:val="28"/>
        </w:rPr>
        <w:t>Hóa</w:t>
      </w:r>
      <w:proofErr w:type="spellEnd"/>
      <w:r w:rsidRPr="00827C98">
        <w:rPr>
          <w:rFonts w:ascii="Times New Roman" w:eastAsia="Times New Roman" w:hAnsi="Times New Roman" w:cs="Times New Roman"/>
          <w:sz w:val="28"/>
          <w:szCs w:val="28"/>
        </w:rPr>
        <w:t xml:space="preserve"> đơn trên 100k </w:t>
      </w:r>
      <w:proofErr w:type="spellStart"/>
      <w:r w:rsidRPr="00827C98">
        <w:rPr>
          <w:rFonts w:ascii="Times New Roman" w:eastAsia="Times New Roman" w:hAnsi="Times New Roman" w:cs="Times New Roman"/>
          <w:sz w:val="28"/>
          <w:szCs w:val="28"/>
        </w:rPr>
        <w:t>sẽ</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được</w:t>
      </w:r>
      <w:proofErr w:type="spellEnd"/>
      <w:r w:rsidRPr="00827C98">
        <w:rPr>
          <w:rFonts w:ascii="Times New Roman" w:eastAsia="Times New Roman" w:hAnsi="Times New Roman" w:cs="Times New Roman"/>
          <w:sz w:val="28"/>
          <w:szCs w:val="28"/>
        </w:rPr>
        <w:t xml:space="preserve"> </w:t>
      </w:r>
      <w:proofErr w:type="spellStart"/>
      <w:r w:rsidRPr="00827C98">
        <w:rPr>
          <w:rFonts w:ascii="Times New Roman" w:eastAsia="Times New Roman" w:hAnsi="Times New Roman" w:cs="Times New Roman"/>
          <w:sz w:val="28"/>
          <w:szCs w:val="28"/>
        </w:rPr>
        <w:t>tặng</w:t>
      </w:r>
      <w:proofErr w:type="spellEnd"/>
      <w:r w:rsidRPr="00827C98">
        <w:rPr>
          <w:rFonts w:ascii="Times New Roman" w:eastAsia="Times New Roman" w:hAnsi="Times New Roman" w:cs="Times New Roman"/>
          <w:sz w:val="28"/>
          <w:szCs w:val="28"/>
        </w:rPr>
        <w:t xml:space="preserve"> 2 chai </w:t>
      </w:r>
      <w:proofErr w:type="spellStart"/>
      <w:r w:rsidRPr="00827C98">
        <w:rPr>
          <w:rFonts w:ascii="Times New Roman" w:eastAsia="Times New Roman" w:hAnsi="Times New Roman" w:cs="Times New Roman"/>
          <w:sz w:val="28"/>
          <w:szCs w:val="28"/>
        </w:rPr>
        <w:t>nước</w:t>
      </w:r>
      <w:proofErr w:type="spellEnd"/>
      <w:r w:rsidRPr="00827C98">
        <w:rPr>
          <w:rFonts w:ascii="Times New Roman" w:eastAsia="Times New Roman" w:hAnsi="Times New Roman" w:cs="Times New Roman"/>
          <w:sz w:val="28"/>
          <w:szCs w:val="28"/>
        </w:rPr>
        <w:t xml:space="preserve"> </w:t>
      </w:r>
      <w:proofErr w:type="spellStart"/>
      <w:r w:rsidR="00827C98" w:rsidRPr="00827C98">
        <w:rPr>
          <w:rFonts w:ascii="Times New Roman" w:eastAsia="Times New Roman" w:hAnsi="Times New Roman" w:cs="Times New Roman"/>
          <w:sz w:val="28"/>
          <w:szCs w:val="28"/>
          <w:lang w:val="en-US"/>
        </w:rPr>
        <w:t>pepsi</w:t>
      </w:r>
      <w:proofErr w:type="spellEnd"/>
    </w:p>
    <w:p w14:paraId="72E2CBC7" w14:textId="078D03E4" w:rsidR="00DF21F4" w:rsidRPr="00827C98" w:rsidRDefault="009E7086" w:rsidP="000823CE">
      <w:pPr>
        <w:pStyle w:val="oancuaDanhsach"/>
        <w:numPr>
          <w:ilvl w:val="0"/>
          <w:numId w:val="27"/>
        </w:numPr>
        <w:spacing w:after="0" w:line="360" w:lineRule="auto"/>
        <w:ind w:left="720"/>
        <w:rPr>
          <w:rFonts w:ascii="Times New Roman" w:eastAsia="Times New Roman" w:hAnsi="Times New Roman" w:cs="Times New Roman"/>
          <w:b/>
          <w:sz w:val="28"/>
          <w:szCs w:val="28"/>
        </w:rPr>
      </w:pPr>
      <w:r w:rsidRPr="00827C98">
        <w:rPr>
          <w:rFonts w:ascii="Times New Roman" w:eastAsia="Times New Roman" w:hAnsi="Times New Roman" w:cs="Times New Roman"/>
          <w:b/>
          <w:sz w:val="28"/>
          <w:szCs w:val="28"/>
        </w:rPr>
        <w:t>Thái độ phục vụ:</w:t>
      </w:r>
    </w:p>
    <w:p w14:paraId="01B09638" w14:textId="77777777" w:rsidR="00DF21F4" w:rsidRPr="00127ECF" w:rsidRDefault="009E7086" w:rsidP="000823CE">
      <w:pPr>
        <w:numPr>
          <w:ilvl w:val="0"/>
          <w:numId w:val="58"/>
        </w:numPr>
        <w:spacing w:after="0" w:line="360" w:lineRule="auto"/>
        <w:ind w:left="12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Chu đáo, nhiệt tình</w:t>
      </w:r>
    </w:p>
    <w:p w14:paraId="6E7F9ECF" w14:textId="77777777" w:rsidR="00DF21F4" w:rsidRPr="00127ECF" w:rsidRDefault="009E7086" w:rsidP="000823CE">
      <w:pPr>
        <w:numPr>
          <w:ilvl w:val="0"/>
          <w:numId w:val="58"/>
        </w:numPr>
        <w:spacing w:after="0" w:line="360" w:lineRule="auto"/>
        <w:ind w:left="12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Uy tín là hàng đầu</w:t>
      </w:r>
    </w:p>
    <w:p w14:paraId="5C4CF2B6" w14:textId="57B38C11" w:rsidR="00DF21F4" w:rsidRPr="00985878" w:rsidRDefault="009E7086" w:rsidP="000823CE">
      <w:pPr>
        <w:numPr>
          <w:ilvl w:val="0"/>
          <w:numId w:val="58"/>
        </w:numPr>
        <w:spacing w:after="0" w:line="360" w:lineRule="auto"/>
        <w:ind w:left="12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Luôn lắng nghe những phản hồi của khách hàng</w:t>
      </w:r>
    </w:p>
    <w:p w14:paraId="4770BF17" w14:textId="77777777" w:rsidR="00985878" w:rsidRDefault="00985878">
      <w:pPr>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br w:type="page"/>
      </w:r>
    </w:p>
    <w:p w14:paraId="0F082934" w14:textId="06640DC4"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58" w:name="_Toc117864753"/>
      <w:r w:rsidRPr="00127ECF">
        <w:rPr>
          <w:rFonts w:ascii="Times New Roman" w:eastAsia="Times New Roman" w:hAnsi="Times New Roman" w:cs="Times New Roman"/>
          <w:b/>
          <w:color w:val="FF0000"/>
          <w:sz w:val="28"/>
          <w:szCs w:val="28"/>
        </w:rPr>
        <w:lastRenderedPageBreak/>
        <w:t xml:space="preserve">2.1.3   </w:t>
      </w:r>
      <w:proofErr w:type="spellStart"/>
      <w:r w:rsidRPr="00127ECF">
        <w:rPr>
          <w:rFonts w:ascii="Times New Roman" w:eastAsia="Times New Roman" w:hAnsi="Times New Roman" w:cs="Times New Roman"/>
          <w:b/>
          <w:color w:val="FF0000"/>
          <w:sz w:val="28"/>
          <w:szCs w:val="28"/>
        </w:rPr>
        <w:t>Nguồn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gốc</w:t>
      </w:r>
      <w:proofErr w:type="spellEnd"/>
      <w:r w:rsidRPr="00127ECF">
        <w:rPr>
          <w:rFonts w:ascii="Times New Roman" w:eastAsia="Times New Roman" w:hAnsi="Times New Roman" w:cs="Times New Roman"/>
          <w:b/>
          <w:color w:val="FF0000"/>
          <w:sz w:val="28"/>
          <w:szCs w:val="28"/>
        </w:rPr>
        <w:t xml:space="preserve"> nguyên </w:t>
      </w:r>
      <w:proofErr w:type="spellStart"/>
      <w:r w:rsidRPr="00127ECF">
        <w:rPr>
          <w:rFonts w:ascii="Times New Roman" w:eastAsia="Times New Roman" w:hAnsi="Times New Roman" w:cs="Times New Roman"/>
          <w:b/>
          <w:color w:val="FF0000"/>
          <w:sz w:val="28"/>
          <w:szCs w:val="28"/>
        </w:rPr>
        <w:t>vật</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liệu</w:t>
      </w:r>
      <w:bookmarkEnd w:id="58"/>
      <w:proofErr w:type="spellEnd"/>
    </w:p>
    <w:tbl>
      <w:tblPr>
        <w:tblStyle w:val="afffffffff8"/>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3510"/>
        <w:gridCol w:w="4755"/>
      </w:tblGrid>
      <w:tr w:rsidR="00DF21F4" w:rsidRPr="00127ECF" w14:paraId="1F04D397" w14:textId="77777777">
        <w:trPr>
          <w:trHeight w:val="782"/>
        </w:trPr>
        <w:tc>
          <w:tcPr>
            <w:tcW w:w="840" w:type="dxa"/>
            <w:shd w:val="clear" w:color="auto" w:fill="FF0000"/>
            <w:vAlign w:val="center"/>
          </w:tcPr>
          <w:p w14:paraId="472177BF" w14:textId="77777777" w:rsidR="00DF21F4" w:rsidRPr="00127ECF" w:rsidRDefault="009E7086" w:rsidP="00127ECF">
            <w:pPr>
              <w:spacing w:line="360" w:lineRule="auto"/>
              <w:jc w:val="center"/>
              <w:rPr>
                <w:rFonts w:ascii="Times New Roman" w:eastAsia="Times New Roman" w:hAnsi="Times New Roman" w:cs="Times New Roman"/>
                <w:color w:val="FFFFFF"/>
                <w:sz w:val="28"/>
                <w:szCs w:val="28"/>
              </w:rPr>
            </w:pPr>
            <w:r w:rsidRPr="00127ECF">
              <w:rPr>
                <w:rFonts w:ascii="Times New Roman" w:eastAsia="Times New Roman" w:hAnsi="Times New Roman" w:cs="Times New Roman"/>
                <w:b/>
                <w:color w:val="FFFFFF"/>
                <w:sz w:val="28"/>
                <w:szCs w:val="28"/>
              </w:rPr>
              <w:t>STT</w:t>
            </w:r>
          </w:p>
        </w:tc>
        <w:tc>
          <w:tcPr>
            <w:tcW w:w="3510" w:type="dxa"/>
            <w:shd w:val="clear" w:color="auto" w:fill="FF0000"/>
            <w:vAlign w:val="center"/>
          </w:tcPr>
          <w:p w14:paraId="69FBBBA4" w14:textId="77777777" w:rsidR="00DF21F4" w:rsidRPr="00127ECF" w:rsidRDefault="009E7086" w:rsidP="00127ECF">
            <w:pPr>
              <w:spacing w:line="360" w:lineRule="auto"/>
              <w:rPr>
                <w:rFonts w:ascii="Times New Roman" w:eastAsia="Times New Roman" w:hAnsi="Times New Roman" w:cs="Times New Roman"/>
                <w:color w:val="FFFFFF"/>
                <w:sz w:val="28"/>
                <w:szCs w:val="28"/>
              </w:rPr>
            </w:pPr>
            <w:r w:rsidRPr="00127ECF">
              <w:rPr>
                <w:rFonts w:ascii="Times New Roman" w:eastAsia="Times New Roman" w:hAnsi="Times New Roman" w:cs="Times New Roman"/>
                <w:b/>
                <w:color w:val="FFFFFF"/>
                <w:sz w:val="28"/>
                <w:szCs w:val="28"/>
              </w:rPr>
              <w:t xml:space="preserve">Tên </w:t>
            </w:r>
            <w:proofErr w:type="spellStart"/>
            <w:r w:rsidRPr="00127ECF">
              <w:rPr>
                <w:rFonts w:ascii="Times New Roman" w:eastAsia="Times New Roman" w:hAnsi="Times New Roman" w:cs="Times New Roman"/>
                <w:b/>
                <w:color w:val="FFFFFF"/>
                <w:sz w:val="28"/>
                <w:szCs w:val="28"/>
              </w:rPr>
              <w:t>sản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phẩm</w:t>
            </w:r>
            <w:proofErr w:type="spellEnd"/>
          </w:p>
        </w:tc>
        <w:tc>
          <w:tcPr>
            <w:tcW w:w="4755" w:type="dxa"/>
            <w:shd w:val="clear" w:color="auto" w:fill="FF0000"/>
            <w:vAlign w:val="center"/>
          </w:tcPr>
          <w:p w14:paraId="795A79F0" w14:textId="77777777" w:rsidR="00DF21F4" w:rsidRPr="00127ECF" w:rsidRDefault="009E7086" w:rsidP="00127ECF">
            <w:pPr>
              <w:spacing w:line="360" w:lineRule="auto"/>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b/>
                <w:color w:val="FFFFFF"/>
                <w:sz w:val="28"/>
                <w:szCs w:val="28"/>
              </w:rPr>
              <w:t>Nguồn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gốc</w:t>
            </w:r>
            <w:proofErr w:type="spellEnd"/>
          </w:p>
        </w:tc>
      </w:tr>
      <w:tr w:rsidR="00DF21F4" w:rsidRPr="00127ECF" w14:paraId="2643BB8E" w14:textId="77777777">
        <w:tc>
          <w:tcPr>
            <w:tcW w:w="840" w:type="dxa"/>
            <w:shd w:val="clear" w:color="auto" w:fill="auto"/>
            <w:vAlign w:val="center"/>
          </w:tcPr>
          <w:p w14:paraId="173614CF"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1</w:t>
            </w:r>
          </w:p>
        </w:tc>
        <w:tc>
          <w:tcPr>
            <w:tcW w:w="3510" w:type="dxa"/>
            <w:shd w:val="clear" w:color="auto" w:fill="auto"/>
            <w:vAlign w:val="center"/>
          </w:tcPr>
          <w:p w14:paraId="10C91195"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Tấm Đặc Biệt</w:t>
            </w:r>
          </w:p>
        </w:tc>
        <w:tc>
          <w:tcPr>
            <w:tcW w:w="4755" w:type="dxa"/>
            <w:shd w:val="clear" w:color="auto" w:fill="auto"/>
            <w:vAlign w:val="center"/>
          </w:tcPr>
          <w:p w14:paraId="0CB44671"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Sườn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bì</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lợn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7AFF1133"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70A7EE30" w14:textId="77777777">
        <w:tc>
          <w:tcPr>
            <w:tcW w:w="840" w:type="dxa"/>
            <w:shd w:val="clear" w:color="auto" w:fill="auto"/>
            <w:vAlign w:val="center"/>
          </w:tcPr>
          <w:p w14:paraId="0F7EEAF7"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2</w:t>
            </w:r>
          </w:p>
        </w:tc>
        <w:tc>
          <w:tcPr>
            <w:tcW w:w="3510" w:type="dxa"/>
            <w:shd w:val="clear" w:color="auto" w:fill="auto"/>
            <w:vAlign w:val="center"/>
          </w:tcPr>
          <w:p w14:paraId="1308B7E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Sườn</w:t>
            </w:r>
          </w:p>
        </w:tc>
        <w:tc>
          <w:tcPr>
            <w:tcW w:w="4755" w:type="dxa"/>
            <w:shd w:val="clear" w:color="auto" w:fill="auto"/>
            <w:vAlign w:val="center"/>
          </w:tcPr>
          <w:p w14:paraId="50851A20"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Sườn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1D481059"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67EF9E5C" w14:textId="77777777">
        <w:tc>
          <w:tcPr>
            <w:tcW w:w="840" w:type="dxa"/>
            <w:shd w:val="clear" w:color="auto" w:fill="auto"/>
            <w:vAlign w:val="center"/>
          </w:tcPr>
          <w:p w14:paraId="756988B1"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3</w:t>
            </w:r>
          </w:p>
        </w:tc>
        <w:tc>
          <w:tcPr>
            <w:tcW w:w="3510" w:type="dxa"/>
            <w:shd w:val="clear" w:color="auto" w:fill="auto"/>
            <w:vAlign w:val="center"/>
          </w:tcPr>
          <w:p w14:paraId="6CADE5C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Đùi Gà</w:t>
            </w:r>
          </w:p>
        </w:tc>
        <w:tc>
          <w:tcPr>
            <w:tcW w:w="4755" w:type="dxa"/>
            <w:shd w:val="clear" w:color="auto" w:fill="auto"/>
            <w:vAlign w:val="center"/>
          </w:tcPr>
          <w:p w14:paraId="66562B9C"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Đùi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gà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lastRenderedPageBreak/>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12D3F1CA"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4E8FE815" w14:textId="77777777">
        <w:tc>
          <w:tcPr>
            <w:tcW w:w="840" w:type="dxa"/>
            <w:shd w:val="clear" w:color="auto" w:fill="auto"/>
            <w:vAlign w:val="center"/>
          </w:tcPr>
          <w:p w14:paraId="6E9B104D"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lastRenderedPageBreak/>
              <w:t>4</w:t>
            </w:r>
          </w:p>
        </w:tc>
        <w:tc>
          <w:tcPr>
            <w:tcW w:w="3510" w:type="dxa"/>
            <w:shd w:val="clear" w:color="auto" w:fill="auto"/>
            <w:vAlign w:val="center"/>
          </w:tcPr>
          <w:p w14:paraId="4DCD54DB"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Dưa Bò</w:t>
            </w:r>
          </w:p>
        </w:tc>
        <w:tc>
          <w:tcPr>
            <w:tcW w:w="4755" w:type="dxa"/>
            <w:shd w:val="clear" w:color="auto" w:fill="auto"/>
            <w:vAlign w:val="center"/>
          </w:tcPr>
          <w:p w14:paraId="593D2B33"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Mai-HN-Dưa chua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Dưa </w:t>
            </w:r>
            <w:proofErr w:type="spellStart"/>
            <w:r w:rsidRPr="00127ECF">
              <w:rPr>
                <w:rFonts w:ascii="Times New Roman" w:eastAsia="Times New Roman" w:hAnsi="Times New Roman" w:cs="Times New Roman"/>
                <w:color w:val="262626"/>
                <w:sz w:val="28"/>
                <w:szCs w:val="28"/>
              </w:rPr>
              <w:t>muối</w:t>
            </w:r>
            <w:proofErr w:type="spellEnd"/>
            <w:r w:rsidRPr="00127ECF">
              <w:rPr>
                <w:rFonts w:ascii="Times New Roman" w:eastAsia="Times New Roman" w:hAnsi="Times New Roman" w:cs="Times New Roman"/>
                <w:color w:val="262626"/>
                <w:sz w:val="28"/>
                <w:szCs w:val="28"/>
              </w:rPr>
              <w:t xml:space="preserve"> chua Nghi </w:t>
            </w:r>
            <w:proofErr w:type="spellStart"/>
            <w:r w:rsidRPr="00127ECF">
              <w:rPr>
                <w:rFonts w:ascii="Times New Roman" w:eastAsia="Times New Roman" w:hAnsi="Times New Roman" w:cs="Times New Roman"/>
                <w:color w:val="262626"/>
                <w:sz w:val="28"/>
                <w:szCs w:val="28"/>
              </w:rPr>
              <w:t>Trúc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D20 </w:t>
            </w:r>
            <w:proofErr w:type="spellStart"/>
            <w:r w:rsidRPr="00127ECF">
              <w:rPr>
                <w:rFonts w:ascii="Times New Roman" w:eastAsia="Times New Roman" w:hAnsi="Times New Roman" w:cs="Times New Roman"/>
                <w:color w:val="262626"/>
                <w:sz w:val="28"/>
                <w:szCs w:val="28"/>
              </w:rPr>
              <w:t>Phúc</w:t>
            </w:r>
            <w:proofErr w:type="spellEnd"/>
            <w:r w:rsidRPr="00127ECF">
              <w:rPr>
                <w:rFonts w:ascii="Times New Roman" w:eastAsia="Times New Roman" w:hAnsi="Times New Roman" w:cs="Times New Roman"/>
                <w:color w:val="262626"/>
                <w:sz w:val="28"/>
                <w:szCs w:val="28"/>
              </w:rPr>
              <w:t xml:space="preserve"> Minh–</w:t>
            </w:r>
            <w:proofErr w:type="spellStart"/>
            <w:r w:rsidRPr="00127ECF">
              <w:rPr>
                <w:rFonts w:ascii="Times New Roman" w:eastAsia="Times New Roman" w:hAnsi="Times New Roman" w:cs="Times New Roman"/>
                <w:color w:val="262626"/>
                <w:sz w:val="28"/>
                <w:szCs w:val="28"/>
              </w:rPr>
              <w:t>Phúc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Diễn-Bắc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Từ</w:t>
            </w:r>
            <w:proofErr w:type="spellEnd"/>
            <w:r w:rsidRPr="00127ECF">
              <w:rPr>
                <w:rFonts w:ascii="Times New Roman" w:eastAsia="Times New Roman" w:hAnsi="Times New Roman" w:cs="Times New Roman"/>
                <w:color w:val="262626"/>
                <w:sz w:val="28"/>
                <w:szCs w:val="28"/>
              </w:rPr>
              <w:t xml:space="preserve"> Liêm-HN, </w:t>
            </w:r>
            <w:proofErr w:type="spellStart"/>
            <w:r w:rsidRPr="00127ECF">
              <w:rPr>
                <w:rFonts w:ascii="Times New Roman" w:eastAsia="Times New Roman" w:hAnsi="Times New Roman" w:cs="Times New Roman"/>
                <w:color w:val="262626"/>
                <w:sz w:val="28"/>
                <w:szCs w:val="28"/>
              </w:rPr>
              <w:t>thịt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Bò</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1AAF34F9"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p>
        </w:tc>
      </w:tr>
      <w:tr w:rsidR="00DF21F4" w:rsidRPr="00127ECF" w14:paraId="2E9A2F61" w14:textId="77777777">
        <w:tc>
          <w:tcPr>
            <w:tcW w:w="840" w:type="dxa"/>
            <w:shd w:val="clear" w:color="auto" w:fill="auto"/>
            <w:vAlign w:val="center"/>
          </w:tcPr>
          <w:p w14:paraId="01C74D3E"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5</w:t>
            </w:r>
          </w:p>
        </w:tc>
        <w:tc>
          <w:tcPr>
            <w:tcW w:w="3510" w:type="dxa"/>
            <w:shd w:val="clear" w:color="auto" w:fill="auto"/>
            <w:vAlign w:val="center"/>
          </w:tcPr>
          <w:p w14:paraId="55EAEE4E"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Thập Cẩm</w:t>
            </w:r>
          </w:p>
        </w:tc>
        <w:tc>
          <w:tcPr>
            <w:tcW w:w="4755" w:type="dxa"/>
            <w:shd w:val="clear" w:color="auto" w:fill="auto"/>
            <w:vAlign w:val="center"/>
          </w:tcPr>
          <w:p w14:paraId="30C51BAD"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Mai-HN-Dưa chua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Dưa </w:t>
            </w:r>
            <w:proofErr w:type="spellStart"/>
            <w:r w:rsidRPr="00127ECF">
              <w:rPr>
                <w:rFonts w:ascii="Times New Roman" w:eastAsia="Times New Roman" w:hAnsi="Times New Roman" w:cs="Times New Roman"/>
                <w:color w:val="262626"/>
                <w:sz w:val="28"/>
                <w:szCs w:val="28"/>
              </w:rPr>
              <w:t>muối</w:t>
            </w:r>
            <w:proofErr w:type="spellEnd"/>
            <w:r w:rsidRPr="00127ECF">
              <w:rPr>
                <w:rFonts w:ascii="Times New Roman" w:eastAsia="Times New Roman" w:hAnsi="Times New Roman" w:cs="Times New Roman"/>
                <w:color w:val="262626"/>
                <w:sz w:val="28"/>
                <w:szCs w:val="28"/>
              </w:rPr>
              <w:t xml:space="preserve"> chua Nghi </w:t>
            </w:r>
            <w:proofErr w:type="spellStart"/>
            <w:r w:rsidRPr="00127ECF">
              <w:rPr>
                <w:rFonts w:ascii="Times New Roman" w:eastAsia="Times New Roman" w:hAnsi="Times New Roman" w:cs="Times New Roman"/>
                <w:color w:val="262626"/>
                <w:sz w:val="28"/>
                <w:szCs w:val="28"/>
              </w:rPr>
              <w:t>Trúc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D20 </w:t>
            </w:r>
            <w:proofErr w:type="spellStart"/>
            <w:r w:rsidRPr="00127ECF">
              <w:rPr>
                <w:rFonts w:ascii="Times New Roman" w:eastAsia="Times New Roman" w:hAnsi="Times New Roman" w:cs="Times New Roman"/>
                <w:color w:val="262626"/>
                <w:sz w:val="28"/>
                <w:szCs w:val="28"/>
              </w:rPr>
              <w:t>Phúc</w:t>
            </w:r>
            <w:proofErr w:type="spellEnd"/>
            <w:r w:rsidRPr="00127ECF">
              <w:rPr>
                <w:rFonts w:ascii="Times New Roman" w:eastAsia="Times New Roman" w:hAnsi="Times New Roman" w:cs="Times New Roman"/>
                <w:color w:val="262626"/>
                <w:sz w:val="28"/>
                <w:szCs w:val="28"/>
              </w:rPr>
              <w:t xml:space="preserve"> Minh–</w:t>
            </w:r>
            <w:proofErr w:type="spellStart"/>
            <w:r w:rsidRPr="00127ECF">
              <w:rPr>
                <w:rFonts w:ascii="Times New Roman" w:eastAsia="Times New Roman" w:hAnsi="Times New Roman" w:cs="Times New Roman"/>
                <w:color w:val="262626"/>
                <w:sz w:val="28"/>
                <w:szCs w:val="28"/>
              </w:rPr>
              <w:t>Phúc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Diễn-Bắc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Từ</w:t>
            </w:r>
            <w:proofErr w:type="spellEnd"/>
            <w:r w:rsidRPr="00127ECF">
              <w:rPr>
                <w:rFonts w:ascii="Times New Roman" w:eastAsia="Times New Roman" w:hAnsi="Times New Roman" w:cs="Times New Roman"/>
                <w:color w:val="262626"/>
                <w:sz w:val="28"/>
                <w:szCs w:val="28"/>
              </w:rPr>
              <w:t xml:space="preserve"> Liêm-HN, </w:t>
            </w:r>
            <w:proofErr w:type="spellStart"/>
            <w:r w:rsidRPr="00127ECF">
              <w:rPr>
                <w:rFonts w:ascii="Times New Roman" w:eastAsia="Times New Roman" w:hAnsi="Times New Roman" w:cs="Times New Roman"/>
                <w:color w:val="262626"/>
                <w:sz w:val="28"/>
                <w:szCs w:val="28"/>
              </w:rPr>
              <w:t>thịt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Bò</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14C39790" w14:textId="77777777" w:rsidR="00DF21F4" w:rsidRPr="00127ECF" w:rsidRDefault="009E7086" w:rsidP="00127ECF">
            <w:pPr>
              <w:spacing w:line="360" w:lineRule="auto"/>
              <w:rPr>
                <w:rFonts w:ascii="Times New Roman" w:eastAsia="Times New Roman" w:hAnsi="Times New Roman" w:cs="Times New Roman"/>
                <w:color w:val="202124"/>
                <w:sz w:val="28"/>
                <w:szCs w:val="28"/>
              </w:rPr>
            </w:pPr>
            <w:proofErr w:type="spellStart"/>
            <w:r w:rsidRPr="00127ECF">
              <w:rPr>
                <w:rFonts w:ascii="Times New Roman" w:eastAsia="Times New Roman" w:hAnsi="Times New Roman" w:cs="Times New Roman"/>
                <w:color w:val="262626"/>
                <w:sz w:val="28"/>
                <w:szCs w:val="28"/>
              </w:rPr>
              <w:lastRenderedPageBreak/>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144BB422" w14:textId="77777777">
        <w:tc>
          <w:tcPr>
            <w:tcW w:w="840" w:type="dxa"/>
            <w:shd w:val="clear" w:color="auto" w:fill="auto"/>
            <w:vAlign w:val="center"/>
          </w:tcPr>
          <w:p w14:paraId="6C185B53"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lastRenderedPageBreak/>
              <w:t>6</w:t>
            </w:r>
          </w:p>
        </w:tc>
        <w:tc>
          <w:tcPr>
            <w:tcW w:w="3510" w:type="dxa"/>
            <w:shd w:val="clear" w:color="auto" w:fill="auto"/>
            <w:vAlign w:val="center"/>
          </w:tcPr>
          <w:p w14:paraId="7D747D1A"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Gà Rang Chua Ngọt</w:t>
            </w:r>
          </w:p>
        </w:tc>
        <w:tc>
          <w:tcPr>
            <w:tcW w:w="4755" w:type="dxa"/>
            <w:shd w:val="clear" w:color="auto" w:fill="auto"/>
            <w:vAlign w:val="center"/>
          </w:tcPr>
          <w:p w14:paraId="78F05BAF"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Đùi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gà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37FA318D"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1F0E66B5" w14:textId="77777777">
        <w:tc>
          <w:tcPr>
            <w:tcW w:w="840" w:type="dxa"/>
            <w:shd w:val="clear" w:color="auto" w:fill="auto"/>
            <w:vAlign w:val="center"/>
          </w:tcPr>
          <w:p w14:paraId="374A41E3"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7</w:t>
            </w:r>
          </w:p>
        </w:tc>
        <w:tc>
          <w:tcPr>
            <w:tcW w:w="3510" w:type="dxa"/>
            <w:shd w:val="clear" w:color="auto" w:fill="auto"/>
            <w:vAlign w:val="center"/>
          </w:tcPr>
          <w:p w14:paraId="36CE6A85"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Tấm Sườn</w:t>
            </w:r>
          </w:p>
        </w:tc>
        <w:tc>
          <w:tcPr>
            <w:tcW w:w="4755" w:type="dxa"/>
            <w:shd w:val="clear" w:color="auto" w:fill="auto"/>
            <w:vAlign w:val="center"/>
          </w:tcPr>
          <w:p w14:paraId="27D94DFB"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Sườn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56914B9B"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1CC5193B" w14:textId="77777777">
        <w:tc>
          <w:tcPr>
            <w:tcW w:w="840" w:type="dxa"/>
            <w:shd w:val="clear" w:color="auto" w:fill="auto"/>
            <w:vAlign w:val="center"/>
          </w:tcPr>
          <w:p w14:paraId="0686E8BA"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8</w:t>
            </w:r>
          </w:p>
        </w:tc>
        <w:tc>
          <w:tcPr>
            <w:tcW w:w="3510" w:type="dxa"/>
            <w:shd w:val="clear" w:color="auto" w:fill="auto"/>
            <w:vAlign w:val="center"/>
          </w:tcPr>
          <w:p w14:paraId="009AD92D"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Tấm Sườn Bì Chả</w:t>
            </w:r>
          </w:p>
        </w:tc>
        <w:tc>
          <w:tcPr>
            <w:tcW w:w="4755" w:type="dxa"/>
            <w:shd w:val="clear" w:color="auto" w:fill="auto"/>
            <w:vAlign w:val="center"/>
          </w:tcPr>
          <w:p w14:paraId="4F8A5044"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Sườn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lastRenderedPageBreak/>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08360E09"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777832B5" w14:textId="77777777">
        <w:tc>
          <w:tcPr>
            <w:tcW w:w="840" w:type="dxa"/>
            <w:shd w:val="clear" w:color="auto" w:fill="auto"/>
            <w:vAlign w:val="center"/>
          </w:tcPr>
          <w:p w14:paraId="5065BB7B"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lastRenderedPageBreak/>
              <w:t>9</w:t>
            </w:r>
          </w:p>
        </w:tc>
        <w:tc>
          <w:tcPr>
            <w:tcW w:w="3510" w:type="dxa"/>
            <w:shd w:val="clear" w:color="auto" w:fill="auto"/>
            <w:vAlign w:val="center"/>
          </w:tcPr>
          <w:p w14:paraId="69D64FB9"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Gà Nướng Mật Ong</w:t>
            </w:r>
          </w:p>
        </w:tc>
        <w:tc>
          <w:tcPr>
            <w:tcW w:w="4755" w:type="dxa"/>
            <w:shd w:val="clear" w:color="auto" w:fill="auto"/>
            <w:vAlign w:val="center"/>
          </w:tcPr>
          <w:p w14:paraId="5DBD5794"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Sườn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43D5ADC5"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080150E1" w14:textId="77777777">
        <w:tc>
          <w:tcPr>
            <w:tcW w:w="840" w:type="dxa"/>
            <w:shd w:val="clear" w:color="auto" w:fill="auto"/>
            <w:vAlign w:val="center"/>
          </w:tcPr>
          <w:p w14:paraId="593E4948"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10</w:t>
            </w:r>
          </w:p>
        </w:tc>
        <w:tc>
          <w:tcPr>
            <w:tcW w:w="3510" w:type="dxa"/>
            <w:shd w:val="clear" w:color="auto" w:fill="auto"/>
            <w:vAlign w:val="center"/>
          </w:tcPr>
          <w:p w14:paraId="458E2EFD"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Tấm Ba Rọi Nướng</w:t>
            </w:r>
          </w:p>
        </w:tc>
        <w:tc>
          <w:tcPr>
            <w:tcW w:w="4755" w:type="dxa"/>
            <w:shd w:val="clear" w:color="auto" w:fill="auto"/>
            <w:vAlign w:val="center"/>
          </w:tcPr>
          <w:p w14:paraId="7AAD85F6"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3 </w:t>
            </w:r>
            <w:proofErr w:type="spellStart"/>
            <w:r w:rsidRPr="00127ECF">
              <w:rPr>
                <w:rFonts w:ascii="Times New Roman" w:eastAsia="Times New Roman" w:hAnsi="Times New Roman" w:cs="Times New Roman"/>
                <w:color w:val="262626"/>
                <w:sz w:val="28"/>
                <w:szCs w:val="28"/>
              </w:rPr>
              <w:t>chỉ</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6DF91757"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2CBF9EE6" w14:textId="77777777">
        <w:tc>
          <w:tcPr>
            <w:tcW w:w="840" w:type="dxa"/>
            <w:shd w:val="clear" w:color="auto" w:fill="auto"/>
            <w:vAlign w:val="center"/>
          </w:tcPr>
          <w:p w14:paraId="35888D59"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lastRenderedPageBreak/>
              <w:t>11</w:t>
            </w:r>
          </w:p>
        </w:tc>
        <w:tc>
          <w:tcPr>
            <w:tcW w:w="3510" w:type="dxa"/>
            <w:shd w:val="clear" w:color="auto" w:fill="auto"/>
            <w:vAlign w:val="center"/>
          </w:tcPr>
          <w:p w14:paraId="52A35F5B"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Gà Lóc Xương</w:t>
            </w:r>
          </w:p>
        </w:tc>
        <w:tc>
          <w:tcPr>
            <w:tcW w:w="4755" w:type="dxa"/>
            <w:shd w:val="clear" w:color="auto" w:fill="auto"/>
            <w:vAlign w:val="center"/>
          </w:tcPr>
          <w:p w14:paraId="608DFF99"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Gà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42936CBE"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34553153" w14:textId="77777777">
        <w:tc>
          <w:tcPr>
            <w:tcW w:w="840" w:type="dxa"/>
            <w:shd w:val="clear" w:color="auto" w:fill="auto"/>
            <w:vAlign w:val="center"/>
          </w:tcPr>
          <w:p w14:paraId="4E3FAA48"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12</w:t>
            </w:r>
          </w:p>
        </w:tc>
        <w:tc>
          <w:tcPr>
            <w:tcW w:w="3510" w:type="dxa"/>
            <w:shd w:val="clear" w:color="auto" w:fill="auto"/>
            <w:vAlign w:val="center"/>
          </w:tcPr>
          <w:p w14:paraId="7B7465FE"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Trứng</w:t>
            </w:r>
          </w:p>
        </w:tc>
        <w:tc>
          <w:tcPr>
            <w:tcW w:w="4755" w:type="dxa"/>
            <w:shd w:val="clear" w:color="auto" w:fill="auto"/>
            <w:vAlign w:val="center"/>
          </w:tcPr>
          <w:p w14:paraId="3B79B94F"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Thịt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lợn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47C6E53D"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151E921B" w14:textId="77777777">
        <w:tc>
          <w:tcPr>
            <w:tcW w:w="840" w:type="dxa"/>
            <w:shd w:val="clear" w:color="auto" w:fill="auto"/>
            <w:vAlign w:val="center"/>
          </w:tcPr>
          <w:p w14:paraId="435200AA"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13</w:t>
            </w:r>
          </w:p>
        </w:tc>
        <w:tc>
          <w:tcPr>
            <w:tcW w:w="3510" w:type="dxa"/>
            <w:shd w:val="clear" w:color="auto" w:fill="auto"/>
            <w:vAlign w:val="center"/>
          </w:tcPr>
          <w:p w14:paraId="3BF0467C"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Gà Xào Nấm</w:t>
            </w:r>
          </w:p>
        </w:tc>
        <w:tc>
          <w:tcPr>
            <w:tcW w:w="4755" w:type="dxa"/>
            <w:shd w:val="clear" w:color="auto" w:fill="auto"/>
            <w:vAlign w:val="center"/>
          </w:tcPr>
          <w:p w14:paraId="0BCCDCE4"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Gà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4D42C223"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lastRenderedPageBreak/>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56685907" w14:textId="77777777">
        <w:tc>
          <w:tcPr>
            <w:tcW w:w="840" w:type="dxa"/>
            <w:shd w:val="clear" w:color="auto" w:fill="auto"/>
            <w:vAlign w:val="center"/>
          </w:tcPr>
          <w:p w14:paraId="50D7E408"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14</w:t>
            </w:r>
          </w:p>
        </w:tc>
        <w:tc>
          <w:tcPr>
            <w:tcW w:w="3510" w:type="dxa"/>
            <w:shd w:val="clear" w:color="auto" w:fill="auto"/>
            <w:vAlign w:val="center"/>
          </w:tcPr>
          <w:p w14:paraId="0553F907"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Gà Xối Mắm Tỏi</w:t>
            </w:r>
          </w:p>
        </w:tc>
        <w:tc>
          <w:tcPr>
            <w:tcW w:w="4755" w:type="dxa"/>
            <w:shd w:val="clear" w:color="auto" w:fill="auto"/>
            <w:vAlign w:val="center"/>
          </w:tcPr>
          <w:p w14:paraId="01852729"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gạo</w:t>
            </w:r>
            <w:proofErr w:type="spellEnd"/>
            <w:r w:rsidRPr="00127ECF">
              <w:rPr>
                <w:rFonts w:ascii="Times New Roman" w:eastAsia="Times New Roman" w:hAnsi="Times New Roman" w:cs="Times New Roman"/>
                <w:color w:val="262626"/>
                <w:sz w:val="28"/>
                <w:szCs w:val="28"/>
              </w:rPr>
              <w:t xml:space="preserve"> ngon Mai Phương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Số</w:t>
            </w:r>
            <w:proofErr w:type="spellEnd"/>
            <w:r w:rsidRPr="00127ECF">
              <w:rPr>
                <w:rFonts w:ascii="Times New Roman" w:eastAsia="Times New Roman" w:hAnsi="Times New Roman" w:cs="Times New Roman"/>
                <w:color w:val="262626"/>
                <w:sz w:val="28"/>
                <w:szCs w:val="28"/>
              </w:rPr>
              <w:t xml:space="preserve"> 1 </w:t>
            </w:r>
            <w:proofErr w:type="spellStart"/>
            <w:r w:rsidRPr="00127ECF">
              <w:rPr>
                <w:rFonts w:ascii="Times New Roman" w:eastAsia="Times New Roman" w:hAnsi="Times New Roman" w:cs="Times New Roman"/>
                <w:color w:val="262626"/>
                <w:sz w:val="28"/>
                <w:szCs w:val="28"/>
              </w:rPr>
              <w:t>Nguyễn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Đức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Cảnh-Hoàng</w:t>
            </w:r>
            <w:proofErr w:type="spellEnd"/>
            <w:r w:rsidRPr="00127ECF">
              <w:rPr>
                <w:rFonts w:ascii="Times New Roman" w:eastAsia="Times New Roman" w:hAnsi="Times New Roman" w:cs="Times New Roman"/>
                <w:color w:val="262626"/>
                <w:sz w:val="28"/>
                <w:szCs w:val="28"/>
              </w:rPr>
              <w:t xml:space="preserve"> Mai-HN, </w:t>
            </w:r>
            <w:proofErr w:type="spellStart"/>
            <w:r w:rsidRPr="00127ECF">
              <w:rPr>
                <w:rFonts w:ascii="Times New Roman" w:eastAsia="Times New Roman" w:hAnsi="Times New Roman" w:cs="Times New Roman"/>
                <w:color w:val="262626"/>
                <w:sz w:val="28"/>
                <w:szCs w:val="28"/>
              </w:rPr>
              <w:t>Gà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nhập</w:t>
            </w:r>
            <w:proofErr w:type="spellEnd"/>
            <w:r w:rsidRPr="00127ECF">
              <w:rPr>
                <w:rFonts w:ascii="Times New Roman" w:eastAsia="Times New Roman" w:hAnsi="Times New Roman" w:cs="Times New Roman"/>
                <w:color w:val="262626"/>
                <w:sz w:val="28"/>
                <w:szCs w:val="28"/>
              </w:rPr>
              <w:t xml:space="preserve"> ở </w:t>
            </w:r>
            <w:proofErr w:type="spellStart"/>
            <w:r w:rsidRPr="00127ECF">
              <w:rPr>
                <w:rFonts w:ascii="Times New Roman" w:eastAsia="Times New Roman" w:hAnsi="Times New Roman" w:cs="Times New Roman"/>
                <w:color w:val="262626"/>
                <w:sz w:val="28"/>
                <w:szCs w:val="28"/>
              </w:rPr>
              <w:t>Thành</w:t>
            </w:r>
            <w:proofErr w:type="spellEnd"/>
            <w:r w:rsidRPr="00127ECF">
              <w:rPr>
                <w:rFonts w:ascii="Times New Roman" w:eastAsia="Times New Roman" w:hAnsi="Times New Roman" w:cs="Times New Roman"/>
                <w:color w:val="262626"/>
                <w:sz w:val="28"/>
                <w:szCs w:val="28"/>
              </w:rPr>
              <w:t xml:space="preserve"> Huân </w:t>
            </w:r>
            <w:proofErr w:type="spellStart"/>
            <w:r w:rsidRPr="00127ECF">
              <w:rPr>
                <w:rFonts w:ascii="Times New Roman" w:eastAsia="Times New Roman" w:hAnsi="Times New Roman" w:cs="Times New Roman"/>
                <w:color w:val="262626"/>
                <w:sz w:val="28"/>
                <w:szCs w:val="28"/>
              </w:rPr>
              <w:t>Foods</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tại</w:t>
            </w:r>
            <w:proofErr w:type="spellEnd"/>
            <w:r w:rsidRPr="00127ECF">
              <w:rPr>
                <w:rFonts w:ascii="Times New Roman" w:eastAsia="Times New Roman" w:hAnsi="Times New Roman" w:cs="Times New Roman"/>
                <w:color w:val="262626"/>
                <w:sz w:val="28"/>
                <w:szCs w:val="28"/>
              </w:rPr>
              <w:t xml:space="preserve"> thôn Thanh Vân-Thanh Lâm-Mê Linh-HN.</w:t>
            </w:r>
          </w:p>
          <w:p w14:paraId="6C3C0A69"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262626"/>
                <w:sz w:val="28"/>
                <w:szCs w:val="28"/>
              </w:rPr>
              <w:t>Chất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lượng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đã</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được</w:t>
            </w:r>
            <w:proofErr w:type="spellEnd"/>
            <w:r w:rsidRPr="00127ECF">
              <w:rPr>
                <w:rFonts w:ascii="Times New Roman" w:eastAsia="Times New Roman" w:hAnsi="Times New Roman" w:cs="Times New Roman"/>
                <w:color w:val="262626"/>
                <w:sz w:val="28"/>
                <w:szCs w:val="28"/>
              </w:rPr>
              <w:t xml:space="preserve"> thông qua bên cơ quan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thực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phẩm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kiểm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định</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và</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chứng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nhận</w:t>
            </w:r>
            <w:proofErr w:type="spellEnd"/>
            <w:r w:rsidRPr="00127ECF">
              <w:rPr>
                <w:rFonts w:ascii="Times New Roman" w:eastAsia="Times New Roman" w:hAnsi="Times New Roman" w:cs="Times New Roman"/>
                <w:color w:val="262626"/>
                <w:sz w:val="28"/>
                <w:szCs w:val="28"/>
              </w:rPr>
              <w:t xml:space="preserve"> an </w:t>
            </w:r>
            <w:proofErr w:type="spellStart"/>
            <w:r w:rsidRPr="00127ECF">
              <w:rPr>
                <w:rFonts w:ascii="Times New Roman" w:eastAsia="Times New Roman" w:hAnsi="Times New Roman" w:cs="Times New Roman"/>
                <w:color w:val="262626"/>
                <w:sz w:val="28"/>
                <w:szCs w:val="28"/>
              </w:rPr>
              <w:t>toàn</w:t>
            </w:r>
            <w:proofErr w:type="spellEnd"/>
            <w:r w:rsidRPr="00127ECF">
              <w:rPr>
                <w:rFonts w:ascii="Times New Roman" w:eastAsia="Times New Roman" w:hAnsi="Times New Roman" w:cs="Times New Roman"/>
                <w:color w:val="262626"/>
                <w:sz w:val="28"/>
                <w:szCs w:val="28"/>
              </w:rPr>
              <w:t>.</w:t>
            </w:r>
          </w:p>
        </w:tc>
      </w:tr>
      <w:tr w:rsidR="00DF21F4" w:rsidRPr="00127ECF" w14:paraId="1E6BA863" w14:textId="77777777">
        <w:tc>
          <w:tcPr>
            <w:tcW w:w="840" w:type="dxa"/>
            <w:shd w:val="clear" w:color="auto" w:fill="auto"/>
            <w:vAlign w:val="center"/>
          </w:tcPr>
          <w:p w14:paraId="7C2C42B9"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15</w:t>
            </w:r>
          </w:p>
        </w:tc>
        <w:tc>
          <w:tcPr>
            <w:tcW w:w="3510" w:type="dxa"/>
            <w:shd w:val="clear" w:color="auto" w:fill="auto"/>
            <w:vAlign w:val="center"/>
          </w:tcPr>
          <w:p w14:paraId="4908A399"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pepsi</w:t>
            </w:r>
            <w:proofErr w:type="spellEnd"/>
            <w:r w:rsidRPr="00127ECF">
              <w:rPr>
                <w:rFonts w:ascii="Times New Roman" w:eastAsia="Times New Roman" w:hAnsi="Times New Roman" w:cs="Times New Roman"/>
                <w:sz w:val="28"/>
                <w:szCs w:val="28"/>
              </w:rPr>
              <w:t xml:space="preserve"> lon</w:t>
            </w:r>
          </w:p>
        </w:tc>
        <w:tc>
          <w:tcPr>
            <w:tcW w:w="4755" w:type="dxa"/>
            <w:shd w:val="clear" w:color="auto" w:fill="auto"/>
            <w:vAlign w:val="center"/>
          </w:tcPr>
          <w:p w14:paraId="6B79101A"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kênh phân </w:t>
            </w:r>
            <w:proofErr w:type="spellStart"/>
            <w:r w:rsidRPr="00127ECF">
              <w:rPr>
                <w:rFonts w:ascii="Times New Roman" w:eastAsia="Times New Roman" w:hAnsi="Times New Roman" w:cs="Times New Roman"/>
                <w:sz w:val="28"/>
                <w:szCs w:val="28"/>
              </w:rPr>
              <w:t>phối</w:t>
            </w:r>
            <w:proofErr w:type="spellEnd"/>
          </w:p>
        </w:tc>
      </w:tr>
      <w:tr w:rsidR="00DF21F4" w:rsidRPr="00127ECF" w14:paraId="557D1D50" w14:textId="77777777">
        <w:tc>
          <w:tcPr>
            <w:tcW w:w="840" w:type="dxa"/>
            <w:shd w:val="clear" w:color="auto" w:fill="auto"/>
            <w:vAlign w:val="center"/>
          </w:tcPr>
          <w:p w14:paraId="2327AA05"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16</w:t>
            </w:r>
          </w:p>
        </w:tc>
        <w:tc>
          <w:tcPr>
            <w:tcW w:w="3510" w:type="dxa"/>
            <w:shd w:val="clear" w:color="auto" w:fill="auto"/>
            <w:vAlign w:val="center"/>
          </w:tcPr>
          <w:p w14:paraId="43B2434E"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mirinda</w:t>
            </w:r>
            <w:proofErr w:type="spellEnd"/>
            <w:r w:rsidRPr="00127ECF">
              <w:rPr>
                <w:rFonts w:ascii="Times New Roman" w:eastAsia="Times New Roman" w:hAnsi="Times New Roman" w:cs="Times New Roman"/>
                <w:sz w:val="28"/>
                <w:szCs w:val="28"/>
              </w:rPr>
              <w:t xml:space="preserve"> lon</w:t>
            </w:r>
          </w:p>
        </w:tc>
        <w:tc>
          <w:tcPr>
            <w:tcW w:w="4755" w:type="dxa"/>
            <w:shd w:val="clear" w:color="auto" w:fill="auto"/>
            <w:vAlign w:val="center"/>
          </w:tcPr>
          <w:p w14:paraId="28CCD7BC"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kênh phân </w:t>
            </w:r>
            <w:proofErr w:type="spellStart"/>
            <w:r w:rsidRPr="00127ECF">
              <w:rPr>
                <w:rFonts w:ascii="Times New Roman" w:eastAsia="Times New Roman" w:hAnsi="Times New Roman" w:cs="Times New Roman"/>
                <w:sz w:val="28"/>
                <w:szCs w:val="28"/>
              </w:rPr>
              <w:t>phối</w:t>
            </w:r>
            <w:proofErr w:type="spellEnd"/>
          </w:p>
        </w:tc>
      </w:tr>
      <w:tr w:rsidR="00DF21F4" w:rsidRPr="00127ECF" w14:paraId="6FA68973" w14:textId="77777777">
        <w:tc>
          <w:tcPr>
            <w:tcW w:w="840" w:type="dxa"/>
            <w:shd w:val="clear" w:color="auto" w:fill="auto"/>
            <w:vAlign w:val="center"/>
          </w:tcPr>
          <w:p w14:paraId="3BDA73FC"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17</w:t>
            </w:r>
          </w:p>
        </w:tc>
        <w:tc>
          <w:tcPr>
            <w:tcW w:w="3510" w:type="dxa"/>
            <w:shd w:val="clear" w:color="auto" w:fill="auto"/>
            <w:vAlign w:val="center"/>
          </w:tcPr>
          <w:p w14:paraId="46A04FEE"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7up lon</w:t>
            </w:r>
          </w:p>
        </w:tc>
        <w:tc>
          <w:tcPr>
            <w:tcW w:w="4755" w:type="dxa"/>
            <w:shd w:val="clear" w:color="auto" w:fill="auto"/>
            <w:vAlign w:val="center"/>
          </w:tcPr>
          <w:p w14:paraId="0F273EF2"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kênh phân </w:t>
            </w:r>
            <w:proofErr w:type="spellStart"/>
            <w:r w:rsidRPr="00127ECF">
              <w:rPr>
                <w:rFonts w:ascii="Times New Roman" w:eastAsia="Times New Roman" w:hAnsi="Times New Roman" w:cs="Times New Roman"/>
                <w:sz w:val="28"/>
                <w:szCs w:val="28"/>
              </w:rPr>
              <w:t>phối</w:t>
            </w:r>
            <w:proofErr w:type="spellEnd"/>
          </w:p>
        </w:tc>
      </w:tr>
      <w:tr w:rsidR="00DF21F4" w:rsidRPr="00127ECF" w14:paraId="1BA1C5A4" w14:textId="77777777">
        <w:tc>
          <w:tcPr>
            <w:tcW w:w="840" w:type="dxa"/>
            <w:shd w:val="clear" w:color="auto" w:fill="auto"/>
            <w:vAlign w:val="center"/>
          </w:tcPr>
          <w:p w14:paraId="62F4022D"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18</w:t>
            </w:r>
          </w:p>
        </w:tc>
        <w:tc>
          <w:tcPr>
            <w:tcW w:w="3510" w:type="dxa"/>
            <w:shd w:val="clear" w:color="auto" w:fill="auto"/>
            <w:vAlign w:val="center"/>
          </w:tcPr>
          <w:p w14:paraId="46046CDC"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lọc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đóng</w:t>
            </w:r>
            <w:proofErr w:type="spellEnd"/>
            <w:r w:rsidRPr="00127ECF">
              <w:rPr>
                <w:rFonts w:ascii="Times New Roman" w:eastAsia="Times New Roman" w:hAnsi="Times New Roman" w:cs="Times New Roman"/>
                <w:sz w:val="28"/>
                <w:szCs w:val="28"/>
              </w:rPr>
              <w:t xml:space="preserve"> chai</w:t>
            </w:r>
          </w:p>
        </w:tc>
        <w:tc>
          <w:tcPr>
            <w:tcW w:w="4755" w:type="dxa"/>
            <w:shd w:val="clear" w:color="auto" w:fill="auto"/>
            <w:vAlign w:val="center"/>
          </w:tcPr>
          <w:p w14:paraId="32D11F12"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kênh phân </w:t>
            </w:r>
            <w:proofErr w:type="spellStart"/>
            <w:r w:rsidRPr="00127ECF">
              <w:rPr>
                <w:rFonts w:ascii="Times New Roman" w:eastAsia="Times New Roman" w:hAnsi="Times New Roman" w:cs="Times New Roman"/>
                <w:sz w:val="28"/>
                <w:szCs w:val="28"/>
              </w:rPr>
              <w:t>phối</w:t>
            </w:r>
            <w:proofErr w:type="spellEnd"/>
          </w:p>
        </w:tc>
      </w:tr>
    </w:tbl>
    <w:p w14:paraId="2827DEB9"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59" w:name="_heading=h.1hmsyys" w:colFirst="0" w:colLast="0"/>
      <w:bookmarkStart w:id="60" w:name="_heading=h.41mghml" w:colFirst="0" w:colLast="0"/>
      <w:bookmarkEnd w:id="59"/>
      <w:bookmarkEnd w:id="60"/>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2.</w:t>
      </w:r>
      <w:r w:rsidRPr="00127ECF">
        <w:rPr>
          <w:rFonts w:ascii="Times New Roman" w:eastAsia="Times New Roman" w:hAnsi="Times New Roman" w:cs="Times New Roman"/>
          <w:b/>
          <w:i/>
          <w:sz w:val="28"/>
          <w:szCs w:val="28"/>
        </w:rPr>
        <w:t>1</w:t>
      </w:r>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Nguồn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gốc</w:t>
      </w:r>
      <w:proofErr w:type="spellEnd"/>
      <w:r w:rsidRPr="00127ECF">
        <w:rPr>
          <w:rFonts w:ascii="Times New Roman" w:eastAsia="Times New Roman" w:hAnsi="Times New Roman" w:cs="Times New Roman"/>
          <w:b/>
          <w:i/>
          <w:color w:val="000000"/>
          <w:sz w:val="28"/>
          <w:szCs w:val="28"/>
        </w:rPr>
        <w:t xml:space="preserve"> nguyên </w:t>
      </w:r>
      <w:proofErr w:type="spellStart"/>
      <w:r w:rsidRPr="00127ECF">
        <w:rPr>
          <w:rFonts w:ascii="Times New Roman" w:eastAsia="Times New Roman" w:hAnsi="Times New Roman" w:cs="Times New Roman"/>
          <w:b/>
          <w:i/>
          <w:color w:val="000000"/>
          <w:sz w:val="28"/>
          <w:szCs w:val="28"/>
        </w:rPr>
        <w:t>liệu</w:t>
      </w:r>
      <w:proofErr w:type="spellEnd"/>
    </w:p>
    <w:p w14:paraId="1C983740" w14:textId="77777777" w:rsidR="00DF21F4" w:rsidRPr="00127ECF" w:rsidRDefault="009E7086" w:rsidP="00127ECF">
      <w:pPr>
        <w:spacing w:after="0" w:line="360" w:lineRule="auto"/>
        <w:rPr>
          <w:rFonts w:ascii="Times New Roman" w:eastAsia="Times New Roman" w:hAnsi="Times New Roman" w:cs="Times New Roman"/>
          <w:b/>
          <w:sz w:val="28"/>
          <w:szCs w:val="28"/>
        </w:rPr>
      </w:pPr>
      <w:r w:rsidRPr="00127ECF">
        <w:rPr>
          <w:rFonts w:ascii="Times New Roman" w:hAnsi="Times New Roman" w:cs="Times New Roman"/>
          <w:sz w:val="28"/>
          <w:szCs w:val="28"/>
        </w:rPr>
        <w:br w:type="page"/>
      </w:r>
    </w:p>
    <w:p w14:paraId="168C5623"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61" w:name="_Toc117864754"/>
      <w:r w:rsidRPr="00127ECF">
        <w:rPr>
          <w:rFonts w:ascii="Times New Roman" w:eastAsia="Times New Roman" w:hAnsi="Times New Roman" w:cs="Times New Roman"/>
          <w:b/>
          <w:color w:val="FF0000"/>
          <w:sz w:val="28"/>
          <w:szCs w:val="28"/>
        </w:rPr>
        <w:lastRenderedPageBreak/>
        <w:t xml:space="preserve">2.1.4   Tiêu </w:t>
      </w:r>
      <w:proofErr w:type="spellStart"/>
      <w:r w:rsidRPr="00127ECF">
        <w:rPr>
          <w:rFonts w:ascii="Times New Roman" w:eastAsia="Times New Roman" w:hAnsi="Times New Roman" w:cs="Times New Roman"/>
          <w:b/>
          <w:color w:val="FF0000"/>
          <w:sz w:val="28"/>
          <w:szCs w:val="28"/>
        </w:rPr>
        <w:t>chuẩn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của</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sản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phẩm</w:t>
      </w:r>
      <w:bookmarkEnd w:id="61"/>
      <w:proofErr w:type="spellEnd"/>
    </w:p>
    <w:tbl>
      <w:tblPr>
        <w:tblStyle w:val="afffffffff9"/>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595"/>
        <w:gridCol w:w="5625"/>
      </w:tblGrid>
      <w:tr w:rsidR="00DF21F4" w:rsidRPr="00127ECF" w14:paraId="28BF4F5C" w14:textId="77777777">
        <w:tc>
          <w:tcPr>
            <w:tcW w:w="810" w:type="dxa"/>
            <w:shd w:val="clear" w:color="auto" w:fill="FF0000"/>
            <w:vAlign w:val="center"/>
          </w:tcPr>
          <w:p w14:paraId="20D145EC"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b/>
                <w:color w:val="000000"/>
                <w:sz w:val="28"/>
                <w:szCs w:val="28"/>
              </w:rPr>
              <w:t>STT</w:t>
            </w:r>
          </w:p>
        </w:tc>
        <w:tc>
          <w:tcPr>
            <w:tcW w:w="2595" w:type="dxa"/>
            <w:shd w:val="clear" w:color="auto" w:fill="FF0000"/>
            <w:vAlign w:val="center"/>
          </w:tcPr>
          <w:p w14:paraId="177433F9"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b/>
                <w:color w:val="000000"/>
                <w:sz w:val="28"/>
                <w:szCs w:val="28"/>
              </w:rPr>
              <w:t xml:space="preserve">Tên </w:t>
            </w:r>
            <w:proofErr w:type="spellStart"/>
            <w:r w:rsidRPr="00127ECF">
              <w:rPr>
                <w:rFonts w:ascii="Times New Roman" w:eastAsia="Times New Roman" w:hAnsi="Times New Roman" w:cs="Times New Roman"/>
                <w:b/>
                <w:color w:val="000000"/>
                <w:sz w:val="28"/>
                <w:szCs w:val="28"/>
              </w:rPr>
              <w:t>sản</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phẩm</w:t>
            </w:r>
            <w:proofErr w:type="spellEnd"/>
          </w:p>
        </w:tc>
        <w:tc>
          <w:tcPr>
            <w:tcW w:w="5625" w:type="dxa"/>
            <w:shd w:val="clear" w:color="auto" w:fill="FF0000"/>
            <w:vAlign w:val="center"/>
          </w:tcPr>
          <w:p w14:paraId="5FFA84A3"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b/>
                <w:color w:val="000000"/>
                <w:sz w:val="28"/>
                <w:szCs w:val="28"/>
              </w:rPr>
              <w:t xml:space="preserve">Tiêu </w:t>
            </w:r>
            <w:proofErr w:type="spellStart"/>
            <w:r w:rsidRPr="00127ECF">
              <w:rPr>
                <w:rFonts w:ascii="Times New Roman" w:eastAsia="Times New Roman" w:hAnsi="Times New Roman" w:cs="Times New Roman"/>
                <w:b/>
                <w:color w:val="000000"/>
                <w:sz w:val="28"/>
                <w:szCs w:val="28"/>
              </w:rPr>
              <w:t>chuẩn</w:t>
            </w:r>
            <w:proofErr w:type="spellEnd"/>
          </w:p>
        </w:tc>
      </w:tr>
      <w:tr w:rsidR="00DF21F4" w:rsidRPr="00127ECF" w14:paraId="123A2421" w14:textId="77777777">
        <w:tc>
          <w:tcPr>
            <w:tcW w:w="810" w:type="dxa"/>
            <w:vAlign w:val="center"/>
          </w:tcPr>
          <w:p w14:paraId="4E5456B6"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1</w:t>
            </w:r>
          </w:p>
        </w:tc>
        <w:tc>
          <w:tcPr>
            <w:tcW w:w="2595" w:type="dxa"/>
            <w:shd w:val="clear" w:color="auto" w:fill="auto"/>
            <w:vAlign w:val="center"/>
          </w:tcPr>
          <w:p w14:paraId="148F593D" w14:textId="77777777" w:rsidR="00DF21F4" w:rsidRPr="00127ECF" w:rsidRDefault="009E7086" w:rsidP="00127ECF">
            <w:pPr>
              <w:spacing w:line="360" w:lineRule="auto"/>
              <w:rPr>
                <w:rFonts w:ascii="Times New Roman" w:eastAsia="Times New Roman" w:hAnsi="Times New Roman" w:cs="Times New Roman"/>
                <w:color w:val="262626"/>
                <w:sz w:val="28"/>
                <w:szCs w:val="28"/>
              </w:rPr>
            </w:pPr>
            <w:r w:rsidRPr="00127ECF">
              <w:rPr>
                <w:rFonts w:ascii="Times New Roman" w:eastAsia="Times New Roman" w:hAnsi="Times New Roman" w:cs="Times New Roman"/>
                <w:sz w:val="28"/>
                <w:szCs w:val="28"/>
              </w:rPr>
              <w:t>Cơm Tấm Đặc Biệt</w:t>
            </w:r>
            <w:r w:rsidRPr="00127ECF">
              <w:rPr>
                <w:rFonts w:ascii="Times New Roman" w:eastAsia="Times New Roman" w:hAnsi="Times New Roman" w:cs="Times New Roman"/>
                <w:color w:val="262626"/>
                <w:sz w:val="28"/>
                <w:szCs w:val="28"/>
              </w:rPr>
              <w:t xml:space="preserve"> </w:t>
            </w:r>
          </w:p>
        </w:tc>
        <w:tc>
          <w:tcPr>
            <w:tcW w:w="5625" w:type="dxa"/>
          </w:tcPr>
          <w:p w14:paraId="5A5F39D2" w14:textId="77777777" w:rsidR="00DF21F4" w:rsidRPr="00127ECF" w:rsidRDefault="009E7086" w:rsidP="00127ECF">
            <w:pPr>
              <w:spacing w:line="360" w:lineRule="auto"/>
              <w:rPr>
                <w:rFonts w:ascii="Times New Roman" w:eastAsia="Times New Roman" w:hAnsi="Times New Roman" w:cs="Times New Roman"/>
                <w:color w:val="262626"/>
                <w:sz w:val="28"/>
                <w:szCs w:val="28"/>
                <w:highlight w:val="white"/>
              </w:rPr>
            </w:pPr>
            <w:proofErr w:type="spellStart"/>
            <w:r w:rsidRPr="00127ECF">
              <w:rPr>
                <w:rFonts w:ascii="Times New Roman" w:eastAsia="Times New Roman" w:hAnsi="Times New Roman" w:cs="Times New Roman"/>
                <w:color w:val="262626"/>
                <w:sz w:val="28"/>
                <w:szCs w:val="28"/>
                <w:highlight w:val="white"/>
              </w:rPr>
              <w:t>Phần</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sườn</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nướng</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mềm</w:t>
            </w:r>
            <w:proofErr w:type="spellEnd"/>
            <w:r w:rsidRPr="00127ECF">
              <w:rPr>
                <w:rFonts w:ascii="Times New Roman" w:eastAsia="Times New Roman" w:hAnsi="Times New Roman" w:cs="Times New Roman"/>
                <w:color w:val="262626"/>
                <w:sz w:val="28"/>
                <w:szCs w:val="28"/>
                <w:highlight w:val="white"/>
              </w:rPr>
              <w:t xml:space="preserve"> ngon không bị khô và dai ăn đậm đà với gia vị chấm kèm theo ,phần bì giòn không bị dai thơm mùi thính gạo</w:t>
            </w:r>
          </w:p>
        </w:tc>
      </w:tr>
      <w:tr w:rsidR="00DF21F4" w:rsidRPr="00127ECF" w14:paraId="6C57FB70" w14:textId="77777777">
        <w:tc>
          <w:tcPr>
            <w:tcW w:w="810" w:type="dxa"/>
            <w:vAlign w:val="center"/>
          </w:tcPr>
          <w:p w14:paraId="5B88BC9C"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2</w:t>
            </w:r>
          </w:p>
        </w:tc>
        <w:tc>
          <w:tcPr>
            <w:tcW w:w="2595" w:type="dxa"/>
            <w:shd w:val="clear" w:color="auto" w:fill="auto"/>
            <w:vAlign w:val="center"/>
          </w:tcPr>
          <w:p w14:paraId="27B89679"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Sườn</w:t>
            </w:r>
          </w:p>
        </w:tc>
        <w:tc>
          <w:tcPr>
            <w:tcW w:w="5625" w:type="dxa"/>
          </w:tcPr>
          <w:p w14:paraId="6F7165B6"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highlight w:val="white"/>
              </w:rPr>
              <w:t>Sườn</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cốt</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lết</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được</w:t>
            </w:r>
            <w:proofErr w:type="spellEnd"/>
            <w:r w:rsidRPr="00127ECF">
              <w:rPr>
                <w:rFonts w:ascii="Times New Roman" w:eastAsia="Times New Roman" w:hAnsi="Times New Roman" w:cs="Times New Roman"/>
                <w:color w:val="262626"/>
                <w:sz w:val="28"/>
                <w:szCs w:val="28"/>
                <w:highlight w:val="white"/>
              </w:rPr>
              <w:t xml:space="preserve"> chiên </w:t>
            </w:r>
            <w:proofErr w:type="spellStart"/>
            <w:r w:rsidRPr="00127ECF">
              <w:rPr>
                <w:rFonts w:ascii="Times New Roman" w:eastAsia="Times New Roman" w:hAnsi="Times New Roman" w:cs="Times New Roman"/>
                <w:color w:val="262626"/>
                <w:sz w:val="28"/>
                <w:szCs w:val="28"/>
                <w:highlight w:val="white"/>
              </w:rPr>
              <w:t>vàng</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đều</w:t>
            </w:r>
            <w:proofErr w:type="spellEnd"/>
            <w:r w:rsidRPr="00127ECF">
              <w:rPr>
                <w:rFonts w:ascii="Times New Roman" w:eastAsia="Times New Roman" w:hAnsi="Times New Roman" w:cs="Times New Roman"/>
                <w:color w:val="262626"/>
                <w:sz w:val="28"/>
                <w:szCs w:val="28"/>
                <w:highlight w:val="white"/>
              </w:rPr>
              <w:t xml:space="preserve"> 2 </w:t>
            </w:r>
            <w:proofErr w:type="spellStart"/>
            <w:r w:rsidRPr="00127ECF">
              <w:rPr>
                <w:rFonts w:ascii="Times New Roman" w:eastAsia="Times New Roman" w:hAnsi="Times New Roman" w:cs="Times New Roman"/>
                <w:color w:val="262626"/>
                <w:sz w:val="28"/>
                <w:szCs w:val="28"/>
                <w:highlight w:val="white"/>
              </w:rPr>
              <w:t>mặt</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mềm</w:t>
            </w:r>
            <w:proofErr w:type="spellEnd"/>
            <w:r w:rsidRPr="00127ECF">
              <w:rPr>
                <w:rFonts w:ascii="Times New Roman" w:eastAsia="Times New Roman" w:hAnsi="Times New Roman" w:cs="Times New Roman"/>
                <w:color w:val="262626"/>
                <w:sz w:val="28"/>
                <w:szCs w:val="28"/>
                <w:highlight w:val="white"/>
              </w:rPr>
              <w:t xml:space="preserve"> ngon </w:t>
            </w:r>
            <w:proofErr w:type="spellStart"/>
            <w:r w:rsidRPr="00127ECF">
              <w:rPr>
                <w:rFonts w:ascii="Times New Roman" w:eastAsia="Times New Roman" w:hAnsi="Times New Roman" w:cs="Times New Roman"/>
                <w:color w:val="262626"/>
                <w:sz w:val="28"/>
                <w:szCs w:val="28"/>
                <w:highlight w:val="white"/>
              </w:rPr>
              <w:t>và</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thấm</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đẫm</w:t>
            </w:r>
            <w:proofErr w:type="spellEnd"/>
            <w:r w:rsidRPr="00127ECF">
              <w:rPr>
                <w:rFonts w:ascii="Times New Roman" w:eastAsia="Times New Roman" w:hAnsi="Times New Roman" w:cs="Times New Roman"/>
                <w:color w:val="262626"/>
                <w:sz w:val="28"/>
                <w:szCs w:val="28"/>
                <w:highlight w:val="white"/>
              </w:rPr>
              <w:t xml:space="preserve"> gia </w:t>
            </w:r>
            <w:proofErr w:type="spellStart"/>
            <w:r w:rsidRPr="00127ECF">
              <w:rPr>
                <w:rFonts w:ascii="Times New Roman" w:eastAsia="Times New Roman" w:hAnsi="Times New Roman" w:cs="Times New Roman"/>
                <w:color w:val="262626"/>
                <w:sz w:val="28"/>
                <w:szCs w:val="28"/>
                <w:highlight w:val="white"/>
              </w:rPr>
              <w:t>vị</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đậm</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đà</w:t>
            </w:r>
            <w:proofErr w:type="spellEnd"/>
          </w:p>
        </w:tc>
      </w:tr>
      <w:tr w:rsidR="00DF21F4" w:rsidRPr="00127ECF" w14:paraId="1D54863D" w14:textId="77777777">
        <w:tc>
          <w:tcPr>
            <w:tcW w:w="810" w:type="dxa"/>
            <w:vAlign w:val="center"/>
          </w:tcPr>
          <w:p w14:paraId="0655EF80"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3</w:t>
            </w:r>
          </w:p>
        </w:tc>
        <w:tc>
          <w:tcPr>
            <w:tcW w:w="2595" w:type="dxa"/>
            <w:shd w:val="clear" w:color="auto" w:fill="auto"/>
            <w:vAlign w:val="center"/>
          </w:tcPr>
          <w:p w14:paraId="29D1C610"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Đùi Gà</w:t>
            </w:r>
          </w:p>
        </w:tc>
        <w:tc>
          <w:tcPr>
            <w:tcW w:w="5625" w:type="dxa"/>
          </w:tcPr>
          <w:p w14:paraId="6FA80F01"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Đùi gà chắc thịt, vừa không quá mềm gia vị ướp vừa miệng</w:t>
            </w:r>
          </w:p>
        </w:tc>
      </w:tr>
      <w:tr w:rsidR="00DF21F4" w:rsidRPr="00127ECF" w14:paraId="04024815" w14:textId="77777777">
        <w:tc>
          <w:tcPr>
            <w:tcW w:w="810" w:type="dxa"/>
            <w:vAlign w:val="center"/>
          </w:tcPr>
          <w:p w14:paraId="4EAE82CA"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4</w:t>
            </w:r>
          </w:p>
        </w:tc>
        <w:tc>
          <w:tcPr>
            <w:tcW w:w="2595" w:type="dxa"/>
            <w:shd w:val="clear" w:color="auto" w:fill="auto"/>
            <w:vAlign w:val="center"/>
          </w:tcPr>
          <w:p w14:paraId="17DC54CE"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Dưa Bò</w:t>
            </w:r>
          </w:p>
        </w:tc>
        <w:tc>
          <w:tcPr>
            <w:tcW w:w="5625" w:type="dxa"/>
          </w:tcPr>
          <w:p w14:paraId="7AAE1901"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rPr>
              <w:t>Thịt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bò</w:t>
            </w:r>
            <w:proofErr w:type="spellEnd"/>
            <w:r w:rsidRPr="00127ECF">
              <w:rPr>
                <w:rFonts w:ascii="Times New Roman" w:eastAsia="Times New Roman" w:hAnsi="Times New Roman" w:cs="Times New Roman"/>
                <w:color w:val="262626"/>
                <w:sz w:val="28"/>
                <w:szCs w:val="28"/>
              </w:rPr>
              <w:t xml:space="preserve"> tươi ngon </w:t>
            </w:r>
            <w:proofErr w:type="spellStart"/>
            <w:r w:rsidRPr="00127ECF">
              <w:rPr>
                <w:rFonts w:ascii="Times New Roman" w:eastAsia="Times New Roman" w:hAnsi="Times New Roman" w:cs="Times New Roman"/>
                <w:color w:val="262626"/>
                <w:sz w:val="28"/>
                <w:szCs w:val="28"/>
              </w:rPr>
              <w:t>là</w:t>
            </w:r>
            <w:proofErr w:type="spellEnd"/>
            <w:r w:rsidRPr="00127ECF">
              <w:rPr>
                <w:rFonts w:ascii="Times New Roman" w:eastAsia="Times New Roman" w:hAnsi="Times New Roman" w:cs="Times New Roman"/>
                <w:color w:val="262626"/>
                <w:sz w:val="28"/>
                <w:szCs w:val="28"/>
              </w:rPr>
              <w:t xml:space="preserve"> không </w:t>
            </w:r>
            <w:proofErr w:type="spellStart"/>
            <w:r w:rsidRPr="00127ECF">
              <w:rPr>
                <w:rFonts w:ascii="Times New Roman" w:eastAsia="Times New Roman" w:hAnsi="Times New Roman" w:cs="Times New Roman"/>
                <w:color w:val="262626"/>
                <w:sz w:val="28"/>
                <w:szCs w:val="28"/>
              </w:rPr>
              <w:t>có</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màu</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đỏ</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sẫm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những</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thớ</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thịt</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bò</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nhỏ</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mềm</w:t>
            </w:r>
            <w:proofErr w:type="spellEnd"/>
            <w:r w:rsidRPr="00127ECF">
              <w:rPr>
                <w:rFonts w:ascii="Times New Roman" w:eastAsia="Times New Roman" w:hAnsi="Times New Roman" w:cs="Times New Roman"/>
                <w:color w:val="262626"/>
                <w:sz w:val="28"/>
                <w:szCs w:val="28"/>
              </w:rPr>
              <w:t xml:space="preserve"> và Dưa vừa đủ chua mềm ngon</w:t>
            </w:r>
          </w:p>
        </w:tc>
      </w:tr>
      <w:tr w:rsidR="00DF21F4" w:rsidRPr="00127ECF" w14:paraId="7843661A" w14:textId="77777777">
        <w:tc>
          <w:tcPr>
            <w:tcW w:w="810" w:type="dxa"/>
            <w:vAlign w:val="center"/>
          </w:tcPr>
          <w:p w14:paraId="669405E6"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5</w:t>
            </w:r>
          </w:p>
        </w:tc>
        <w:tc>
          <w:tcPr>
            <w:tcW w:w="2595" w:type="dxa"/>
            <w:shd w:val="clear" w:color="auto" w:fill="auto"/>
            <w:vAlign w:val="center"/>
          </w:tcPr>
          <w:p w14:paraId="57B33234"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Thập Cẩm</w:t>
            </w:r>
          </w:p>
        </w:tc>
        <w:tc>
          <w:tcPr>
            <w:tcW w:w="5625" w:type="dxa"/>
          </w:tcPr>
          <w:p w14:paraId="1099D314"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Thơm hấp dẫn của trứng và các loại rau củ quả tự nhiên, lạp </w:t>
            </w:r>
            <w:proofErr w:type="spellStart"/>
            <w:r w:rsidRPr="00127ECF">
              <w:rPr>
                <w:rFonts w:ascii="Times New Roman" w:eastAsia="Times New Roman" w:hAnsi="Times New Roman" w:cs="Times New Roman"/>
                <w:sz w:val="28"/>
                <w:szCs w:val="28"/>
              </w:rPr>
              <w:t>xườn</w:t>
            </w:r>
            <w:proofErr w:type="spellEnd"/>
            <w:r w:rsidRPr="00127ECF">
              <w:rPr>
                <w:rFonts w:ascii="Times New Roman" w:eastAsia="Times New Roman" w:hAnsi="Times New Roman" w:cs="Times New Roman"/>
                <w:sz w:val="28"/>
                <w:szCs w:val="28"/>
              </w:rPr>
              <w:t xml:space="preserve"> có vị bùi béo hòa cùng sự thanh mát của đậu que</w:t>
            </w:r>
          </w:p>
        </w:tc>
      </w:tr>
      <w:tr w:rsidR="00DF21F4" w:rsidRPr="00127ECF" w14:paraId="031D3E98" w14:textId="77777777">
        <w:tc>
          <w:tcPr>
            <w:tcW w:w="810" w:type="dxa"/>
            <w:vAlign w:val="center"/>
          </w:tcPr>
          <w:p w14:paraId="4CB0EA5B"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6</w:t>
            </w:r>
          </w:p>
        </w:tc>
        <w:tc>
          <w:tcPr>
            <w:tcW w:w="2595" w:type="dxa"/>
            <w:shd w:val="clear" w:color="auto" w:fill="auto"/>
            <w:vAlign w:val="center"/>
          </w:tcPr>
          <w:p w14:paraId="3A1B8917"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Gà Rang Chua Ngọt</w:t>
            </w:r>
          </w:p>
        </w:tc>
        <w:tc>
          <w:tcPr>
            <w:tcW w:w="5625" w:type="dxa"/>
          </w:tcPr>
          <w:p w14:paraId="4D66FDA3"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Cân bằng về độ chua của giấm và  ngọt của đường</w:t>
            </w:r>
          </w:p>
        </w:tc>
      </w:tr>
      <w:tr w:rsidR="00DF21F4" w:rsidRPr="00127ECF" w14:paraId="4B93DA02" w14:textId="77777777">
        <w:tc>
          <w:tcPr>
            <w:tcW w:w="810" w:type="dxa"/>
            <w:vAlign w:val="center"/>
          </w:tcPr>
          <w:p w14:paraId="13F701AC"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7</w:t>
            </w:r>
          </w:p>
        </w:tc>
        <w:tc>
          <w:tcPr>
            <w:tcW w:w="2595" w:type="dxa"/>
            <w:shd w:val="clear" w:color="auto" w:fill="auto"/>
            <w:vAlign w:val="center"/>
          </w:tcPr>
          <w:p w14:paraId="0607DCA9"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Tấm Sườn</w:t>
            </w:r>
          </w:p>
        </w:tc>
        <w:tc>
          <w:tcPr>
            <w:tcW w:w="5625" w:type="dxa"/>
          </w:tcPr>
          <w:p w14:paraId="76A8FA36"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Phần sườn mềm thấm đều các gia vị đậm đà</w:t>
            </w:r>
          </w:p>
        </w:tc>
      </w:tr>
      <w:tr w:rsidR="00DF21F4" w:rsidRPr="00127ECF" w14:paraId="33D84548" w14:textId="77777777">
        <w:tc>
          <w:tcPr>
            <w:tcW w:w="810" w:type="dxa"/>
            <w:vAlign w:val="center"/>
          </w:tcPr>
          <w:p w14:paraId="021F6A41"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lastRenderedPageBreak/>
              <w:t>8</w:t>
            </w:r>
          </w:p>
        </w:tc>
        <w:tc>
          <w:tcPr>
            <w:tcW w:w="2595" w:type="dxa"/>
            <w:shd w:val="clear" w:color="auto" w:fill="auto"/>
            <w:vAlign w:val="center"/>
          </w:tcPr>
          <w:p w14:paraId="0A3BE5D5"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Tấm Sườn Bì Chả</w:t>
            </w:r>
          </w:p>
        </w:tc>
        <w:tc>
          <w:tcPr>
            <w:tcW w:w="5625" w:type="dxa"/>
          </w:tcPr>
          <w:p w14:paraId="36ECC1EC"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color w:val="262626"/>
                <w:sz w:val="28"/>
                <w:szCs w:val="28"/>
                <w:highlight w:val="white"/>
              </w:rPr>
            </w:pPr>
            <w:proofErr w:type="spellStart"/>
            <w:r w:rsidRPr="00127ECF">
              <w:rPr>
                <w:rFonts w:ascii="Times New Roman" w:eastAsia="Times New Roman" w:hAnsi="Times New Roman" w:cs="Times New Roman"/>
                <w:color w:val="262626"/>
                <w:sz w:val="28"/>
                <w:szCs w:val="28"/>
                <w:highlight w:val="white"/>
              </w:rPr>
              <w:t>Phần</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sườn</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nướng</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mềm</w:t>
            </w:r>
            <w:proofErr w:type="spellEnd"/>
            <w:r w:rsidRPr="00127ECF">
              <w:rPr>
                <w:rFonts w:ascii="Times New Roman" w:eastAsia="Times New Roman" w:hAnsi="Times New Roman" w:cs="Times New Roman"/>
                <w:color w:val="262626"/>
                <w:sz w:val="28"/>
                <w:szCs w:val="28"/>
                <w:highlight w:val="white"/>
              </w:rPr>
              <w:t xml:space="preserve"> ngon không bị khô và </w:t>
            </w:r>
            <w:proofErr w:type="spellStart"/>
            <w:r w:rsidRPr="00127ECF">
              <w:rPr>
                <w:rFonts w:ascii="Times New Roman" w:eastAsia="Times New Roman" w:hAnsi="Times New Roman" w:cs="Times New Roman"/>
                <w:color w:val="262626"/>
                <w:sz w:val="28"/>
                <w:szCs w:val="28"/>
                <w:highlight w:val="white"/>
              </w:rPr>
              <w:t>dai,phần</w:t>
            </w:r>
            <w:proofErr w:type="spellEnd"/>
            <w:r w:rsidRPr="00127ECF">
              <w:rPr>
                <w:rFonts w:ascii="Times New Roman" w:eastAsia="Times New Roman" w:hAnsi="Times New Roman" w:cs="Times New Roman"/>
                <w:color w:val="262626"/>
                <w:sz w:val="28"/>
                <w:szCs w:val="28"/>
                <w:highlight w:val="white"/>
              </w:rPr>
              <w:t xml:space="preserve"> bì giòn không bị dai thơm mùi thính gạo</w:t>
            </w:r>
          </w:p>
        </w:tc>
      </w:tr>
      <w:tr w:rsidR="00DF21F4" w:rsidRPr="00127ECF" w14:paraId="079C2771" w14:textId="77777777">
        <w:tc>
          <w:tcPr>
            <w:tcW w:w="810" w:type="dxa"/>
            <w:vAlign w:val="center"/>
          </w:tcPr>
          <w:p w14:paraId="0AE69B73"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9</w:t>
            </w:r>
          </w:p>
        </w:tc>
        <w:tc>
          <w:tcPr>
            <w:tcW w:w="2595" w:type="dxa"/>
            <w:shd w:val="clear" w:color="auto" w:fill="auto"/>
            <w:vAlign w:val="center"/>
          </w:tcPr>
          <w:p w14:paraId="4BE63869"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Gà Nướng Mật Ong</w:t>
            </w:r>
          </w:p>
        </w:tc>
        <w:tc>
          <w:tcPr>
            <w:tcW w:w="5625" w:type="dxa"/>
          </w:tcPr>
          <w:p w14:paraId="5A0EDF5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Gà chắc thịt dai ngon, nướng không để quá ngọt </w:t>
            </w:r>
          </w:p>
        </w:tc>
      </w:tr>
      <w:tr w:rsidR="00DF21F4" w:rsidRPr="00127ECF" w14:paraId="4B56608C" w14:textId="77777777">
        <w:tc>
          <w:tcPr>
            <w:tcW w:w="810" w:type="dxa"/>
            <w:vAlign w:val="center"/>
          </w:tcPr>
          <w:p w14:paraId="0CA1CB0F"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10</w:t>
            </w:r>
          </w:p>
        </w:tc>
        <w:tc>
          <w:tcPr>
            <w:tcW w:w="2595" w:type="dxa"/>
            <w:shd w:val="clear" w:color="auto" w:fill="auto"/>
            <w:vAlign w:val="center"/>
          </w:tcPr>
          <w:p w14:paraId="35F7A9FC"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Tấm Ba Rọi Nướng</w:t>
            </w:r>
          </w:p>
        </w:tc>
        <w:tc>
          <w:tcPr>
            <w:tcW w:w="5625" w:type="dxa"/>
          </w:tcPr>
          <w:p w14:paraId="7940F07A"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highlight w:val="white"/>
              </w:rPr>
              <w:t>Miếng</w:t>
            </w:r>
            <w:proofErr w:type="spellEnd"/>
            <w:r w:rsidRPr="00127ECF">
              <w:rPr>
                <w:rFonts w:ascii="Times New Roman" w:eastAsia="Times New Roman" w:hAnsi="Times New Roman" w:cs="Times New Roman"/>
                <w:color w:val="262626"/>
                <w:sz w:val="28"/>
                <w:szCs w:val="28"/>
                <w:highlight w:val="white"/>
              </w:rPr>
              <w:t xml:space="preserve"> ba </w:t>
            </w:r>
            <w:proofErr w:type="spellStart"/>
            <w:r w:rsidRPr="00127ECF">
              <w:rPr>
                <w:rFonts w:ascii="Times New Roman" w:eastAsia="Times New Roman" w:hAnsi="Times New Roman" w:cs="Times New Roman"/>
                <w:color w:val="262626"/>
                <w:sz w:val="28"/>
                <w:szCs w:val="28"/>
                <w:highlight w:val="white"/>
              </w:rPr>
              <w:t>rọi</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nạc</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mỡ</w:t>
            </w:r>
            <w:proofErr w:type="spellEnd"/>
            <w:r w:rsidRPr="00127ECF">
              <w:rPr>
                <w:rFonts w:ascii="Times New Roman" w:eastAsia="Times New Roman" w:hAnsi="Times New Roman" w:cs="Times New Roman"/>
                <w:color w:val="262626"/>
                <w:sz w:val="28"/>
                <w:szCs w:val="28"/>
                <w:highlight w:val="white"/>
              </w:rPr>
              <w:t xml:space="preserve"> xen </w:t>
            </w:r>
            <w:proofErr w:type="spellStart"/>
            <w:r w:rsidRPr="00127ECF">
              <w:rPr>
                <w:rFonts w:ascii="Times New Roman" w:eastAsia="Times New Roman" w:hAnsi="Times New Roman" w:cs="Times New Roman"/>
                <w:color w:val="262626"/>
                <w:sz w:val="28"/>
                <w:szCs w:val="28"/>
                <w:highlight w:val="white"/>
              </w:rPr>
              <w:t>kẽ</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có</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ướp</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với</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mật</w:t>
            </w:r>
            <w:proofErr w:type="spellEnd"/>
            <w:r w:rsidRPr="00127ECF">
              <w:rPr>
                <w:rFonts w:ascii="Times New Roman" w:eastAsia="Times New Roman" w:hAnsi="Times New Roman" w:cs="Times New Roman"/>
                <w:color w:val="262626"/>
                <w:sz w:val="28"/>
                <w:szCs w:val="28"/>
                <w:highlight w:val="white"/>
              </w:rPr>
              <w:t xml:space="preserve"> ong </w:t>
            </w:r>
            <w:proofErr w:type="spellStart"/>
            <w:r w:rsidRPr="00127ECF">
              <w:rPr>
                <w:rFonts w:ascii="Times New Roman" w:eastAsia="Times New Roman" w:hAnsi="Times New Roman" w:cs="Times New Roman"/>
                <w:color w:val="262626"/>
                <w:sz w:val="28"/>
                <w:szCs w:val="28"/>
                <w:highlight w:val="white"/>
              </w:rPr>
              <w:t>mềm</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thơm,miếng</w:t>
            </w:r>
            <w:proofErr w:type="spellEnd"/>
            <w:r w:rsidRPr="00127ECF">
              <w:rPr>
                <w:rFonts w:ascii="Times New Roman" w:eastAsia="Times New Roman" w:hAnsi="Times New Roman" w:cs="Times New Roman"/>
                <w:color w:val="262626"/>
                <w:sz w:val="28"/>
                <w:szCs w:val="28"/>
                <w:highlight w:val="white"/>
              </w:rPr>
              <w:t xml:space="preserve"> thịt được ướp vừa miệng</w:t>
            </w:r>
          </w:p>
        </w:tc>
      </w:tr>
      <w:tr w:rsidR="00DF21F4" w:rsidRPr="00127ECF" w14:paraId="0A69B839" w14:textId="77777777">
        <w:tc>
          <w:tcPr>
            <w:tcW w:w="810" w:type="dxa"/>
            <w:vAlign w:val="center"/>
          </w:tcPr>
          <w:p w14:paraId="4BC2A7CF"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11</w:t>
            </w:r>
          </w:p>
        </w:tc>
        <w:tc>
          <w:tcPr>
            <w:tcW w:w="2595" w:type="dxa"/>
            <w:shd w:val="clear" w:color="auto" w:fill="auto"/>
            <w:vAlign w:val="center"/>
          </w:tcPr>
          <w:p w14:paraId="05AC9EF2"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Gà Lóc Xương</w:t>
            </w:r>
          </w:p>
        </w:tc>
        <w:tc>
          <w:tcPr>
            <w:tcW w:w="5625" w:type="dxa"/>
          </w:tcPr>
          <w:p w14:paraId="4A5A6F39"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vừa không quá cứng, thịt gà mềm chắc thịt</w:t>
            </w:r>
          </w:p>
        </w:tc>
      </w:tr>
      <w:tr w:rsidR="00DF21F4" w:rsidRPr="00127ECF" w14:paraId="3CA40E51" w14:textId="77777777">
        <w:tc>
          <w:tcPr>
            <w:tcW w:w="810" w:type="dxa"/>
            <w:vAlign w:val="center"/>
          </w:tcPr>
          <w:p w14:paraId="14CD265F"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12</w:t>
            </w:r>
          </w:p>
        </w:tc>
        <w:tc>
          <w:tcPr>
            <w:tcW w:w="2595" w:type="dxa"/>
            <w:shd w:val="clear" w:color="auto" w:fill="auto"/>
            <w:vAlign w:val="center"/>
          </w:tcPr>
          <w:p w14:paraId="1D45BED0"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Trứng</w:t>
            </w:r>
          </w:p>
        </w:tc>
        <w:tc>
          <w:tcPr>
            <w:tcW w:w="5625" w:type="dxa"/>
          </w:tcPr>
          <w:p w14:paraId="17B6032A"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ngầm đều thơm ngon với trứng</w:t>
            </w:r>
          </w:p>
        </w:tc>
      </w:tr>
      <w:tr w:rsidR="00DF21F4" w:rsidRPr="00127ECF" w14:paraId="4C5B2764" w14:textId="77777777">
        <w:tc>
          <w:tcPr>
            <w:tcW w:w="810" w:type="dxa"/>
            <w:vAlign w:val="center"/>
          </w:tcPr>
          <w:p w14:paraId="7CC60BC5"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13</w:t>
            </w:r>
          </w:p>
        </w:tc>
        <w:tc>
          <w:tcPr>
            <w:tcW w:w="2595" w:type="dxa"/>
            <w:shd w:val="clear" w:color="auto" w:fill="auto"/>
            <w:vAlign w:val="center"/>
          </w:tcPr>
          <w:p w14:paraId="54BE764E"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Rang Gà Xào Nấm</w:t>
            </w:r>
          </w:p>
        </w:tc>
        <w:tc>
          <w:tcPr>
            <w:tcW w:w="5625" w:type="dxa"/>
          </w:tcPr>
          <w:p w14:paraId="29CD845A"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Thịt gà mềm, chắc thịt ,nấm và cà rốt đều có vị ngọt thanh và không ngán</w:t>
            </w:r>
          </w:p>
        </w:tc>
      </w:tr>
      <w:tr w:rsidR="00DF21F4" w:rsidRPr="00127ECF" w14:paraId="7ACEB78F" w14:textId="77777777">
        <w:tc>
          <w:tcPr>
            <w:tcW w:w="810" w:type="dxa"/>
            <w:vAlign w:val="center"/>
          </w:tcPr>
          <w:p w14:paraId="60031818"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14</w:t>
            </w:r>
          </w:p>
        </w:tc>
        <w:tc>
          <w:tcPr>
            <w:tcW w:w="2595" w:type="dxa"/>
            <w:shd w:val="clear" w:color="auto" w:fill="auto"/>
            <w:vAlign w:val="center"/>
          </w:tcPr>
          <w:p w14:paraId="71C038B7"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Cơm Gà Xối Mắm Tỏi</w:t>
            </w:r>
          </w:p>
        </w:tc>
        <w:tc>
          <w:tcPr>
            <w:tcW w:w="5625" w:type="dxa"/>
          </w:tcPr>
          <w:p w14:paraId="764CC92D" w14:textId="77777777" w:rsidR="00DF21F4" w:rsidRPr="00127ECF" w:rsidRDefault="009E7086" w:rsidP="00127ECF">
            <w:pPr>
              <w:spacing w:line="360" w:lineRule="auto"/>
              <w:rPr>
                <w:rFonts w:ascii="Times New Roman" w:eastAsia="Times New Roman" w:hAnsi="Times New Roman" w:cs="Times New Roman"/>
                <w:color w:val="262626"/>
                <w:sz w:val="28"/>
                <w:szCs w:val="28"/>
              </w:rPr>
            </w:pPr>
            <w:proofErr w:type="spellStart"/>
            <w:r w:rsidRPr="00127ECF">
              <w:rPr>
                <w:rFonts w:ascii="Times New Roman" w:eastAsia="Times New Roman" w:hAnsi="Times New Roman" w:cs="Times New Roman"/>
                <w:color w:val="262626"/>
                <w:sz w:val="28"/>
                <w:szCs w:val="28"/>
                <w:highlight w:val="white"/>
              </w:rPr>
              <w:t>Thịt</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gà</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mềm</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chắc</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thịt</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thấm</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đều</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phần</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sốt</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mắm</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tỏi</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đậm</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đà</w:t>
            </w:r>
            <w:proofErr w:type="spellEnd"/>
            <w:r w:rsidRPr="00127ECF">
              <w:rPr>
                <w:rFonts w:ascii="Times New Roman" w:eastAsia="Times New Roman" w:hAnsi="Times New Roman" w:cs="Times New Roman"/>
                <w:color w:val="262626"/>
                <w:sz w:val="28"/>
                <w:szCs w:val="28"/>
              </w:rPr>
              <w:t xml:space="preserve"> thơm nồng mùi tỏi</w:t>
            </w:r>
          </w:p>
        </w:tc>
      </w:tr>
      <w:tr w:rsidR="00DF21F4" w:rsidRPr="00127ECF" w14:paraId="50FBCEDD" w14:textId="77777777">
        <w:tc>
          <w:tcPr>
            <w:tcW w:w="810" w:type="dxa"/>
            <w:vAlign w:val="center"/>
          </w:tcPr>
          <w:p w14:paraId="6764DEA9"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15</w:t>
            </w:r>
          </w:p>
        </w:tc>
        <w:tc>
          <w:tcPr>
            <w:tcW w:w="2595" w:type="dxa"/>
            <w:shd w:val="clear" w:color="auto" w:fill="auto"/>
            <w:vAlign w:val="center"/>
          </w:tcPr>
          <w:p w14:paraId="23BEE106"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pepsi</w:t>
            </w:r>
            <w:proofErr w:type="spellEnd"/>
            <w:r w:rsidRPr="00127ECF">
              <w:rPr>
                <w:rFonts w:ascii="Times New Roman" w:eastAsia="Times New Roman" w:hAnsi="Times New Roman" w:cs="Times New Roman"/>
                <w:sz w:val="28"/>
                <w:szCs w:val="28"/>
              </w:rPr>
              <w:t xml:space="preserve"> lon</w:t>
            </w:r>
          </w:p>
        </w:tc>
        <w:tc>
          <w:tcPr>
            <w:tcW w:w="5625" w:type="dxa"/>
          </w:tcPr>
          <w:p w14:paraId="6CCB5EAC" w14:textId="77777777" w:rsidR="00DF21F4" w:rsidRPr="00127ECF" w:rsidRDefault="009E7086" w:rsidP="00127ECF">
            <w:pPr>
              <w:spacing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kênh phân </w:t>
            </w:r>
            <w:proofErr w:type="spellStart"/>
            <w:r w:rsidRPr="00127ECF">
              <w:rPr>
                <w:rFonts w:ascii="Times New Roman" w:eastAsia="Times New Roman" w:hAnsi="Times New Roman" w:cs="Times New Roman"/>
                <w:sz w:val="28"/>
                <w:szCs w:val="28"/>
              </w:rPr>
              <w:t>phối</w:t>
            </w:r>
            <w:proofErr w:type="spellEnd"/>
          </w:p>
        </w:tc>
      </w:tr>
      <w:tr w:rsidR="00DF21F4" w:rsidRPr="00127ECF" w14:paraId="3D78D5CE" w14:textId="77777777">
        <w:tc>
          <w:tcPr>
            <w:tcW w:w="810" w:type="dxa"/>
            <w:vAlign w:val="center"/>
          </w:tcPr>
          <w:p w14:paraId="673BE127"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16</w:t>
            </w:r>
          </w:p>
        </w:tc>
        <w:tc>
          <w:tcPr>
            <w:tcW w:w="2595" w:type="dxa"/>
            <w:shd w:val="clear" w:color="auto" w:fill="auto"/>
            <w:vAlign w:val="center"/>
          </w:tcPr>
          <w:p w14:paraId="7F399272"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mirinda</w:t>
            </w:r>
            <w:proofErr w:type="spellEnd"/>
            <w:r w:rsidRPr="00127ECF">
              <w:rPr>
                <w:rFonts w:ascii="Times New Roman" w:eastAsia="Times New Roman" w:hAnsi="Times New Roman" w:cs="Times New Roman"/>
                <w:sz w:val="28"/>
                <w:szCs w:val="28"/>
              </w:rPr>
              <w:t xml:space="preserve"> lon</w:t>
            </w:r>
          </w:p>
        </w:tc>
        <w:tc>
          <w:tcPr>
            <w:tcW w:w="5625" w:type="dxa"/>
          </w:tcPr>
          <w:p w14:paraId="5EB4143A" w14:textId="77777777" w:rsidR="00DF21F4" w:rsidRPr="00127ECF" w:rsidRDefault="009E7086" w:rsidP="00127ECF">
            <w:pPr>
              <w:spacing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kênh phân </w:t>
            </w:r>
            <w:proofErr w:type="spellStart"/>
            <w:r w:rsidRPr="00127ECF">
              <w:rPr>
                <w:rFonts w:ascii="Times New Roman" w:eastAsia="Times New Roman" w:hAnsi="Times New Roman" w:cs="Times New Roman"/>
                <w:sz w:val="28"/>
                <w:szCs w:val="28"/>
              </w:rPr>
              <w:t>phối</w:t>
            </w:r>
            <w:proofErr w:type="spellEnd"/>
          </w:p>
        </w:tc>
      </w:tr>
      <w:tr w:rsidR="00DF21F4" w:rsidRPr="00127ECF" w14:paraId="76A25FDD" w14:textId="77777777">
        <w:tc>
          <w:tcPr>
            <w:tcW w:w="810" w:type="dxa"/>
            <w:vAlign w:val="center"/>
          </w:tcPr>
          <w:p w14:paraId="5FAF066B"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17</w:t>
            </w:r>
          </w:p>
        </w:tc>
        <w:tc>
          <w:tcPr>
            <w:tcW w:w="2595" w:type="dxa"/>
            <w:shd w:val="clear" w:color="auto" w:fill="auto"/>
            <w:vAlign w:val="center"/>
          </w:tcPr>
          <w:p w14:paraId="589614C1"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7up lon</w:t>
            </w:r>
          </w:p>
        </w:tc>
        <w:tc>
          <w:tcPr>
            <w:tcW w:w="5625" w:type="dxa"/>
          </w:tcPr>
          <w:p w14:paraId="10A720CF" w14:textId="77777777" w:rsidR="00DF21F4" w:rsidRPr="00127ECF" w:rsidRDefault="009E7086" w:rsidP="00127ECF">
            <w:pPr>
              <w:spacing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kênh phân </w:t>
            </w:r>
            <w:proofErr w:type="spellStart"/>
            <w:r w:rsidRPr="00127ECF">
              <w:rPr>
                <w:rFonts w:ascii="Times New Roman" w:eastAsia="Times New Roman" w:hAnsi="Times New Roman" w:cs="Times New Roman"/>
                <w:sz w:val="28"/>
                <w:szCs w:val="28"/>
              </w:rPr>
              <w:t>phối</w:t>
            </w:r>
            <w:proofErr w:type="spellEnd"/>
          </w:p>
        </w:tc>
      </w:tr>
      <w:tr w:rsidR="00DF21F4" w:rsidRPr="00127ECF" w14:paraId="4989E624" w14:textId="77777777">
        <w:tc>
          <w:tcPr>
            <w:tcW w:w="810" w:type="dxa"/>
            <w:vAlign w:val="center"/>
          </w:tcPr>
          <w:p w14:paraId="4E44AA1B"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18</w:t>
            </w:r>
          </w:p>
        </w:tc>
        <w:tc>
          <w:tcPr>
            <w:tcW w:w="2595" w:type="dxa"/>
            <w:shd w:val="clear" w:color="auto" w:fill="auto"/>
            <w:vAlign w:val="center"/>
          </w:tcPr>
          <w:p w14:paraId="3B3E9B5C"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lọc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đóng</w:t>
            </w:r>
            <w:proofErr w:type="spellEnd"/>
            <w:r w:rsidRPr="00127ECF">
              <w:rPr>
                <w:rFonts w:ascii="Times New Roman" w:eastAsia="Times New Roman" w:hAnsi="Times New Roman" w:cs="Times New Roman"/>
                <w:sz w:val="28"/>
                <w:szCs w:val="28"/>
              </w:rPr>
              <w:t xml:space="preserve"> chai</w:t>
            </w:r>
          </w:p>
        </w:tc>
        <w:tc>
          <w:tcPr>
            <w:tcW w:w="5625" w:type="dxa"/>
          </w:tcPr>
          <w:p w14:paraId="6BDAF22F" w14:textId="77777777" w:rsidR="00DF21F4" w:rsidRPr="00127ECF" w:rsidRDefault="009E7086" w:rsidP="00127ECF">
            <w:pPr>
              <w:spacing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kênh phân </w:t>
            </w:r>
            <w:proofErr w:type="spellStart"/>
            <w:r w:rsidRPr="00127ECF">
              <w:rPr>
                <w:rFonts w:ascii="Times New Roman" w:eastAsia="Times New Roman" w:hAnsi="Times New Roman" w:cs="Times New Roman"/>
                <w:sz w:val="28"/>
                <w:szCs w:val="28"/>
              </w:rPr>
              <w:t>phối</w:t>
            </w:r>
            <w:proofErr w:type="spellEnd"/>
          </w:p>
        </w:tc>
      </w:tr>
    </w:tbl>
    <w:p w14:paraId="4A4ED0AA"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62" w:name="_heading=h.vx1227" w:colFirst="0" w:colLast="0"/>
      <w:bookmarkEnd w:id="62"/>
      <w:proofErr w:type="spellStart"/>
      <w:r w:rsidRPr="00127ECF">
        <w:rPr>
          <w:rFonts w:ascii="Times New Roman" w:eastAsia="Times New Roman" w:hAnsi="Times New Roman" w:cs="Times New Roman"/>
          <w:b/>
          <w:i/>
          <w:color w:val="000000"/>
          <w:sz w:val="28"/>
          <w:szCs w:val="28"/>
        </w:rPr>
        <w:lastRenderedPageBreak/>
        <w:t>Bảng</w:t>
      </w:r>
      <w:proofErr w:type="spellEnd"/>
      <w:r w:rsidRPr="00127ECF">
        <w:rPr>
          <w:rFonts w:ascii="Times New Roman" w:eastAsia="Times New Roman" w:hAnsi="Times New Roman" w:cs="Times New Roman"/>
          <w:b/>
          <w:i/>
          <w:color w:val="000000"/>
          <w:sz w:val="28"/>
          <w:szCs w:val="28"/>
        </w:rPr>
        <w:t xml:space="preserve"> 2.</w:t>
      </w:r>
      <w:r w:rsidRPr="00127ECF">
        <w:rPr>
          <w:rFonts w:ascii="Times New Roman" w:eastAsia="Times New Roman" w:hAnsi="Times New Roman" w:cs="Times New Roman"/>
          <w:b/>
          <w:i/>
          <w:sz w:val="28"/>
          <w:szCs w:val="28"/>
        </w:rPr>
        <w:t>2</w:t>
      </w:r>
      <w:r w:rsidRPr="00127ECF">
        <w:rPr>
          <w:rFonts w:ascii="Times New Roman" w:eastAsia="Times New Roman" w:hAnsi="Times New Roman" w:cs="Times New Roman"/>
          <w:b/>
          <w:i/>
          <w:color w:val="000000"/>
          <w:sz w:val="28"/>
          <w:szCs w:val="28"/>
        </w:rPr>
        <w:t xml:space="preserve">: Tiêu </w:t>
      </w:r>
      <w:proofErr w:type="spellStart"/>
      <w:r w:rsidRPr="00127ECF">
        <w:rPr>
          <w:rFonts w:ascii="Times New Roman" w:eastAsia="Times New Roman" w:hAnsi="Times New Roman" w:cs="Times New Roman"/>
          <w:b/>
          <w:i/>
          <w:color w:val="000000"/>
          <w:sz w:val="28"/>
          <w:szCs w:val="28"/>
        </w:rPr>
        <w:t>chuẩn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sản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phẩm</w:t>
      </w:r>
      <w:proofErr w:type="spellEnd"/>
    </w:p>
    <w:p w14:paraId="4CA7DE94" w14:textId="77777777" w:rsidR="00DF21F4" w:rsidRPr="00127ECF" w:rsidRDefault="009E7086" w:rsidP="00827C98">
      <w:pPr>
        <w:spacing w:after="0" w:line="360" w:lineRule="auto"/>
        <w:ind w:firstLine="360"/>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sz w:val="28"/>
          <w:szCs w:val="28"/>
          <w:highlight w:val="white"/>
        </w:rPr>
        <w:t>Nhận</w:t>
      </w:r>
      <w:proofErr w:type="spellEnd"/>
      <w:r w:rsidRPr="00127ECF">
        <w:rPr>
          <w:rFonts w:ascii="Times New Roman" w:eastAsia="Times New Roman" w:hAnsi="Times New Roman" w:cs="Times New Roman"/>
          <w:b/>
          <w:sz w:val="28"/>
          <w:szCs w:val="28"/>
          <w:highlight w:val="white"/>
        </w:rPr>
        <w:t xml:space="preserve"> </w:t>
      </w:r>
      <w:proofErr w:type="spellStart"/>
      <w:r w:rsidRPr="00127ECF">
        <w:rPr>
          <w:rFonts w:ascii="Times New Roman" w:eastAsia="Times New Roman" w:hAnsi="Times New Roman" w:cs="Times New Roman"/>
          <w:b/>
          <w:sz w:val="28"/>
          <w:szCs w:val="28"/>
          <w:highlight w:val="white"/>
        </w:rPr>
        <w:t>xét</w:t>
      </w:r>
      <w:proofErr w:type="spellEnd"/>
      <w:r w:rsidRPr="00127ECF">
        <w:rPr>
          <w:rFonts w:ascii="Times New Roman" w:eastAsia="Times New Roman" w:hAnsi="Times New Roman" w:cs="Times New Roman"/>
          <w:sz w:val="28"/>
          <w:szCs w:val="28"/>
          <w:highlight w:val="white"/>
        </w:rPr>
        <w:t xml:space="preserve">: Cơm </w:t>
      </w:r>
      <w:r w:rsidRPr="00127ECF">
        <w:rPr>
          <w:rFonts w:ascii="Times New Roman" w:eastAsia="Times New Roman" w:hAnsi="Times New Roman" w:cs="Times New Roman"/>
          <w:sz w:val="28"/>
          <w:szCs w:val="28"/>
        </w:rPr>
        <w:t>là món ăn phổ biến và quan trọng nhất trong cuộc sống của chúng ta. Điều quan trọng là nguyên liệu đảm bảo sạch sẽ an toàn với sức khỏe mọi người thể hiện qua:</w:t>
      </w:r>
    </w:p>
    <w:p w14:paraId="5F129EEB" w14:textId="77777777" w:rsidR="00DF21F4" w:rsidRPr="00127ECF" w:rsidRDefault="009E7086" w:rsidP="000823CE">
      <w:pPr>
        <w:numPr>
          <w:ilvl w:val="0"/>
          <w:numId w:val="30"/>
        </w:numPr>
        <w:spacing w:after="0" w:line="360" w:lineRule="auto"/>
        <w:ind w:left="360"/>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Nơi cung cấp nguyên liệu đảm bảo</w:t>
      </w:r>
    </w:p>
    <w:p w14:paraId="68677E53" w14:textId="77777777" w:rsidR="00DF21F4" w:rsidRPr="00127ECF" w:rsidRDefault="009E7086" w:rsidP="000823CE">
      <w:pPr>
        <w:numPr>
          <w:ilvl w:val="0"/>
          <w:numId w:val="30"/>
        </w:numPr>
        <w:spacing w:after="0" w:line="360" w:lineRule="auto"/>
        <w:ind w:left="360"/>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Quy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luôn </w:t>
      </w:r>
      <w:proofErr w:type="spellStart"/>
      <w:r w:rsidRPr="00127ECF">
        <w:rPr>
          <w:rFonts w:ascii="Times New Roman" w:eastAsia="Times New Roman" w:hAnsi="Times New Roman" w:cs="Times New Roman"/>
          <w:sz w:val="28"/>
          <w:szCs w:val="28"/>
        </w:rPr>
        <w:t>đảm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theo nguyên </w:t>
      </w:r>
      <w:proofErr w:type="spellStart"/>
      <w:r w:rsidRPr="00127ECF">
        <w:rPr>
          <w:rFonts w:ascii="Times New Roman" w:eastAsia="Times New Roman" w:hAnsi="Times New Roman" w:cs="Times New Roman"/>
          <w:sz w:val="28"/>
          <w:szCs w:val="28"/>
        </w:rPr>
        <w:t>tắc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chọn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lọc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vứt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bỏ</w:t>
      </w:r>
      <w:proofErr w:type="spellEnd"/>
    </w:p>
    <w:p w14:paraId="65663800" w14:textId="77777777" w:rsidR="00DF21F4" w:rsidRPr="00127ECF" w:rsidRDefault="009E7086" w:rsidP="000823CE">
      <w:pPr>
        <w:numPr>
          <w:ilvl w:val="0"/>
          <w:numId w:val="30"/>
        </w:numPr>
        <w:spacing w:after="0" w:line="360" w:lineRule="auto"/>
        <w:ind w:left="360"/>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Cửa hàng luôn sử dụng đồ tươi ngon, an toàn vệ sinh.</w:t>
      </w:r>
    </w:p>
    <w:p w14:paraId="1D7F4FE3" w14:textId="77777777" w:rsidR="00DF21F4" w:rsidRPr="00127ECF" w:rsidRDefault="00DF21F4" w:rsidP="00127ECF">
      <w:pPr>
        <w:spacing w:after="0" w:line="360" w:lineRule="auto"/>
        <w:jc w:val="both"/>
        <w:rPr>
          <w:rFonts w:ascii="Times New Roman" w:eastAsia="Times New Roman" w:hAnsi="Times New Roman" w:cs="Times New Roman"/>
          <w:color w:val="000000"/>
          <w:sz w:val="28"/>
          <w:szCs w:val="28"/>
        </w:rPr>
      </w:pPr>
    </w:p>
    <w:p w14:paraId="10BC9B1F" w14:textId="77777777" w:rsidR="002355B9" w:rsidRDefault="002355B9">
      <w:pPr>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br w:type="page"/>
      </w:r>
    </w:p>
    <w:p w14:paraId="75B4C0AB" w14:textId="77777777" w:rsidR="002355B9" w:rsidRDefault="002355B9" w:rsidP="00127ECF">
      <w:pPr>
        <w:pStyle w:val="u2"/>
        <w:spacing w:before="0" w:line="360" w:lineRule="auto"/>
        <w:rPr>
          <w:rFonts w:ascii="Times New Roman" w:eastAsia="Times New Roman" w:hAnsi="Times New Roman" w:cs="Times New Roman"/>
          <w:b/>
          <w:color w:val="FF0000"/>
          <w:sz w:val="28"/>
          <w:szCs w:val="28"/>
        </w:rPr>
        <w:sectPr w:rsidR="002355B9" w:rsidSect="00EC0C46">
          <w:headerReference w:type="default" r:id="rId22"/>
          <w:footerReference w:type="default" r:id="rId23"/>
          <w:pgSz w:w="12240" w:h="15840"/>
          <w:pgMar w:top="1985" w:right="1134" w:bottom="1701" w:left="1985" w:header="709" w:footer="709" w:gutter="0"/>
          <w:pgNumType w:start="1"/>
          <w:cols w:space="720"/>
        </w:sectPr>
      </w:pPr>
    </w:p>
    <w:p w14:paraId="382882EB" w14:textId="38397EA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63" w:name="_Toc117864755"/>
      <w:r w:rsidRPr="00127ECF">
        <w:rPr>
          <w:rFonts w:ascii="Times New Roman" w:eastAsia="Times New Roman" w:hAnsi="Times New Roman" w:cs="Times New Roman"/>
          <w:b/>
          <w:color w:val="FF0000"/>
          <w:sz w:val="28"/>
          <w:szCs w:val="28"/>
        </w:rPr>
        <w:lastRenderedPageBreak/>
        <w:t xml:space="preserve">2.2   </w:t>
      </w:r>
      <w:proofErr w:type="spellStart"/>
      <w:r w:rsidRPr="00127ECF">
        <w:rPr>
          <w:rFonts w:ascii="Times New Roman" w:eastAsia="Times New Roman" w:hAnsi="Times New Roman" w:cs="Times New Roman"/>
          <w:b/>
          <w:color w:val="FF0000"/>
          <w:sz w:val="28"/>
          <w:szCs w:val="28"/>
        </w:rPr>
        <w:t>Price</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Giá</w:t>
      </w:r>
      <w:proofErr w:type="spellEnd"/>
      <w:r w:rsidRPr="00127ECF">
        <w:rPr>
          <w:rFonts w:ascii="Times New Roman" w:eastAsia="Times New Roman" w:hAnsi="Times New Roman" w:cs="Times New Roman"/>
          <w:b/>
          <w:color w:val="FF0000"/>
          <w:sz w:val="28"/>
          <w:szCs w:val="28"/>
        </w:rPr>
        <w:t>)</w:t>
      </w:r>
      <w:bookmarkEnd w:id="63"/>
    </w:p>
    <w:p w14:paraId="053347D8" w14:textId="77777777" w:rsidR="00DF21F4" w:rsidRPr="00127ECF" w:rsidRDefault="009E7086" w:rsidP="000823CE">
      <w:pPr>
        <w:numPr>
          <w:ilvl w:val="0"/>
          <w:numId w:val="26"/>
        </w:numPr>
        <w:pBdr>
          <w:top w:val="nil"/>
          <w:left w:val="nil"/>
          <w:bottom w:val="nil"/>
          <w:right w:val="nil"/>
          <w:between w:val="nil"/>
        </w:pBdr>
        <w:spacing w:after="0" w:line="360" w:lineRule="auto"/>
        <w:ind w:left="360"/>
        <w:rPr>
          <w:rFonts w:ascii="Times New Roman" w:eastAsia="Times New Roman" w:hAnsi="Times New Roman" w:cs="Times New Roman"/>
          <w:b/>
          <w:color w:val="000000"/>
          <w:sz w:val="28"/>
          <w:szCs w:val="28"/>
        </w:rPr>
      </w:pPr>
      <w:proofErr w:type="spellStart"/>
      <w:r w:rsidRPr="00127ECF">
        <w:rPr>
          <w:rFonts w:ascii="Times New Roman" w:eastAsia="Times New Roman" w:hAnsi="Times New Roman" w:cs="Times New Roman"/>
          <w:b/>
          <w:color w:val="000000"/>
          <w:sz w:val="28"/>
          <w:szCs w:val="28"/>
        </w:rPr>
        <w:t>Định</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giá</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dựa</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vào</w:t>
      </w:r>
      <w:proofErr w:type="spellEnd"/>
      <w:r w:rsidRPr="00127ECF">
        <w:rPr>
          <w:rFonts w:ascii="Times New Roman" w:eastAsia="Times New Roman" w:hAnsi="Times New Roman" w:cs="Times New Roman"/>
          <w:b/>
          <w:color w:val="000000"/>
          <w:sz w:val="28"/>
          <w:szCs w:val="28"/>
        </w:rPr>
        <w:t xml:space="preserve"> chi </w:t>
      </w:r>
      <w:proofErr w:type="spellStart"/>
      <w:r w:rsidRPr="00127ECF">
        <w:rPr>
          <w:rFonts w:ascii="Times New Roman" w:eastAsia="Times New Roman" w:hAnsi="Times New Roman" w:cs="Times New Roman"/>
          <w:b/>
          <w:color w:val="000000"/>
          <w:sz w:val="28"/>
          <w:szCs w:val="28"/>
        </w:rPr>
        <w:t>phí</w:t>
      </w:r>
      <w:proofErr w:type="spellEnd"/>
      <w:r w:rsidRPr="00127ECF">
        <w:rPr>
          <w:rFonts w:ascii="Times New Roman" w:eastAsia="Times New Roman" w:hAnsi="Times New Roman" w:cs="Times New Roman"/>
          <w:b/>
          <w:color w:val="000000"/>
          <w:sz w:val="28"/>
          <w:szCs w:val="28"/>
        </w:rPr>
        <w:t>:</w:t>
      </w:r>
    </w:p>
    <w:p w14:paraId="1B57CE1C"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color w:val="000000"/>
          <w:sz w:val="28"/>
          <w:szCs w:val="28"/>
        </w:rPr>
        <w:t>Giá</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bán</w:t>
      </w:r>
      <w:proofErr w:type="spellEnd"/>
      <w:r w:rsidRPr="00127ECF">
        <w:rPr>
          <w:rFonts w:ascii="Times New Roman" w:eastAsia="Times New Roman" w:hAnsi="Times New Roman" w:cs="Times New Roman"/>
          <w:b/>
          <w:color w:val="000000"/>
          <w:sz w:val="28"/>
          <w:szCs w:val="28"/>
        </w:rPr>
        <w:t xml:space="preserve"> = Chi </w:t>
      </w:r>
      <w:proofErr w:type="spellStart"/>
      <w:r w:rsidRPr="00127ECF">
        <w:rPr>
          <w:rFonts w:ascii="Times New Roman" w:eastAsia="Times New Roman" w:hAnsi="Times New Roman" w:cs="Times New Roman"/>
          <w:b/>
          <w:color w:val="000000"/>
          <w:sz w:val="28"/>
          <w:szCs w:val="28"/>
        </w:rPr>
        <w:t>phí</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nhập</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hàng</w:t>
      </w:r>
      <w:proofErr w:type="spellEnd"/>
      <w:r w:rsidRPr="00127ECF">
        <w:rPr>
          <w:rFonts w:ascii="Times New Roman" w:eastAsia="Times New Roman" w:hAnsi="Times New Roman" w:cs="Times New Roman"/>
          <w:b/>
          <w:color w:val="000000"/>
          <w:sz w:val="28"/>
          <w:szCs w:val="28"/>
        </w:rPr>
        <w:t xml:space="preserve"> + </w:t>
      </w:r>
      <w:proofErr w:type="spellStart"/>
      <w:r w:rsidRPr="00127ECF">
        <w:rPr>
          <w:rFonts w:ascii="Times New Roman" w:eastAsia="Times New Roman" w:hAnsi="Times New Roman" w:cs="Times New Roman"/>
          <w:b/>
          <w:color w:val="000000"/>
          <w:sz w:val="28"/>
          <w:szCs w:val="28"/>
        </w:rPr>
        <w:t>mức</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lời</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dự</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kiến</w:t>
      </w:r>
      <w:proofErr w:type="spellEnd"/>
    </w:p>
    <w:p w14:paraId="128ADB32"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Được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cụ</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thể</w:t>
      </w:r>
      <w:proofErr w:type="spellEnd"/>
      <w:r w:rsidRPr="00127ECF">
        <w:rPr>
          <w:rFonts w:ascii="Times New Roman" w:eastAsia="Times New Roman" w:hAnsi="Times New Roman" w:cs="Times New Roman"/>
          <w:color w:val="000000"/>
          <w:sz w:val="28"/>
          <w:szCs w:val="28"/>
        </w:rPr>
        <w:t xml:space="preserve"> như sau:</w:t>
      </w:r>
    </w:p>
    <w:p w14:paraId="7407CA87" w14:textId="78A5413B" w:rsidR="00DF21F4" w:rsidRPr="00127ECF" w:rsidRDefault="009E7086" w:rsidP="000823CE">
      <w:pPr>
        <w:numPr>
          <w:ilvl w:val="0"/>
          <w:numId w:val="47"/>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b/>
          <w:color w:val="000000"/>
          <w:sz w:val="28"/>
          <w:szCs w:val="28"/>
        </w:rPr>
        <w:t>Định</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giá</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dựa</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vào</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cạnh</w:t>
      </w:r>
      <w:proofErr w:type="spellEnd"/>
      <w:r w:rsidRPr="00127ECF">
        <w:rPr>
          <w:rFonts w:ascii="Times New Roman" w:eastAsia="Times New Roman" w:hAnsi="Times New Roman" w:cs="Times New Roman"/>
          <w:b/>
          <w:color w:val="000000"/>
          <w:sz w:val="28"/>
          <w:szCs w:val="28"/>
        </w:rPr>
        <w:t xml:space="preserve"> tranh</w:t>
      </w:r>
      <w:r w:rsidR="002355B9">
        <w:rPr>
          <w:rFonts w:ascii="Times New Roman" w:eastAsia="Times New Roman" w:hAnsi="Times New Roman" w:cs="Times New Roman"/>
          <w:b/>
          <w:color w:val="000000"/>
          <w:sz w:val="28"/>
          <w:szCs w:val="28"/>
          <w:lang w:val="en-US"/>
        </w:rPr>
        <w:t xml:space="preserve"> (</w:t>
      </w:r>
      <w:proofErr w:type="spellStart"/>
      <w:r w:rsidR="002355B9">
        <w:rPr>
          <w:rFonts w:ascii="Times New Roman" w:eastAsia="Times New Roman" w:hAnsi="Times New Roman" w:cs="Times New Roman"/>
          <w:b/>
          <w:color w:val="000000"/>
          <w:sz w:val="28"/>
          <w:szCs w:val="28"/>
          <w:lang w:val="en-US"/>
        </w:rPr>
        <w:t>đơn</w:t>
      </w:r>
      <w:proofErr w:type="spellEnd"/>
      <w:r w:rsidR="002355B9">
        <w:rPr>
          <w:rFonts w:ascii="Times New Roman" w:eastAsia="Times New Roman" w:hAnsi="Times New Roman" w:cs="Times New Roman"/>
          <w:b/>
          <w:color w:val="000000"/>
          <w:sz w:val="28"/>
          <w:szCs w:val="28"/>
          <w:lang w:val="en-US"/>
        </w:rPr>
        <w:t xml:space="preserve"> </w:t>
      </w:r>
      <w:proofErr w:type="spellStart"/>
      <w:r w:rsidR="002355B9">
        <w:rPr>
          <w:rFonts w:ascii="Times New Roman" w:eastAsia="Times New Roman" w:hAnsi="Times New Roman" w:cs="Times New Roman"/>
          <w:b/>
          <w:color w:val="000000"/>
          <w:sz w:val="28"/>
          <w:szCs w:val="28"/>
          <w:lang w:val="en-US"/>
        </w:rPr>
        <w:t>vị</w:t>
      </w:r>
      <w:proofErr w:type="spellEnd"/>
      <w:r w:rsidR="002355B9">
        <w:rPr>
          <w:rFonts w:ascii="Times New Roman" w:eastAsia="Times New Roman" w:hAnsi="Times New Roman" w:cs="Times New Roman"/>
          <w:b/>
          <w:color w:val="000000"/>
          <w:sz w:val="28"/>
          <w:szCs w:val="28"/>
          <w:lang w:val="en-US"/>
        </w:rPr>
        <w:t xml:space="preserve"> = VNĐ)</w:t>
      </w:r>
    </w:p>
    <w:tbl>
      <w:tblPr>
        <w:tblStyle w:val="afffffffffa"/>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0"/>
        <w:gridCol w:w="2250"/>
        <w:gridCol w:w="1080"/>
        <w:gridCol w:w="1890"/>
        <w:gridCol w:w="1710"/>
        <w:gridCol w:w="1379"/>
        <w:gridCol w:w="3841"/>
      </w:tblGrid>
      <w:tr w:rsidR="00DF21F4" w:rsidRPr="00127ECF" w14:paraId="59CAF7ED" w14:textId="77777777" w:rsidTr="00B46B9E">
        <w:trPr>
          <w:trHeight w:val="401"/>
        </w:trPr>
        <w:tc>
          <w:tcPr>
            <w:tcW w:w="800" w:type="dxa"/>
            <w:tcBorders>
              <w:top w:val="single" w:sz="8" w:space="0" w:color="000000"/>
              <w:left w:val="single" w:sz="8" w:space="0" w:color="000000"/>
              <w:bottom w:val="single" w:sz="8" w:space="0" w:color="000000"/>
              <w:right w:val="single" w:sz="8" w:space="0" w:color="000000"/>
            </w:tcBorders>
            <w:shd w:val="clear" w:color="auto" w:fill="FF0000"/>
            <w:vAlign w:val="center"/>
          </w:tcPr>
          <w:p w14:paraId="69F1942D"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STT</w:t>
            </w:r>
          </w:p>
        </w:tc>
        <w:tc>
          <w:tcPr>
            <w:tcW w:w="2250" w:type="dxa"/>
            <w:tcBorders>
              <w:top w:val="single" w:sz="8" w:space="0" w:color="000000"/>
              <w:left w:val="single" w:sz="8" w:space="0" w:color="000000"/>
              <w:bottom w:val="single" w:sz="8" w:space="0" w:color="000000"/>
              <w:right w:val="single" w:sz="8" w:space="0" w:color="000000"/>
            </w:tcBorders>
            <w:shd w:val="clear" w:color="auto" w:fill="FF0000"/>
            <w:vAlign w:val="center"/>
          </w:tcPr>
          <w:p w14:paraId="73CE7B5B"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Sản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phẩm</w:t>
            </w:r>
            <w:proofErr w:type="spellEnd"/>
            <w:r w:rsidRPr="00127ECF">
              <w:rPr>
                <w:rFonts w:ascii="Times New Roman" w:eastAsia="Times New Roman" w:hAnsi="Times New Roman" w:cs="Times New Roman"/>
                <w:b/>
                <w:color w:val="FFFFFF"/>
                <w:sz w:val="28"/>
                <w:szCs w:val="28"/>
              </w:rPr>
              <w:t xml:space="preserve"> </w:t>
            </w:r>
          </w:p>
        </w:tc>
        <w:tc>
          <w:tcPr>
            <w:tcW w:w="1080" w:type="dxa"/>
            <w:tcBorders>
              <w:top w:val="single" w:sz="8" w:space="0" w:color="000000"/>
              <w:left w:val="nil"/>
              <w:bottom w:val="single" w:sz="8" w:space="0" w:color="000000"/>
              <w:right w:val="single" w:sz="8" w:space="0" w:color="000000"/>
            </w:tcBorders>
            <w:shd w:val="clear" w:color="auto" w:fill="FF0000"/>
            <w:vAlign w:val="center"/>
          </w:tcPr>
          <w:p w14:paraId="535F394F"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Chi </w:t>
            </w:r>
            <w:proofErr w:type="spellStart"/>
            <w:r w:rsidRPr="00127ECF">
              <w:rPr>
                <w:rFonts w:ascii="Times New Roman" w:eastAsia="Times New Roman" w:hAnsi="Times New Roman" w:cs="Times New Roman"/>
                <w:b/>
                <w:color w:val="FFFFFF"/>
                <w:sz w:val="28"/>
                <w:szCs w:val="28"/>
              </w:rPr>
              <w:t>phí</w:t>
            </w:r>
            <w:proofErr w:type="spellEnd"/>
          </w:p>
        </w:tc>
        <w:tc>
          <w:tcPr>
            <w:tcW w:w="1890" w:type="dxa"/>
            <w:tcBorders>
              <w:top w:val="single" w:sz="8" w:space="0" w:color="000000"/>
              <w:left w:val="nil"/>
              <w:bottom w:val="single" w:sz="8" w:space="0" w:color="000000"/>
              <w:right w:val="single" w:sz="8" w:space="0" w:color="000000"/>
            </w:tcBorders>
            <w:shd w:val="clear" w:color="auto" w:fill="FF0000"/>
            <w:vAlign w:val="center"/>
          </w:tcPr>
          <w:p w14:paraId="0726713B"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Giá</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khách</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hàng</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sẵn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sàng</w:t>
            </w:r>
            <w:proofErr w:type="spellEnd"/>
            <w:r w:rsidRPr="00127ECF">
              <w:rPr>
                <w:rFonts w:ascii="Times New Roman" w:eastAsia="Times New Roman" w:hAnsi="Times New Roman" w:cs="Times New Roman"/>
                <w:b/>
                <w:color w:val="FFFFFF"/>
                <w:sz w:val="28"/>
                <w:szCs w:val="28"/>
              </w:rPr>
              <w:t xml:space="preserve"> mua</w:t>
            </w:r>
          </w:p>
        </w:tc>
        <w:tc>
          <w:tcPr>
            <w:tcW w:w="1710" w:type="dxa"/>
            <w:tcBorders>
              <w:top w:val="single" w:sz="8" w:space="0" w:color="000000"/>
              <w:left w:val="nil"/>
              <w:bottom w:val="single" w:sz="8" w:space="0" w:color="000000"/>
              <w:right w:val="single" w:sz="8" w:space="0" w:color="000000"/>
            </w:tcBorders>
            <w:shd w:val="clear" w:color="auto" w:fill="FF0000"/>
            <w:vAlign w:val="center"/>
          </w:tcPr>
          <w:p w14:paraId="68D29CA1"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Giá</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của</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đối</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thủ</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cạnh</w:t>
            </w:r>
            <w:proofErr w:type="spellEnd"/>
            <w:r w:rsidRPr="00127ECF">
              <w:rPr>
                <w:rFonts w:ascii="Times New Roman" w:eastAsia="Times New Roman" w:hAnsi="Times New Roman" w:cs="Times New Roman"/>
                <w:b/>
                <w:color w:val="FFFFFF"/>
                <w:sz w:val="28"/>
                <w:szCs w:val="28"/>
              </w:rPr>
              <w:t xml:space="preserve"> tranh</w:t>
            </w:r>
          </w:p>
        </w:tc>
        <w:tc>
          <w:tcPr>
            <w:tcW w:w="1379" w:type="dxa"/>
            <w:tcBorders>
              <w:top w:val="single" w:sz="8" w:space="0" w:color="000000"/>
              <w:left w:val="nil"/>
              <w:bottom w:val="single" w:sz="8" w:space="0" w:color="000000"/>
              <w:right w:val="single" w:sz="8" w:space="0" w:color="000000"/>
            </w:tcBorders>
            <w:shd w:val="clear" w:color="auto" w:fill="FF0000"/>
            <w:vAlign w:val="center"/>
          </w:tcPr>
          <w:p w14:paraId="72CFAF2B"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Giá</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bán</w:t>
            </w:r>
            <w:proofErr w:type="spellEnd"/>
          </w:p>
        </w:tc>
        <w:tc>
          <w:tcPr>
            <w:tcW w:w="3841" w:type="dxa"/>
            <w:tcBorders>
              <w:top w:val="single" w:sz="8" w:space="0" w:color="000000"/>
              <w:left w:val="nil"/>
              <w:bottom w:val="single" w:sz="8" w:space="0" w:color="000000"/>
              <w:right w:val="single" w:sz="8" w:space="0" w:color="000000"/>
            </w:tcBorders>
            <w:shd w:val="clear" w:color="auto" w:fill="FF0000"/>
            <w:vAlign w:val="center"/>
          </w:tcPr>
          <w:p w14:paraId="247FE6EE"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Lý</w:t>
            </w:r>
            <w:proofErr w:type="spellEnd"/>
            <w:r w:rsidRPr="00127ECF">
              <w:rPr>
                <w:rFonts w:ascii="Times New Roman" w:eastAsia="Times New Roman" w:hAnsi="Times New Roman" w:cs="Times New Roman"/>
                <w:b/>
                <w:color w:val="FFFFFF"/>
                <w:sz w:val="28"/>
                <w:szCs w:val="28"/>
              </w:rPr>
              <w:t xml:space="preserve"> do </w:t>
            </w:r>
            <w:proofErr w:type="spellStart"/>
            <w:r w:rsidRPr="00127ECF">
              <w:rPr>
                <w:rFonts w:ascii="Times New Roman" w:eastAsia="Times New Roman" w:hAnsi="Times New Roman" w:cs="Times New Roman"/>
                <w:b/>
                <w:color w:val="FFFFFF"/>
                <w:sz w:val="28"/>
                <w:szCs w:val="28"/>
              </w:rPr>
              <w:t>đặt</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mức</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giá</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này</w:t>
            </w:r>
            <w:proofErr w:type="spellEnd"/>
          </w:p>
        </w:tc>
      </w:tr>
      <w:tr w:rsidR="00DF21F4" w:rsidRPr="00127ECF" w14:paraId="6E3B4603" w14:textId="77777777" w:rsidTr="00B46B9E">
        <w:trPr>
          <w:trHeight w:val="704"/>
        </w:trPr>
        <w:tc>
          <w:tcPr>
            <w:tcW w:w="800" w:type="dxa"/>
            <w:tcBorders>
              <w:top w:val="nil"/>
              <w:left w:val="single" w:sz="8" w:space="0" w:color="000000"/>
              <w:bottom w:val="single" w:sz="8" w:space="0" w:color="000000"/>
              <w:right w:val="single" w:sz="8" w:space="0" w:color="000000"/>
            </w:tcBorders>
            <w:shd w:val="clear" w:color="auto" w:fill="auto"/>
            <w:vAlign w:val="center"/>
          </w:tcPr>
          <w:p w14:paraId="5A96132A" w14:textId="77777777" w:rsidR="00DF21F4" w:rsidRPr="00127ECF" w:rsidRDefault="009E7086" w:rsidP="00127ECF">
            <w:pPr>
              <w:spacing w:line="360" w:lineRule="auto"/>
              <w:jc w:val="center"/>
              <w:rPr>
                <w:rFonts w:ascii="Times New Roman" w:eastAsia="Times New Roman" w:hAnsi="Times New Roman" w:cs="Times New Roman"/>
                <w:color w:val="262626"/>
                <w:sz w:val="28"/>
                <w:szCs w:val="28"/>
                <w:highlight w:val="white"/>
              </w:rPr>
            </w:pPr>
            <w:r w:rsidRPr="00127ECF">
              <w:rPr>
                <w:rFonts w:ascii="Times New Roman" w:eastAsia="Times New Roman" w:hAnsi="Times New Roman" w:cs="Times New Roman"/>
                <w:color w:val="262626"/>
                <w:sz w:val="28"/>
                <w:szCs w:val="28"/>
                <w:highlight w:val="white"/>
              </w:rPr>
              <w:t>1</w:t>
            </w:r>
          </w:p>
        </w:tc>
        <w:tc>
          <w:tcPr>
            <w:tcW w:w="2250" w:type="dxa"/>
            <w:tcBorders>
              <w:top w:val="nil"/>
              <w:left w:val="single" w:sz="8" w:space="0" w:color="000000"/>
              <w:bottom w:val="single" w:sz="8" w:space="0" w:color="000000"/>
              <w:right w:val="single" w:sz="8" w:space="0" w:color="000000"/>
            </w:tcBorders>
            <w:shd w:val="clear" w:color="auto" w:fill="auto"/>
            <w:vAlign w:val="center"/>
          </w:tcPr>
          <w:p w14:paraId="4A6A2AD1" w14:textId="77777777" w:rsidR="00DF21F4" w:rsidRPr="00127ECF" w:rsidRDefault="009E7086" w:rsidP="00902693">
            <w:pPr>
              <w:spacing w:line="360" w:lineRule="auto"/>
              <w:rPr>
                <w:rFonts w:ascii="Times New Roman" w:eastAsia="Times New Roman" w:hAnsi="Times New Roman" w:cs="Times New Roman"/>
                <w:color w:val="262626"/>
                <w:sz w:val="28"/>
                <w:szCs w:val="28"/>
              </w:rPr>
            </w:pPr>
            <w:r w:rsidRPr="00127ECF">
              <w:rPr>
                <w:rFonts w:ascii="Times New Roman" w:eastAsia="Times New Roman" w:hAnsi="Times New Roman" w:cs="Times New Roman"/>
                <w:color w:val="262626"/>
                <w:sz w:val="28"/>
                <w:szCs w:val="28"/>
              </w:rPr>
              <w:t xml:space="preserve">Cơm </w:t>
            </w:r>
            <w:proofErr w:type="spellStart"/>
            <w:r w:rsidRPr="00127ECF">
              <w:rPr>
                <w:rFonts w:ascii="Times New Roman" w:eastAsia="Times New Roman" w:hAnsi="Times New Roman" w:cs="Times New Roman"/>
                <w:color w:val="262626"/>
                <w:sz w:val="28"/>
                <w:szCs w:val="28"/>
              </w:rPr>
              <w:t>tấm</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đặc</w:t>
            </w:r>
            <w:proofErr w:type="spellEnd"/>
            <w:r w:rsidRPr="00127ECF">
              <w:rPr>
                <w:rFonts w:ascii="Times New Roman" w:eastAsia="Times New Roman" w:hAnsi="Times New Roman" w:cs="Times New Roman"/>
                <w:color w:val="262626"/>
                <w:sz w:val="28"/>
                <w:szCs w:val="28"/>
              </w:rPr>
              <w:t xml:space="preserve"> </w:t>
            </w:r>
            <w:proofErr w:type="spellStart"/>
            <w:r w:rsidRPr="00127ECF">
              <w:rPr>
                <w:rFonts w:ascii="Times New Roman" w:eastAsia="Times New Roman" w:hAnsi="Times New Roman" w:cs="Times New Roman"/>
                <w:color w:val="262626"/>
                <w:sz w:val="28"/>
                <w:szCs w:val="28"/>
              </w:rPr>
              <w:t>biệt</w:t>
            </w:r>
            <w:proofErr w:type="spellEnd"/>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F977BA" w14:textId="77777777" w:rsidR="00DF21F4" w:rsidRPr="00127ECF" w:rsidRDefault="009E7086" w:rsidP="00902693">
            <w:pPr>
              <w:spacing w:line="360" w:lineRule="auto"/>
              <w:jc w:val="center"/>
              <w:rPr>
                <w:rFonts w:ascii="Times New Roman" w:eastAsia="Times New Roman" w:hAnsi="Times New Roman" w:cs="Times New Roman"/>
                <w:color w:val="262626"/>
                <w:sz w:val="28"/>
                <w:szCs w:val="28"/>
              </w:rPr>
            </w:pPr>
            <w:r w:rsidRPr="00127ECF">
              <w:rPr>
                <w:rFonts w:ascii="Times New Roman" w:eastAsia="Times New Roman" w:hAnsi="Times New Roman" w:cs="Times New Roman"/>
                <w:color w:val="262626"/>
                <w:sz w:val="28"/>
                <w:szCs w:val="28"/>
              </w:rPr>
              <w:t>16.590</w:t>
            </w:r>
          </w:p>
        </w:tc>
        <w:tc>
          <w:tcPr>
            <w:tcW w:w="1890" w:type="dxa"/>
            <w:tcBorders>
              <w:top w:val="nil"/>
              <w:left w:val="single" w:sz="8" w:space="0" w:color="000000"/>
              <w:bottom w:val="single" w:sz="8" w:space="0" w:color="000000"/>
              <w:right w:val="single" w:sz="8" w:space="0" w:color="000000"/>
            </w:tcBorders>
            <w:shd w:val="clear" w:color="auto" w:fill="auto"/>
            <w:vAlign w:val="center"/>
          </w:tcPr>
          <w:p w14:paraId="2E7318AD" w14:textId="6E9489C6" w:rsidR="00DF21F4" w:rsidRPr="00902693" w:rsidRDefault="00902693" w:rsidP="002355B9">
            <w:pPr>
              <w:spacing w:line="360" w:lineRule="auto"/>
              <w:jc w:val="center"/>
              <w:rPr>
                <w:rFonts w:ascii="Times New Roman" w:eastAsia="Times New Roman" w:hAnsi="Times New Roman" w:cs="Times New Roman"/>
                <w:color w:val="262626"/>
                <w:sz w:val="28"/>
                <w:szCs w:val="28"/>
                <w:lang w:val="en-US"/>
              </w:rPr>
            </w:pPr>
            <w:r>
              <w:rPr>
                <w:rFonts w:ascii="Times New Roman" w:eastAsia="Times New Roman" w:hAnsi="Times New Roman" w:cs="Times New Roman"/>
                <w:color w:val="262626"/>
                <w:sz w:val="28"/>
                <w:szCs w:val="28"/>
                <w:lang w:val="en-US"/>
              </w:rPr>
              <w:t>45000</w:t>
            </w:r>
          </w:p>
        </w:tc>
        <w:tc>
          <w:tcPr>
            <w:tcW w:w="1710" w:type="dxa"/>
            <w:tcBorders>
              <w:top w:val="nil"/>
              <w:left w:val="single" w:sz="8" w:space="0" w:color="000000"/>
              <w:bottom w:val="single" w:sz="8" w:space="0" w:color="000000"/>
              <w:right w:val="single" w:sz="8" w:space="0" w:color="000000"/>
            </w:tcBorders>
            <w:shd w:val="clear" w:color="auto" w:fill="auto"/>
            <w:vAlign w:val="center"/>
          </w:tcPr>
          <w:p w14:paraId="1086733A" w14:textId="24CB4D6C" w:rsidR="00DF21F4" w:rsidRPr="00902693" w:rsidRDefault="00902693" w:rsidP="002355B9">
            <w:pPr>
              <w:spacing w:line="360" w:lineRule="auto"/>
              <w:jc w:val="center"/>
              <w:rPr>
                <w:rFonts w:ascii="Times New Roman" w:eastAsia="Times New Roman" w:hAnsi="Times New Roman" w:cs="Times New Roman"/>
                <w:color w:val="262626"/>
                <w:sz w:val="28"/>
                <w:szCs w:val="28"/>
                <w:lang w:val="en-US"/>
              </w:rPr>
            </w:pPr>
            <w:r>
              <w:rPr>
                <w:rFonts w:ascii="Times New Roman" w:eastAsia="Times New Roman" w:hAnsi="Times New Roman" w:cs="Times New Roman"/>
                <w:color w:val="262626"/>
                <w:sz w:val="28"/>
                <w:szCs w:val="28"/>
                <w:lang w:val="en-US"/>
              </w:rPr>
              <w:t>50000</w:t>
            </w:r>
          </w:p>
        </w:tc>
        <w:tc>
          <w:tcPr>
            <w:tcW w:w="1379" w:type="dxa"/>
            <w:tcBorders>
              <w:top w:val="nil"/>
              <w:left w:val="single" w:sz="8" w:space="0" w:color="000000"/>
              <w:bottom w:val="single" w:sz="8" w:space="0" w:color="000000"/>
              <w:right w:val="single" w:sz="8" w:space="0" w:color="000000"/>
            </w:tcBorders>
            <w:shd w:val="clear" w:color="auto" w:fill="auto"/>
            <w:vAlign w:val="center"/>
          </w:tcPr>
          <w:p w14:paraId="10FF2B66" w14:textId="3C39B936" w:rsidR="00DF21F4" w:rsidRPr="00127ECF" w:rsidRDefault="00902693" w:rsidP="002355B9">
            <w:pPr>
              <w:spacing w:line="360" w:lineRule="auto"/>
              <w:jc w:val="center"/>
              <w:rPr>
                <w:rFonts w:ascii="Times New Roman" w:eastAsia="Times New Roman" w:hAnsi="Times New Roman" w:cs="Times New Roman"/>
                <w:color w:val="262626"/>
                <w:sz w:val="28"/>
                <w:szCs w:val="28"/>
              </w:rPr>
            </w:pPr>
            <w:r>
              <w:rPr>
                <w:rFonts w:ascii="Times New Roman" w:eastAsia="Times New Roman" w:hAnsi="Times New Roman" w:cs="Times New Roman"/>
                <w:color w:val="262626"/>
                <w:sz w:val="28"/>
                <w:szCs w:val="28"/>
                <w:lang w:val="en-US"/>
              </w:rPr>
              <w:t>45000</w:t>
            </w:r>
          </w:p>
        </w:tc>
        <w:tc>
          <w:tcPr>
            <w:tcW w:w="3841" w:type="dxa"/>
            <w:tcBorders>
              <w:top w:val="nil"/>
              <w:left w:val="single" w:sz="8" w:space="0" w:color="000000"/>
              <w:bottom w:val="single" w:sz="8" w:space="0" w:color="000000"/>
              <w:right w:val="single" w:sz="8" w:space="0" w:color="000000"/>
            </w:tcBorders>
            <w:shd w:val="clear" w:color="auto" w:fill="auto"/>
            <w:vAlign w:val="center"/>
          </w:tcPr>
          <w:p w14:paraId="2830ABCB" w14:textId="77777777" w:rsidR="00DF21F4" w:rsidRPr="00127ECF" w:rsidRDefault="009E7086" w:rsidP="00902693">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718BF3D4" w14:textId="77777777" w:rsidTr="00B46B9E">
        <w:trPr>
          <w:trHeight w:val="515"/>
        </w:trPr>
        <w:tc>
          <w:tcPr>
            <w:tcW w:w="800" w:type="dxa"/>
            <w:tcBorders>
              <w:top w:val="nil"/>
              <w:left w:val="single" w:sz="8" w:space="0" w:color="000000"/>
              <w:bottom w:val="single" w:sz="8" w:space="0" w:color="000000"/>
              <w:right w:val="single" w:sz="8" w:space="0" w:color="000000"/>
            </w:tcBorders>
            <w:shd w:val="clear" w:color="auto" w:fill="auto"/>
            <w:vAlign w:val="center"/>
          </w:tcPr>
          <w:p w14:paraId="72F9D4ED"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2</w:t>
            </w:r>
          </w:p>
        </w:tc>
        <w:tc>
          <w:tcPr>
            <w:tcW w:w="2250" w:type="dxa"/>
            <w:tcBorders>
              <w:top w:val="nil"/>
              <w:left w:val="single" w:sz="8" w:space="0" w:color="000000"/>
              <w:bottom w:val="single" w:sz="8" w:space="0" w:color="000000"/>
              <w:right w:val="single" w:sz="8" w:space="0" w:color="000000"/>
            </w:tcBorders>
            <w:shd w:val="clear" w:color="auto" w:fill="auto"/>
            <w:vAlign w:val="center"/>
          </w:tcPr>
          <w:p w14:paraId="756A8167"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rang </w:t>
            </w:r>
            <w:proofErr w:type="spellStart"/>
            <w:r w:rsidRPr="00127ECF">
              <w:rPr>
                <w:rFonts w:ascii="Times New Roman" w:eastAsia="Times New Roman" w:hAnsi="Times New Roman" w:cs="Times New Roman"/>
                <w:sz w:val="28"/>
                <w:szCs w:val="28"/>
              </w:rPr>
              <w:t>sườn</w:t>
            </w:r>
            <w:proofErr w:type="spellEnd"/>
          </w:p>
        </w:tc>
        <w:tc>
          <w:tcPr>
            <w:tcW w:w="1080" w:type="dxa"/>
            <w:tcBorders>
              <w:top w:val="single" w:sz="8" w:space="0" w:color="000000"/>
              <w:left w:val="nil"/>
              <w:bottom w:val="single" w:sz="8" w:space="0" w:color="000000"/>
              <w:right w:val="single" w:sz="8" w:space="0" w:color="000000"/>
            </w:tcBorders>
            <w:shd w:val="clear" w:color="auto" w:fill="auto"/>
            <w:vAlign w:val="center"/>
          </w:tcPr>
          <w:p w14:paraId="11F34F9F"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12.575</w:t>
            </w:r>
          </w:p>
        </w:tc>
        <w:tc>
          <w:tcPr>
            <w:tcW w:w="1890" w:type="dxa"/>
            <w:tcBorders>
              <w:top w:val="nil"/>
              <w:left w:val="nil"/>
              <w:bottom w:val="single" w:sz="8" w:space="0" w:color="000000"/>
              <w:right w:val="single" w:sz="8" w:space="0" w:color="000000"/>
            </w:tcBorders>
            <w:shd w:val="clear" w:color="auto" w:fill="auto"/>
            <w:vAlign w:val="center"/>
          </w:tcPr>
          <w:p w14:paraId="3E423C56" w14:textId="2A3F14A3" w:rsidR="00DF21F4"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1710" w:type="dxa"/>
            <w:tcBorders>
              <w:top w:val="nil"/>
              <w:left w:val="nil"/>
              <w:bottom w:val="single" w:sz="8" w:space="0" w:color="000000"/>
              <w:right w:val="single" w:sz="8" w:space="0" w:color="000000"/>
            </w:tcBorders>
            <w:shd w:val="clear" w:color="auto" w:fill="auto"/>
            <w:vAlign w:val="center"/>
          </w:tcPr>
          <w:p w14:paraId="0E118437" w14:textId="6E7FB38B" w:rsidR="00DF21F4"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50000</w:t>
            </w:r>
          </w:p>
        </w:tc>
        <w:tc>
          <w:tcPr>
            <w:tcW w:w="1379" w:type="dxa"/>
            <w:tcBorders>
              <w:top w:val="nil"/>
              <w:left w:val="nil"/>
              <w:bottom w:val="single" w:sz="8" w:space="0" w:color="000000"/>
              <w:right w:val="single" w:sz="8" w:space="0" w:color="000000"/>
            </w:tcBorders>
            <w:shd w:val="clear" w:color="auto" w:fill="auto"/>
            <w:vAlign w:val="center"/>
          </w:tcPr>
          <w:p w14:paraId="5109E4B5" w14:textId="7AFCDA98" w:rsidR="00DF21F4"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3841" w:type="dxa"/>
            <w:tcBorders>
              <w:top w:val="nil"/>
              <w:left w:val="nil"/>
              <w:bottom w:val="single" w:sz="8" w:space="0" w:color="000000"/>
              <w:right w:val="single" w:sz="8" w:space="0" w:color="000000"/>
            </w:tcBorders>
            <w:shd w:val="clear" w:color="auto" w:fill="auto"/>
            <w:vAlign w:val="center"/>
          </w:tcPr>
          <w:p w14:paraId="0397CC79"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506CCD46" w14:textId="77777777" w:rsidTr="00B46B9E">
        <w:trPr>
          <w:trHeight w:val="647"/>
        </w:trPr>
        <w:tc>
          <w:tcPr>
            <w:tcW w:w="800" w:type="dxa"/>
            <w:tcBorders>
              <w:top w:val="nil"/>
              <w:left w:val="single" w:sz="8" w:space="0" w:color="000000"/>
              <w:bottom w:val="single" w:sz="8" w:space="0" w:color="000000"/>
              <w:right w:val="single" w:sz="8" w:space="0" w:color="000000"/>
            </w:tcBorders>
            <w:shd w:val="clear" w:color="auto" w:fill="auto"/>
            <w:vAlign w:val="center"/>
          </w:tcPr>
          <w:p w14:paraId="2115FCDC"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3</w:t>
            </w:r>
          </w:p>
        </w:tc>
        <w:tc>
          <w:tcPr>
            <w:tcW w:w="2250" w:type="dxa"/>
            <w:tcBorders>
              <w:top w:val="nil"/>
              <w:left w:val="single" w:sz="8" w:space="0" w:color="000000"/>
              <w:bottom w:val="single" w:sz="8" w:space="0" w:color="000000"/>
              <w:right w:val="single" w:sz="8" w:space="0" w:color="000000"/>
            </w:tcBorders>
            <w:shd w:val="clear" w:color="auto" w:fill="auto"/>
            <w:vAlign w:val="center"/>
          </w:tcPr>
          <w:p w14:paraId="63924CAD"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rang </w:t>
            </w:r>
            <w:proofErr w:type="spellStart"/>
            <w:r w:rsidRPr="00127ECF">
              <w:rPr>
                <w:rFonts w:ascii="Times New Roman" w:eastAsia="Times New Roman" w:hAnsi="Times New Roman" w:cs="Times New Roman"/>
                <w:sz w:val="28"/>
                <w:szCs w:val="28"/>
              </w:rPr>
              <w:t>đùi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gà</w:t>
            </w:r>
            <w:proofErr w:type="spellEnd"/>
          </w:p>
        </w:tc>
        <w:tc>
          <w:tcPr>
            <w:tcW w:w="1080" w:type="dxa"/>
            <w:tcBorders>
              <w:top w:val="nil"/>
              <w:left w:val="nil"/>
              <w:bottom w:val="single" w:sz="8" w:space="0" w:color="000000"/>
              <w:right w:val="single" w:sz="8" w:space="0" w:color="000000"/>
            </w:tcBorders>
            <w:shd w:val="clear" w:color="auto" w:fill="auto"/>
            <w:vAlign w:val="center"/>
          </w:tcPr>
          <w:p w14:paraId="7E9470FF"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12.575</w:t>
            </w:r>
          </w:p>
        </w:tc>
        <w:tc>
          <w:tcPr>
            <w:tcW w:w="1890" w:type="dxa"/>
            <w:tcBorders>
              <w:top w:val="nil"/>
              <w:left w:val="single" w:sz="8" w:space="0" w:color="000000"/>
              <w:bottom w:val="single" w:sz="8" w:space="0" w:color="000000"/>
              <w:right w:val="single" w:sz="8" w:space="0" w:color="000000"/>
            </w:tcBorders>
            <w:shd w:val="clear" w:color="auto" w:fill="auto"/>
            <w:vAlign w:val="center"/>
          </w:tcPr>
          <w:p w14:paraId="1FBFD2E9" w14:textId="24A8C0B9" w:rsidR="00DF21F4"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1710" w:type="dxa"/>
            <w:tcBorders>
              <w:top w:val="nil"/>
              <w:left w:val="single" w:sz="8" w:space="0" w:color="000000"/>
              <w:bottom w:val="single" w:sz="8" w:space="0" w:color="000000"/>
              <w:right w:val="single" w:sz="8" w:space="0" w:color="000000"/>
            </w:tcBorders>
            <w:shd w:val="clear" w:color="auto" w:fill="auto"/>
            <w:vAlign w:val="center"/>
          </w:tcPr>
          <w:p w14:paraId="1D0AFA41" w14:textId="0EA27E67" w:rsidR="00DF21F4"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50000</w:t>
            </w:r>
          </w:p>
        </w:tc>
        <w:tc>
          <w:tcPr>
            <w:tcW w:w="1379" w:type="dxa"/>
            <w:tcBorders>
              <w:top w:val="nil"/>
              <w:left w:val="single" w:sz="8" w:space="0" w:color="000000"/>
              <w:bottom w:val="single" w:sz="8" w:space="0" w:color="000000"/>
              <w:right w:val="single" w:sz="8" w:space="0" w:color="000000"/>
            </w:tcBorders>
            <w:shd w:val="clear" w:color="auto" w:fill="auto"/>
            <w:vAlign w:val="center"/>
          </w:tcPr>
          <w:p w14:paraId="492F5FA3" w14:textId="1ACEBCB3" w:rsidR="00DF21F4"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3841" w:type="dxa"/>
            <w:tcBorders>
              <w:top w:val="nil"/>
              <w:left w:val="single" w:sz="8" w:space="0" w:color="000000"/>
              <w:bottom w:val="single" w:sz="8" w:space="0" w:color="000000"/>
              <w:right w:val="single" w:sz="8" w:space="0" w:color="000000"/>
            </w:tcBorders>
            <w:shd w:val="clear" w:color="auto" w:fill="auto"/>
            <w:vAlign w:val="center"/>
          </w:tcPr>
          <w:p w14:paraId="3974C9C1"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5BC81B9C" w14:textId="77777777" w:rsidTr="00B46B9E">
        <w:trPr>
          <w:trHeight w:val="281"/>
        </w:trPr>
        <w:tc>
          <w:tcPr>
            <w:tcW w:w="800" w:type="dxa"/>
            <w:tcBorders>
              <w:top w:val="nil"/>
              <w:left w:val="single" w:sz="8" w:space="0" w:color="000000"/>
              <w:bottom w:val="single" w:sz="8" w:space="0" w:color="000000"/>
              <w:right w:val="single" w:sz="8" w:space="0" w:color="000000"/>
            </w:tcBorders>
            <w:shd w:val="clear" w:color="auto" w:fill="auto"/>
            <w:vAlign w:val="center"/>
          </w:tcPr>
          <w:p w14:paraId="790BE04D" w14:textId="77777777" w:rsidR="00DF21F4" w:rsidRPr="00127ECF" w:rsidRDefault="009E7086" w:rsidP="00127ECF">
            <w:pPr>
              <w:spacing w:line="360" w:lineRule="auto"/>
              <w:jc w:val="center"/>
              <w:rPr>
                <w:rFonts w:ascii="Times New Roman" w:eastAsia="Times New Roman" w:hAnsi="Times New Roman" w:cs="Times New Roman"/>
                <w:sz w:val="28"/>
                <w:szCs w:val="28"/>
                <w:highlight w:val="white"/>
              </w:rPr>
            </w:pPr>
            <w:r w:rsidRPr="00127ECF">
              <w:rPr>
                <w:rFonts w:ascii="Times New Roman" w:eastAsia="Times New Roman" w:hAnsi="Times New Roman" w:cs="Times New Roman"/>
                <w:sz w:val="28"/>
                <w:szCs w:val="28"/>
                <w:highlight w:val="white"/>
              </w:rPr>
              <w:lastRenderedPageBreak/>
              <w:t>4</w:t>
            </w:r>
          </w:p>
        </w:tc>
        <w:tc>
          <w:tcPr>
            <w:tcW w:w="2250" w:type="dxa"/>
            <w:tcBorders>
              <w:top w:val="nil"/>
              <w:left w:val="single" w:sz="8" w:space="0" w:color="000000"/>
              <w:bottom w:val="single" w:sz="8" w:space="0" w:color="000000"/>
              <w:right w:val="single" w:sz="8" w:space="0" w:color="000000"/>
            </w:tcBorders>
            <w:shd w:val="clear" w:color="auto" w:fill="auto"/>
            <w:vAlign w:val="center"/>
          </w:tcPr>
          <w:p w14:paraId="57A8DD10"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rang dưa </w:t>
            </w:r>
            <w:proofErr w:type="spellStart"/>
            <w:r w:rsidRPr="00127ECF">
              <w:rPr>
                <w:rFonts w:ascii="Times New Roman" w:eastAsia="Times New Roman" w:hAnsi="Times New Roman" w:cs="Times New Roman"/>
                <w:sz w:val="28"/>
                <w:szCs w:val="28"/>
              </w:rPr>
              <w:t>bò</w:t>
            </w:r>
            <w:proofErr w:type="spellEnd"/>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3588A8"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13.950</w:t>
            </w:r>
          </w:p>
        </w:tc>
        <w:tc>
          <w:tcPr>
            <w:tcW w:w="1890" w:type="dxa"/>
            <w:tcBorders>
              <w:top w:val="nil"/>
              <w:left w:val="single" w:sz="8" w:space="0" w:color="000000"/>
              <w:bottom w:val="single" w:sz="8" w:space="0" w:color="000000"/>
              <w:right w:val="single" w:sz="8" w:space="0" w:color="000000"/>
            </w:tcBorders>
            <w:shd w:val="clear" w:color="auto" w:fill="auto"/>
            <w:vAlign w:val="center"/>
          </w:tcPr>
          <w:p w14:paraId="14C84058" w14:textId="4B37C599" w:rsidR="00DF21F4"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1710" w:type="dxa"/>
            <w:tcBorders>
              <w:top w:val="nil"/>
              <w:left w:val="single" w:sz="8" w:space="0" w:color="000000"/>
              <w:bottom w:val="single" w:sz="8" w:space="0" w:color="000000"/>
              <w:right w:val="single" w:sz="8" w:space="0" w:color="000000"/>
            </w:tcBorders>
            <w:shd w:val="clear" w:color="auto" w:fill="auto"/>
            <w:vAlign w:val="center"/>
          </w:tcPr>
          <w:p w14:paraId="615922FE" w14:textId="164B1F2C" w:rsidR="00DF21F4" w:rsidRPr="00127ECF" w:rsidRDefault="00902693" w:rsidP="002355B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262626"/>
                <w:sz w:val="28"/>
                <w:szCs w:val="28"/>
                <w:lang w:val="en-US"/>
              </w:rPr>
              <w:t>50000</w:t>
            </w:r>
          </w:p>
        </w:tc>
        <w:tc>
          <w:tcPr>
            <w:tcW w:w="1379" w:type="dxa"/>
            <w:tcBorders>
              <w:top w:val="nil"/>
              <w:left w:val="single" w:sz="8" w:space="0" w:color="000000"/>
              <w:bottom w:val="single" w:sz="8" w:space="0" w:color="000000"/>
              <w:right w:val="single" w:sz="8" w:space="0" w:color="000000"/>
            </w:tcBorders>
            <w:shd w:val="clear" w:color="auto" w:fill="auto"/>
            <w:vAlign w:val="center"/>
          </w:tcPr>
          <w:p w14:paraId="33A05EDD" w14:textId="7EBE236F" w:rsidR="00DF21F4"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3841" w:type="dxa"/>
            <w:tcBorders>
              <w:top w:val="nil"/>
              <w:left w:val="single" w:sz="8" w:space="0" w:color="000000"/>
              <w:bottom w:val="single" w:sz="8" w:space="0" w:color="000000"/>
              <w:right w:val="single" w:sz="8" w:space="0" w:color="000000"/>
            </w:tcBorders>
            <w:shd w:val="clear" w:color="auto" w:fill="auto"/>
            <w:vAlign w:val="center"/>
          </w:tcPr>
          <w:p w14:paraId="2A64100A"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07784113" w14:textId="77777777" w:rsidTr="00B46B9E">
        <w:trPr>
          <w:trHeight w:val="83"/>
        </w:trPr>
        <w:tc>
          <w:tcPr>
            <w:tcW w:w="800" w:type="dxa"/>
            <w:tcBorders>
              <w:top w:val="single" w:sz="8" w:space="0" w:color="000000"/>
              <w:left w:val="single" w:sz="8" w:space="0" w:color="000000"/>
              <w:bottom w:val="single" w:sz="8" w:space="0" w:color="000000"/>
              <w:right w:val="single" w:sz="8" w:space="0" w:color="000000"/>
            </w:tcBorders>
            <w:vAlign w:val="center"/>
          </w:tcPr>
          <w:p w14:paraId="26D8108E"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w:t>
            </w:r>
          </w:p>
        </w:tc>
        <w:tc>
          <w:tcPr>
            <w:tcW w:w="2250" w:type="dxa"/>
            <w:tcBorders>
              <w:top w:val="single" w:sz="8" w:space="0" w:color="000000"/>
              <w:left w:val="single" w:sz="8" w:space="0" w:color="000000"/>
              <w:bottom w:val="single" w:sz="8" w:space="0" w:color="000000"/>
              <w:right w:val="single" w:sz="8" w:space="0" w:color="000000"/>
            </w:tcBorders>
            <w:vAlign w:val="center"/>
          </w:tcPr>
          <w:p w14:paraId="49FFEC1B" w14:textId="77777777" w:rsidR="00DF21F4" w:rsidRPr="00127ECF" w:rsidRDefault="009E7086" w:rsidP="00902693">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Cơm rang </w:t>
            </w:r>
            <w:proofErr w:type="spellStart"/>
            <w:r w:rsidRPr="00127ECF">
              <w:rPr>
                <w:rFonts w:ascii="Times New Roman" w:eastAsia="Times New Roman" w:hAnsi="Times New Roman" w:cs="Times New Roman"/>
                <w:sz w:val="28"/>
                <w:szCs w:val="28"/>
              </w:rPr>
              <w:t>thập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cẩm</w:t>
            </w:r>
            <w:proofErr w:type="spellEnd"/>
          </w:p>
        </w:tc>
        <w:tc>
          <w:tcPr>
            <w:tcW w:w="1080" w:type="dxa"/>
            <w:tcBorders>
              <w:top w:val="single" w:sz="8" w:space="0" w:color="000000"/>
              <w:left w:val="nil"/>
              <w:bottom w:val="single" w:sz="8" w:space="0" w:color="000000"/>
              <w:right w:val="single" w:sz="8" w:space="0" w:color="000000"/>
            </w:tcBorders>
            <w:shd w:val="clear" w:color="auto" w:fill="auto"/>
            <w:vAlign w:val="center"/>
          </w:tcPr>
          <w:p w14:paraId="7A119D73"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9.417</w:t>
            </w:r>
          </w:p>
        </w:tc>
        <w:tc>
          <w:tcPr>
            <w:tcW w:w="1890" w:type="dxa"/>
            <w:tcBorders>
              <w:top w:val="single" w:sz="8" w:space="0" w:color="000000"/>
              <w:left w:val="single" w:sz="8" w:space="0" w:color="000000"/>
              <w:bottom w:val="single" w:sz="8" w:space="0" w:color="000000"/>
              <w:right w:val="single" w:sz="8" w:space="0" w:color="000000"/>
            </w:tcBorders>
            <w:vAlign w:val="center"/>
          </w:tcPr>
          <w:p w14:paraId="10D23639" w14:textId="5BF75771" w:rsidR="00DF21F4" w:rsidRPr="00127ECF" w:rsidRDefault="00902693" w:rsidP="002355B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262626"/>
                <w:sz w:val="28"/>
                <w:szCs w:val="28"/>
                <w:lang w:val="en-US"/>
              </w:rPr>
              <w:t>45000</w:t>
            </w:r>
          </w:p>
        </w:tc>
        <w:tc>
          <w:tcPr>
            <w:tcW w:w="1710" w:type="dxa"/>
            <w:tcBorders>
              <w:top w:val="single" w:sz="8" w:space="0" w:color="000000"/>
              <w:left w:val="single" w:sz="8" w:space="0" w:color="000000"/>
              <w:bottom w:val="single" w:sz="8" w:space="0" w:color="000000"/>
              <w:right w:val="single" w:sz="8" w:space="0" w:color="000000"/>
            </w:tcBorders>
            <w:vAlign w:val="center"/>
          </w:tcPr>
          <w:p w14:paraId="6B76DC7B" w14:textId="6549803D" w:rsidR="00DF21F4" w:rsidRPr="00127ECF" w:rsidRDefault="00902693" w:rsidP="002355B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262626"/>
                <w:sz w:val="28"/>
                <w:szCs w:val="28"/>
                <w:lang w:val="en-US"/>
              </w:rPr>
              <w:t>50000</w:t>
            </w:r>
          </w:p>
        </w:tc>
        <w:tc>
          <w:tcPr>
            <w:tcW w:w="1379" w:type="dxa"/>
            <w:tcBorders>
              <w:top w:val="single" w:sz="8" w:space="0" w:color="000000"/>
              <w:left w:val="single" w:sz="8" w:space="0" w:color="000000"/>
              <w:bottom w:val="single" w:sz="8" w:space="0" w:color="000000"/>
              <w:right w:val="single" w:sz="8" w:space="0" w:color="000000"/>
            </w:tcBorders>
            <w:vAlign w:val="center"/>
          </w:tcPr>
          <w:p w14:paraId="49F5483A" w14:textId="1D6EED5A" w:rsidR="00DF21F4" w:rsidRPr="00127ECF" w:rsidRDefault="00902693" w:rsidP="002355B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262626"/>
                <w:sz w:val="28"/>
                <w:szCs w:val="28"/>
                <w:lang w:val="en-US"/>
              </w:rPr>
              <w:t>45000</w:t>
            </w:r>
          </w:p>
        </w:tc>
        <w:tc>
          <w:tcPr>
            <w:tcW w:w="3841" w:type="dxa"/>
            <w:tcBorders>
              <w:top w:val="single" w:sz="8" w:space="0" w:color="000000"/>
              <w:left w:val="single" w:sz="8" w:space="0" w:color="000000"/>
              <w:bottom w:val="single" w:sz="8" w:space="0" w:color="000000"/>
              <w:right w:val="single" w:sz="8" w:space="0" w:color="000000"/>
            </w:tcBorders>
            <w:vAlign w:val="center"/>
          </w:tcPr>
          <w:p w14:paraId="61E0C87D" w14:textId="77777777" w:rsidR="00DF21F4" w:rsidRPr="00127ECF" w:rsidRDefault="009E7086" w:rsidP="00902693">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B46B9E" w:rsidRPr="00127ECF" w14:paraId="7A19116F" w14:textId="77777777" w:rsidTr="00B46B9E">
        <w:trPr>
          <w:trHeight w:val="23"/>
        </w:trPr>
        <w:tc>
          <w:tcPr>
            <w:tcW w:w="800" w:type="dxa"/>
            <w:tcBorders>
              <w:top w:val="nil"/>
              <w:left w:val="single" w:sz="8" w:space="0" w:color="000000"/>
              <w:bottom w:val="single" w:sz="8" w:space="0" w:color="000000"/>
              <w:right w:val="single" w:sz="8" w:space="0" w:color="000000"/>
            </w:tcBorders>
            <w:shd w:val="clear" w:color="auto" w:fill="auto"/>
            <w:vAlign w:val="center"/>
          </w:tcPr>
          <w:p w14:paraId="2B652B54" w14:textId="77777777" w:rsidR="00B46B9E" w:rsidRPr="00127ECF" w:rsidRDefault="00B46B9E"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6</w:t>
            </w:r>
          </w:p>
        </w:tc>
        <w:tc>
          <w:tcPr>
            <w:tcW w:w="2250" w:type="dxa"/>
            <w:tcBorders>
              <w:top w:val="nil"/>
              <w:left w:val="single" w:sz="8" w:space="0" w:color="000000"/>
              <w:bottom w:val="single" w:sz="8" w:space="0" w:color="000000"/>
              <w:right w:val="single" w:sz="8" w:space="0" w:color="000000"/>
            </w:tcBorders>
            <w:shd w:val="clear" w:color="auto" w:fill="auto"/>
            <w:vAlign w:val="center"/>
          </w:tcPr>
          <w:p w14:paraId="633BFC8C" w14:textId="77777777" w:rsidR="00B46B9E" w:rsidRPr="00127ECF" w:rsidRDefault="00B46B9E"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w:t>
            </w:r>
            <w:proofErr w:type="spellStart"/>
            <w:r w:rsidRPr="00127ECF">
              <w:rPr>
                <w:rFonts w:ascii="Times New Roman" w:eastAsia="Times New Roman" w:hAnsi="Times New Roman" w:cs="Times New Roman"/>
                <w:sz w:val="28"/>
                <w:szCs w:val="28"/>
              </w:rPr>
              <w:t>gà</w:t>
            </w:r>
            <w:proofErr w:type="spellEnd"/>
            <w:r w:rsidRPr="00127ECF">
              <w:rPr>
                <w:rFonts w:ascii="Times New Roman" w:eastAsia="Times New Roman" w:hAnsi="Times New Roman" w:cs="Times New Roman"/>
                <w:sz w:val="28"/>
                <w:szCs w:val="28"/>
              </w:rPr>
              <w:t xml:space="preserve"> rang chua </w:t>
            </w:r>
            <w:proofErr w:type="spellStart"/>
            <w:r w:rsidRPr="00127ECF">
              <w:rPr>
                <w:rFonts w:ascii="Times New Roman" w:eastAsia="Times New Roman" w:hAnsi="Times New Roman" w:cs="Times New Roman"/>
                <w:sz w:val="28"/>
                <w:szCs w:val="28"/>
              </w:rPr>
              <w:t>ngọt</w:t>
            </w:r>
            <w:proofErr w:type="spellEnd"/>
          </w:p>
        </w:tc>
        <w:tc>
          <w:tcPr>
            <w:tcW w:w="1080" w:type="dxa"/>
            <w:tcBorders>
              <w:top w:val="nil"/>
              <w:left w:val="single" w:sz="8" w:space="0" w:color="000000"/>
              <w:bottom w:val="single" w:sz="8" w:space="0" w:color="000000"/>
              <w:right w:val="single" w:sz="8" w:space="0" w:color="000000"/>
            </w:tcBorders>
            <w:shd w:val="clear" w:color="auto" w:fill="auto"/>
            <w:vAlign w:val="center"/>
          </w:tcPr>
          <w:p w14:paraId="0F546832" w14:textId="77777777" w:rsidR="00B46B9E" w:rsidRPr="00127ECF" w:rsidRDefault="00B46B9E"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12.804</w:t>
            </w:r>
          </w:p>
        </w:tc>
        <w:tc>
          <w:tcPr>
            <w:tcW w:w="1890" w:type="dxa"/>
            <w:tcBorders>
              <w:top w:val="nil"/>
              <w:left w:val="single" w:sz="8" w:space="0" w:color="000000"/>
              <w:bottom w:val="single" w:sz="8" w:space="0" w:color="000000"/>
              <w:right w:val="single" w:sz="8" w:space="0" w:color="000000"/>
            </w:tcBorders>
            <w:shd w:val="clear" w:color="auto" w:fill="auto"/>
            <w:vAlign w:val="center"/>
          </w:tcPr>
          <w:p w14:paraId="342DF7C5" w14:textId="2C7FBADF" w:rsidR="00B46B9E"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1710" w:type="dxa"/>
            <w:tcBorders>
              <w:top w:val="nil"/>
              <w:left w:val="single" w:sz="8" w:space="0" w:color="000000"/>
              <w:bottom w:val="single" w:sz="8" w:space="0" w:color="000000"/>
              <w:right w:val="single" w:sz="8" w:space="0" w:color="000000"/>
            </w:tcBorders>
            <w:shd w:val="clear" w:color="auto" w:fill="auto"/>
            <w:vAlign w:val="center"/>
          </w:tcPr>
          <w:p w14:paraId="6286FD7B" w14:textId="0035B4B4" w:rsidR="00B46B9E"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50000</w:t>
            </w:r>
          </w:p>
        </w:tc>
        <w:tc>
          <w:tcPr>
            <w:tcW w:w="1379" w:type="dxa"/>
            <w:tcBorders>
              <w:top w:val="nil"/>
              <w:left w:val="single" w:sz="8" w:space="0" w:color="000000"/>
              <w:bottom w:val="single" w:sz="8" w:space="0" w:color="000000"/>
              <w:right w:val="single" w:sz="8" w:space="0" w:color="000000"/>
            </w:tcBorders>
            <w:shd w:val="clear" w:color="auto" w:fill="auto"/>
            <w:vAlign w:val="center"/>
          </w:tcPr>
          <w:p w14:paraId="6FB74B5F" w14:textId="591CF87B" w:rsidR="00B46B9E" w:rsidRPr="00127ECF" w:rsidRDefault="00902693" w:rsidP="002355B9">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3841" w:type="dxa"/>
            <w:tcBorders>
              <w:top w:val="nil"/>
              <w:left w:val="nil"/>
              <w:right w:val="single" w:sz="8" w:space="0" w:color="000000"/>
            </w:tcBorders>
            <w:shd w:val="clear" w:color="auto" w:fill="auto"/>
            <w:vAlign w:val="center"/>
          </w:tcPr>
          <w:p w14:paraId="65D366BB" w14:textId="77777777" w:rsidR="00B46B9E" w:rsidRPr="00127ECF" w:rsidRDefault="00B46B9E"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27184C3B" w14:textId="77777777" w:rsidTr="00B46B9E">
        <w:trPr>
          <w:trHeight w:val="16"/>
        </w:trPr>
        <w:tc>
          <w:tcPr>
            <w:tcW w:w="800" w:type="dxa"/>
            <w:tcBorders>
              <w:top w:val="single" w:sz="8" w:space="0" w:color="000000"/>
              <w:left w:val="single" w:sz="8" w:space="0" w:color="000000"/>
              <w:bottom w:val="single" w:sz="8" w:space="0" w:color="000000"/>
              <w:right w:val="single" w:sz="8" w:space="0" w:color="000000"/>
            </w:tcBorders>
            <w:vAlign w:val="center"/>
          </w:tcPr>
          <w:p w14:paraId="7E498A7E"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w:t>
            </w:r>
          </w:p>
        </w:tc>
        <w:tc>
          <w:tcPr>
            <w:tcW w:w="2250" w:type="dxa"/>
            <w:tcBorders>
              <w:top w:val="single" w:sz="8" w:space="0" w:color="000000"/>
              <w:left w:val="single" w:sz="8" w:space="0" w:color="000000"/>
              <w:bottom w:val="single" w:sz="8" w:space="0" w:color="000000"/>
              <w:right w:val="single" w:sz="8" w:space="0" w:color="000000"/>
            </w:tcBorders>
            <w:vAlign w:val="center"/>
          </w:tcPr>
          <w:p w14:paraId="66530D91" w14:textId="77777777" w:rsidR="00DF21F4" w:rsidRPr="00127ECF" w:rsidRDefault="009E7086" w:rsidP="00902693">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Cơm </w:t>
            </w:r>
            <w:proofErr w:type="spellStart"/>
            <w:r w:rsidRPr="00127ECF">
              <w:rPr>
                <w:rFonts w:ascii="Times New Roman" w:eastAsia="Times New Roman" w:hAnsi="Times New Roman" w:cs="Times New Roman"/>
                <w:sz w:val="28"/>
                <w:szCs w:val="28"/>
              </w:rPr>
              <w:t>tấm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sườn</w:t>
            </w:r>
            <w:proofErr w:type="spellEnd"/>
            <w:r w:rsidRPr="00127ECF">
              <w:rPr>
                <w:rFonts w:ascii="Times New Roman" w:eastAsia="Times New Roman" w:hAnsi="Times New Roman" w:cs="Times New Roman"/>
                <w:sz w:val="28"/>
                <w:szCs w:val="28"/>
              </w:rPr>
              <w:t xml:space="preserve"> </w:t>
            </w:r>
          </w:p>
        </w:tc>
        <w:tc>
          <w:tcPr>
            <w:tcW w:w="1080" w:type="dxa"/>
            <w:tcBorders>
              <w:top w:val="single" w:sz="8" w:space="0" w:color="000000"/>
              <w:left w:val="nil"/>
              <w:bottom w:val="single" w:sz="4" w:space="0" w:color="auto"/>
              <w:right w:val="single" w:sz="8" w:space="0" w:color="000000"/>
            </w:tcBorders>
            <w:shd w:val="clear" w:color="auto" w:fill="auto"/>
            <w:vAlign w:val="center"/>
          </w:tcPr>
          <w:p w14:paraId="1B3C4F04"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12.325</w:t>
            </w:r>
          </w:p>
        </w:tc>
        <w:tc>
          <w:tcPr>
            <w:tcW w:w="1890" w:type="dxa"/>
            <w:tcBorders>
              <w:top w:val="single" w:sz="8" w:space="0" w:color="000000"/>
              <w:left w:val="single" w:sz="8" w:space="0" w:color="000000"/>
              <w:bottom w:val="single" w:sz="8" w:space="0" w:color="000000"/>
              <w:right w:val="single" w:sz="8" w:space="0" w:color="000000"/>
            </w:tcBorders>
            <w:vAlign w:val="center"/>
          </w:tcPr>
          <w:p w14:paraId="73B01009" w14:textId="0065FF6E" w:rsidR="00DF21F4" w:rsidRPr="00127ECF" w:rsidRDefault="00902693" w:rsidP="002355B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262626"/>
                <w:sz w:val="28"/>
                <w:szCs w:val="28"/>
                <w:lang w:val="en-US"/>
              </w:rPr>
              <w:t>45000</w:t>
            </w:r>
          </w:p>
        </w:tc>
        <w:tc>
          <w:tcPr>
            <w:tcW w:w="1710" w:type="dxa"/>
            <w:tcBorders>
              <w:top w:val="single" w:sz="8" w:space="0" w:color="000000"/>
              <w:left w:val="single" w:sz="8" w:space="0" w:color="000000"/>
              <w:bottom w:val="single" w:sz="8" w:space="0" w:color="000000"/>
              <w:right w:val="single" w:sz="8" w:space="0" w:color="000000"/>
            </w:tcBorders>
            <w:vAlign w:val="center"/>
          </w:tcPr>
          <w:p w14:paraId="44642354" w14:textId="7567E643" w:rsidR="00DF21F4" w:rsidRPr="00127ECF" w:rsidRDefault="00902693" w:rsidP="002355B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262626"/>
                <w:sz w:val="28"/>
                <w:szCs w:val="28"/>
                <w:lang w:val="en-US"/>
              </w:rPr>
              <w:t>50000</w:t>
            </w:r>
          </w:p>
        </w:tc>
        <w:tc>
          <w:tcPr>
            <w:tcW w:w="1379" w:type="dxa"/>
            <w:tcBorders>
              <w:top w:val="single" w:sz="8" w:space="0" w:color="000000"/>
              <w:left w:val="single" w:sz="8" w:space="0" w:color="000000"/>
              <w:bottom w:val="single" w:sz="8" w:space="0" w:color="000000"/>
              <w:right w:val="single" w:sz="8" w:space="0" w:color="000000"/>
            </w:tcBorders>
            <w:vAlign w:val="center"/>
          </w:tcPr>
          <w:p w14:paraId="50AC234F" w14:textId="260D1B41" w:rsidR="00DF21F4" w:rsidRPr="00127ECF" w:rsidRDefault="00902693" w:rsidP="002355B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262626"/>
                <w:sz w:val="28"/>
                <w:szCs w:val="28"/>
                <w:lang w:val="en-US"/>
              </w:rPr>
              <w:t>45000</w:t>
            </w:r>
          </w:p>
        </w:tc>
        <w:tc>
          <w:tcPr>
            <w:tcW w:w="3841" w:type="dxa"/>
            <w:tcBorders>
              <w:top w:val="single" w:sz="8" w:space="0" w:color="000000"/>
              <w:left w:val="single" w:sz="8" w:space="0" w:color="000000"/>
              <w:bottom w:val="single" w:sz="8" w:space="0" w:color="000000"/>
              <w:right w:val="single" w:sz="8" w:space="0" w:color="000000"/>
            </w:tcBorders>
            <w:vAlign w:val="center"/>
          </w:tcPr>
          <w:p w14:paraId="76D366B6" w14:textId="77777777" w:rsidR="00DF21F4" w:rsidRPr="00127ECF" w:rsidRDefault="009E7086" w:rsidP="00902693">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46114837" w14:textId="77777777" w:rsidTr="00B46B9E">
        <w:trPr>
          <w:trHeight w:val="1119"/>
        </w:trPr>
        <w:tc>
          <w:tcPr>
            <w:tcW w:w="800" w:type="dxa"/>
            <w:vMerge w:val="restart"/>
            <w:tcBorders>
              <w:top w:val="nil"/>
              <w:left w:val="single" w:sz="8" w:space="0" w:color="000000"/>
              <w:bottom w:val="single" w:sz="8" w:space="0" w:color="000000"/>
              <w:right w:val="single" w:sz="8" w:space="0" w:color="000000"/>
            </w:tcBorders>
            <w:shd w:val="clear" w:color="auto" w:fill="auto"/>
            <w:vAlign w:val="center"/>
          </w:tcPr>
          <w:p w14:paraId="6A312D80"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w:t>
            </w:r>
          </w:p>
        </w:tc>
        <w:tc>
          <w:tcPr>
            <w:tcW w:w="2250" w:type="dxa"/>
            <w:vMerge w:val="restart"/>
            <w:tcBorders>
              <w:top w:val="nil"/>
              <w:left w:val="single" w:sz="8" w:space="0" w:color="000000"/>
              <w:bottom w:val="single" w:sz="8" w:space="0" w:color="000000"/>
              <w:right w:val="single" w:sz="4" w:space="0" w:color="auto"/>
            </w:tcBorders>
            <w:shd w:val="clear" w:color="auto" w:fill="auto"/>
            <w:vAlign w:val="center"/>
          </w:tcPr>
          <w:p w14:paraId="7BAB7EEF"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w:t>
            </w:r>
            <w:proofErr w:type="spellStart"/>
            <w:r w:rsidRPr="00127ECF">
              <w:rPr>
                <w:rFonts w:ascii="Times New Roman" w:eastAsia="Times New Roman" w:hAnsi="Times New Roman" w:cs="Times New Roman"/>
                <w:sz w:val="28"/>
                <w:szCs w:val="28"/>
              </w:rPr>
              <w:t>tấm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sườn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chả</w:t>
            </w:r>
            <w:proofErr w:type="spellEnd"/>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D318531" w14:textId="77777777" w:rsidR="00DF21F4" w:rsidRPr="00127ECF" w:rsidRDefault="009E7086" w:rsidP="00902693">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11.500</w:t>
            </w:r>
          </w:p>
        </w:tc>
        <w:tc>
          <w:tcPr>
            <w:tcW w:w="1890" w:type="dxa"/>
            <w:vMerge w:val="restart"/>
            <w:tcBorders>
              <w:top w:val="nil"/>
              <w:left w:val="single" w:sz="4" w:space="0" w:color="auto"/>
              <w:bottom w:val="single" w:sz="8" w:space="0" w:color="000000"/>
              <w:right w:val="single" w:sz="8" w:space="0" w:color="000000"/>
            </w:tcBorders>
            <w:shd w:val="clear" w:color="auto" w:fill="auto"/>
            <w:vAlign w:val="center"/>
          </w:tcPr>
          <w:p w14:paraId="6FCF9811" w14:textId="7B614B10"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1710" w:type="dxa"/>
            <w:vMerge w:val="restart"/>
            <w:tcBorders>
              <w:top w:val="nil"/>
              <w:left w:val="single" w:sz="8" w:space="0" w:color="000000"/>
              <w:bottom w:val="single" w:sz="8" w:space="0" w:color="000000"/>
              <w:right w:val="single" w:sz="8" w:space="0" w:color="000000"/>
            </w:tcBorders>
            <w:shd w:val="clear" w:color="auto" w:fill="auto"/>
            <w:vAlign w:val="center"/>
          </w:tcPr>
          <w:p w14:paraId="0A09BA57" w14:textId="5AC5852C"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50000</w:t>
            </w:r>
          </w:p>
        </w:tc>
        <w:tc>
          <w:tcPr>
            <w:tcW w:w="1379" w:type="dxa"/>
            <w:vMerge w:val="restart"/>
            <w:tcBorders>
              <w:top w:val="nil"/>
              <w:left w:val="single" w:sz="8" w:space="0" w:color="000000"/>
              <w:bottom w:val="single" w:sz="8" w:space="0" w:color="000000"/>
              <w:right w:val="single" w:sz="8" w:space="0" w:color="000000"/>
            </w:tcBorders>
            <w:shd w:val="clear" w:color="auto" w:fill="auto"/>
            <w:vAlign w:val="center"/>
          </w:tcPr>
          <w:p w14:paraId="323E6051" w14:textId="6304EB55"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3841" w:type="dxa"/>
            <w:vMerge w:val="restart"/>
            <w:tcBorders>
              <w:top w:val="nil"/>
              <w:left w:val="single" w:sz="8" w:space="0" w:color="000000"/>
              <w:bottom w:val="single" w:sz="8" w:space="0" w:color="000000"/>
              <w:right w:val="single" w:sz="8" w:space="0" w:color="000000"/>
            </w:tcBorders>
            <w:shd w:val="clear" w:color="auto" w:fill="auto"/>
            <w:vAlign w:val="center"/>
          </w:tcPr>
          <w:p w14:paraId="1E01CC8F"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4CDCA0DD" w14:textId="77777777" w:rsidTr="0078770E">
        <w:trPr>
          <w:trHeight w:val="760"/>
        </w:trPr>
        <w:tc>
          <w:tcPr>
            <w:tcW w:w="800" w:type="dxa"/>
            <w:vMerge/>
            <w:tcBorders>
              <w:top w:val="nil"/>
              <w:left w:val="single" w:sz="8" w:space="0" w:color="000000"/>
              <w:bottom w:val="single" w:sz="4" w:space="0" w:color="auto"/>
              <w:right w:val="single" w:sz="8" w:space="0" w:color="000000"/>
            </w:tcBorders>
            <w:shd w:val="clear" w:color="auto" w:fill="auto"/>
            <w:vAlign w:val="center"/>
          </w:tcPr>
          <w:p w14:paraId="200C3DA6"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2250" w:type="dxa"/>
            <w:vMerge/>
            <w:tcBorders>
              <w:top w:val="nil"/>
              <w:left w:val="single" w:sz="8" w:space="0" w:color="000000"/>
              <w:bottom w:val="single" w:sz="4" w:space="0" w:color="auto"/>
              <w:right w:val="single" w:sz="4" w:space="0" w:color="auto"/>
            </w:tcBorders>
            <w:shd w:val="clear" w:color="auto" w:fill="auto"/>
            <w:vAlign w:val="center"/>
          </w:tcPr>
          <w:p w14:paraId="10A5D0B7" w14:textId="77777777" w:rsidR="00DF21F4" w:rsidRPr="00127ECF" w:rsidRDefault="00DF21F4" w:rsidP="00902693">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108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444B3ED"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890" w:type="dxa"/>
            <w:vMerge/>
            <w:tcBorders>
              <w:top w:val="nil"/>
              <w:left w:val="single" w:sz="4" w:space="0" w:color="auto"/>
              <w:bottom w:val="single" w:sz="4" w:space="0" w:color="auto"/>
              <w:right w:val="single" w:sz="8" w:space="0" w:color="000000"/>
            </w:tcBorders>
            <w:shd w:val="clear" w:color="auto" w:fill="auto"/>
            <w:vAlign w:val="center"/>
          </w:tcPr>
          <w:p w14:paraId="1AB774D3"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1710" w:type="dxa"/>
            <w:vMerge/>
            <w:tcBorders>
              <w:top w:val="nil"/>
              <w:left w:val="single" w:sz="8" w:space="0" w:color="000000"/>
              <w:bottom w:val="single" w:sz="4" w:space="0" w:color="auto"/>
              <w:right w:val="single" w:sz="8" w:space="0" w:color="000000"/>
            </w:tcBorders>
            <w:shd w:val="clear" w:color="auto" w:fill="auto"/>
            <w:vAlign w:val="center"/>
          </w:tcPr>
          <w:p w14:paraId="0B098172"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379" w:type="dxa"/>
            <w:vMerge/>
            <w:tcBorders>
              <w:top w:val="nil"/>
              <w:left w:val="single" w:sz="8" w:space="0" w:color="000000"/>
              <w:bottom w:val="single" w:sz="4" w:space="0" w:color="auto"/>
              <w:right w:val="single" w:sz="8" w:space="0" w:color="000000"/>
            </w:tcBorders>
            <w:shd w:val="clear" w:color="auto" w:fill="auto"/>
            <w:vAlign w:val="center"/>
          </w:tcPr>
          <w:p w14:paraId="06B7AE23"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3841" w:type="dxa"/>
            <w:vMerge/>
            <w:tcBorders>
              <w:top w:val="nil"/>
              <w:left w:val="single" w:sz="8" w:space="0" w:color="000000"/>
              <w:bottom w:val="single" w:sz="4" w:space="0" w:color="auto"/>
              <w:right w:val="single" w:sz="8" w:space="0" w:color="000000"/>
            </w:tcBorders>
            <w:shd w:val="clear" w:color="auto" w:fill="auto"/>
            <w:vAlign w:val="center"/>
          </w:tcPr>
          <w:p w14:paraId="4FA01F46" w14:textId="77777777" w:rsidR="00DF21F4" w:rsidRPr="00127ECF" w:rsidRDefault="00DF21F4" w:rsidP="00902693">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r>
      <w:tr w:rsidR="00DF21F4" w:rsidRPr="00127ECF" w14:paraId="43DE0007" w14:textId="77777777" w:rsidTr="00902693">
        <w:trPr>
          <w:trHeight w:val="921"/>
        </w:trPr>
        <w:tc>
          <w:tcPr>
            <w:tcW w:w="800" w:type="dxa"/>
            <w:tcBorders>
              <w:top w:val="single" w:sz="4" w:space="0" w:color="auto"/>
              <w:left w:val="single" w:sz="4" w:space="0" w:color="auto"/>
              <w:bottom w:val="single" w:sz="4" w:space="0" w:color="auto"/>
              <w:right w:val="single" w:sz="4" w:space="0" w:color="auto"/>
            </w:tcBorders>
            <w:shd w:val="clear" w:color="auto" w:fill="auto"/>
            <w:vAlign w:val="center"/>
          </w:tcPr>
          <w:p w14:paraId="47140F5C"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lastRenderedPageBreak/>
              <w:t>9</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tcPr>
          <w:p w14:paraId="679E046D"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w:t>
            </w:r>
            <w:proofErr w:type="spellStart"/>
            <w:r w:rsidRPr="00127ECF">
              <w:rPr>
                <w:rFonts w:ascii="Times New Roman" w:eastAsia="Times New Roman" w:hAnsi="Times New Roman" w:cs="Times New Roman"/>
                <w:sz w:val="28"/>
                <w:szCs w:val="28"/>
              </w:rPr>
              <w:t>gà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mật</w:t>
            </w:r>
            <w:proofErr w:type="spellEnd"/>
            <w:r w:rsidRPr="00127ECF">
              <w:rPr>
                <w:rFonts w:ascii="Times New Roman" w:eastAsia="Times New Roman" w:hAnsi="Times New Roman" w:cs="Times New Roman"/>
                <w:sz w:val="28"/>
                <w:szCs w:val="28"/>
              </w:rPr>
              <w:t xml:space="preserve"> ong</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41CB8CB"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13.933</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4CEA0C80" w14:textId="76AE7305"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tcPr>
          <w:p w14:paraId="49EE72A6" w14:textId="278B075A"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50000</w:t>
            </w:r>
          </w:p>
        </w:tc>
        <w:tc>
          <w:tcPr>
            <w:tcW w:w="1379" w:type="dxa"/>
            <w:tcBorders>
              <w:top w:val="single" w:sz="4" w:space="0" w:color="auto"/>
              <w:left w:val="single" w:sz="4" w:space="0" w:color="auto"/>
              <w:bottom w:val="single" w:sz="4" w:space="0" w:color="auto"/>
              <w:right w:val="single" w:sz="4" w:space="0" w:color="auto"/>
            </w:tcBorders>
            <w:shd w:val="clear" w:color="auto" w:fill="auto"/>
            <w:vAlign w:val="center"/>
          </w:tcPr>
          <w:p w14:paraId="5BB13693" w14:textId="0EF91DE5"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3841" w:type="dxa"/>
            <w:tcBorders>
              <w:top w:val="single" w:sz="4" w:space="0" w:color="auto"/>
              <w:left w:val="single" w:sz="4" w:space="0" w:color="auto"/>
              <w:bottom w:val="single" w:sz="4" w:space="0" w:color="auto"/>
              <w:right w:val="single" w:sz="4" w:space="0" w:color="auto"/>
            </w:tcBorders>
            <w:shd w:val="clear" w:color="auto" w:fill="auto"/>
            <w:vAlign w:val="center"/>
          </w:tcPr>
          <w:p w14:paraId="3887914D" w14:textId="77777777" w:rsidR="00DF21F4" w:rsidRPr="00127ECF" w:rsidRDefault="009E7086" w:rsidP="00902693">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31E9C486" w14:textId="77777777" w:rsidTr="0078770E">
        <w:trPr>
          <w:trHeight w:val="702"/>
        </w:trPr>
        <w:tc>
          <w:tcPr>
            <w:tcW w:w="800"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14:paraId="36B3EA34"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10</w:t>
            </w:r>
          </w:p>
        </w:tc>
        <w:tc>
          <w:tcPr>
            <w:tcW w:w="2250" w:type="dxa"/>
            <w:vMerge w:val="restart"/>
            <w:tcBorders>
              <w:top w:val="single" w:sz="4" w:space="0" w:color="auto"/>
              <w:left w:val="single" w:sz="8" w:space="0" w:color="000000"/>
              <w:bottom w:val="single" w:sz="8" w:space="0" w:color="000000"/>
              <w:right w:val="single" w:sz="4" w:space="0" w:color="auto"/>
            </w:tcBorders>
            <w:shd w:val="clear" w:color="auto" w:fill="auto"/>
            <w:vAlign w:val="center"/>
          </w:tcPr>
          <w:p w14:paraId="2F2CA8AE"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w:t>
            </w:r>
            <w:proofErr w:type="spellStart"/>
            <w:r w:rsidRPr="00127ECF">
              <w:rPr>
                <w:rFonts w:ascii="Times New Roman" w:eastAsia="Times New Roman" w:hAnsi="Times New Roman" w:cs="Times New Roman"/>
                <w:sz w:val="28"/>
                <w:szCs w:val="28"/>
              </w:rPr>
              <w:t>tấm</w:t>
            </w:r>
            <w:proofErr w:type="spellEnd"/>
            <w:r w:rsidRPr="00127ECF">
              <w:rPr>
                <w:rFonts w:ascii="Times New Roman" w:eastAsia="Times New Roman" w:hAnsi="Times New Roman" w:cs="Times New Roman"/>
                <w:sz w:val="28"/>
                <w:szCs w:val="28"/>
              </w:rPr>
              <w:t xml:space="preserve"> ba </w:t>
            </w:r>
            <w:proofErr w:type="spellStart"/>
            <w:r w:rsidRPr="00127ECF">
              <w:rPr>
                <w:rFonts w:ascii="Times New Roman" w:eastAsia="Times New Roman" w:hAnsi="Times New Roman" w:cs="Times New Roman"/>
                <w:sz w:val="28"/>
                <w:szCs w:val="28"/>
              </w:rPr>
              <w:t>rọi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nướng</w:t>
            </w:r>
            <w:proofErr w:type="spellEnd"/>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F4FE23E"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12.750</w:t>
            </w:r>
          </w:p>
        </w:tc>
        <w:tc>
          <w:tcPr>
            <w:tcW w:w="1890" w:type="dxa"/>
            <w:vMerge w:val="restart"/>
            <w:tcBorders>
              <w:top w:val="single" w:sz="4" w:space="0" w:color="auto"/>
              <w:left w:val="single" w:sz="4" w:space="0" w:color="auto"/>
              <w:bottom w:val="single" w:sz="8" w:space="0" w:color="000000"/>
              <w:right w:val="single" w:sz="8" w:space="0" w:color="000000"/>
            </w:tcBorders>
            <w:shd w:val="clear" w:color="auto" w:fill="auto"/>
            <w:vAlign w:val="center"/>
          </w:tcPr>
          <w:p w14:paraId="16A745DC" w14:textId="43BCD756"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1710"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14:paraId="2A2FBA87" w14:textId="43041663"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50000</w:t>
            </w:r>
          </w:p>
        </w:tc>
        <w:tc>
          <w:tcPr>
            <w:tcW w:w="1379"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14:paraId="041389F7" w14:textId="4AD03445"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3841" w:type="dxa"/>
            <w:vMerge w:val="restart"/>
            <w:tcBorders>
              <w:top w:val="single" w:sz="4" w:space="0" w:color="auto"/>
              <w:left w:val="single" w:sz="8" w:space="0" w:color="000000"/>
              <w:bottom w:val="single" w:sz="8" w:space="0" w:color="000000"/>
              <w:right w:val="single" w:sz="8" w:space="0" w:color="000000"/>
            </w:tcBorders>
            <w:shd w:val="clear" w:color="auto" w:fill="auto"/>
            <w:vAlign w:val="center"/>
          </w:tcPr>
          <w:p w14:paraId="7CA06FB1"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14BB41E6" w14:textId="77777777" w:rsidTr="00B46B9E">
        <w:trPr>
          <w:trHeight w:val="483"/>
        </w:trPr>
        <w:tc>
          <w:tcPr>
            <w:tcW w:w="800" w:type="dxa"/>
            <w:vMerge/>
            <w:tcBorders>
              <w:top w:val="nil"/>
              <w:left w:val="single" w:sz="8" w:space="0" w:color="000000"/>
              <w:bottom w:val="single" w:sz="8" w:space="0" w:color="000000"/>
              <w:right w:val="single" w:sz="8" w:space="0" w:color="000000"/>
            </w:tcBorders>
            <w:shd w:val="clear" w:color="auto" w:fill="auto"/>
            <w:vAlign w:val="center"/>
          </w:tcPr>
          <w:p w14:paraId="70251FD2"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2250" w:type="dxa"/>
            <w:vMerge/>
            <w:tcBorders>
              <w:top w:val="nil"/>
              <w:left w:val="single" w:sz="8" w:space="0" w:color="000000"/>
              <w:bottom w:val="single" w:sz="8" w:space="0" w:color="000000"/>
              <w:right w:val="single" w:sz="4" w:space="0" w:color="auto"/>
            </w:tcBorders>
            <w:shd w:val="clear" w:color="auto" w:fill="auto"/>
            <w:vAlign w:val="center"/>
          </w:tcPr>
          <w:p w14:paraId="5B429EA5" w14:textId="77777777" w:rsidR="00DF21F4" w:rsidRPr="00127ECF" w:rsidRDefault="00DF21F4" w:rsidP="00902693">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108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5CCF463"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890" w:type="dxa"/>
            <w:vMerge/>
            <w:tcBorders>
              <w:top w:val="nil"/>
              <w:left w:val="single" w:sz="4" w:space="0" w:color="auto"/>
              <w:bottom w:val="single" w:sz="8" w:space="0" w:color="000000"/>
              <w:right w:val="single" w:sz="8" w:space="0" w:color="000000"/>
            </w:tcBorders>
            <w:shd w:val="clear" w:color="auto" w:fill="auto"/>
            <w:vAlign w:val="center"/>
          </w:tcPr>
          <w:p w14:paraId="42C848A4"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710" w:type="dxa"/>
            <w:vMerge/>
            <w:tcBorders>
              <w:top w:val="nil"/>
              <w:left w:val="single" w:sz="8" w:space="0" w:color="000000"/>
              <w:bottom w:val="single" w:sz="8" w:space="0" w:color="000000"/>
              <w:right w:val="single" w:sz="8" w:space="0" w:color="000000"/>
            </w:tcBorders>
            <w:shd w:val="clear" w:color="auto" w:fill="auto"/>
            <w:vAlign w:val="center"/>
          </w:tcPr>
          <w:p w14:paraId="18978AC8"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379" w:type="dxa"/>
            <w:vMerge/>
            <w:tcBorders>
              <w:top w:val="nil"/>
              <w:left w:val="single" w:sz="8" w:space="0" w:color="000000"/>
              <w:bottom w:val="single" w:sz="8" w:space="0" w:color="000000"/>
              <w:right w:val="single" w:sz="8" w:space="0" w:color="000000"/>
            </w:tcBorders>
            <w:shd w:val="clear" w:color="auto" w:fill="auto"/>
            <w:vAlign w:val="center"/>
          </w:tcPr>
          <w:p w14:paraId="08B3CDE9"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3841" w:type="dxa"/>
            <w:vMerge/>
            <w:tcBorders>
              <w:top w:val="nil"/>
              <w:left w:val="single" w:sz="8" w:space="0" w:color="000000"/>
              <w:bottom w:val="single" w:sz="8" w:space="0" w:color="000000"/>
              <w:right w:val="single" w:sz="8" w:space="0" w:color="000000"/>
            </w:tcBorders>
            <w:shd w:val="clear" w:color="auto" w:fill="auto"/>
            <w:vAlign w:val="center"/>
          </w:tcPr>
          <w:p w14:paraId="74EF2069" w14:textId="77777777" w:rsidR="00DF21F4" w:rsidRPr="00127ECF" w:rsidRDefault="00DF21F4" w:rsidP="00902693">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r>
      <w:tr w:rsidR="00DF21F4" w:rsidRPr="00127ECF" w14:paraId="7E8EF16B" w14:textId="77777777" w:rsidTr="00B46B9E">
        <w:trPr>
          <w:trHeight w:val="702"/>
        </w:trPr>
        <w:tc>
          <w:tcPr>
            <w:tcW w:w="800" w:type="dxa"/>
            <w:vMerge w:val="restart"/>
            <w:tcBorders>
              <w:top w:val="nil"/>
              <w:left w:val="single" w:sz="8" w:space="0" w:color="000000"/>
              <w:bottom w:val="single" w:sz="8" w:space="0" w:color="000000"/>
              <w:right w:val="single" w:sz="8" w:space="0" w:color="000000"/>
            </w:tcBorders>
            <w:shd w:val="clear" w:color="auto" w:fill="auto"/>
            <w:vAlign w:val="center"/>
          </w:tcPr>
          <w:p w14:paraId="6EDBE1CE"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11</w:t>
            </w:r>
          </w:p>
        </w:tc>
        <w:tc>
          <w:tcPr>
            <w:tcW w:w="2250" w:type="dxa"/>
            <w:vMerge w:val="restart"/>
            <w:tcBorders>
              <w:top w:val="nil"/>
              <w:left w:val="single" w:sz="8" w:space="0" w:color="000000"/>
              <w:bottom w:val="single" w:sz="8" w:space="0" w:color="000000"/>
              <w:right w:val="single" w:sz="4" w:space="0" w:color="auto"/>
            </w:tcBorders>
            <w:shd w:val="clear" w:color="auto" w:fill="auto"/>
            <w:vAlign w:val="center"/>
          </w:tcPr>
          <w:p w14:paraId="04728018"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rang </w:t>
            </w:r>
            <w:proofErr w:type="spellStart"/>
            <w:r w:rsidRPr="00127ECF">
              <w:rPr>
                <w:rFonts w:ascii="Times New Roman" w:eastAsia="Times New Roman" w:hAnsi="Times New Roman" w:cs="Times New Roman"/>
                <w:sz w:val="28"/>
                <w:szCs w:val="28"/>
              </w:rPr>
              <w:t>gà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lóc</w:t>
            </w:r>
            <w:proofErr w:type="spellEnd"/>
            <w:r w:rsidRPr="00127ECF">
              <w:rPr>
                <w:rFonts w:ascii="Times New Roman" w:eastAsia="Times New Roman" w:hAnsi="Times New Roman" w:cs="Times New Roman"/>
                <w:sz w:val="28"/>
                <w:szCs w:val="28"/>
              </w:rPr>
              <w:t xml:space="preserve"> xương</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37A8CDB2" w14:textId="77777777" w:rsidR="00DF21F4" w:rsidRPr="00127ECF" w:rsidRDefault="009E7086" w:rsidP="00902693">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12.750</w:t>
            </w:r>
          </w:p>
        </w:tc>
        <w:tc>
          <w:tcPr>
            <w:tcW w:w="1890" w:type="dxa"/>
            <w:vMerge w:val="restart"/>
            <w:tcBorders>
              <w:top w:val="nil"/>
              <w:left w:val="single" w:sz="4" w:space="0" w:color="auto"/>
              <w:bottom w:val="single" w:sz="8" w:space="0" w:color="000000"/>
              <w:right w:val="single" w:sz="8" w:space="0" w:color="000000"/>
            </w:tcBorders>
            <w:shd w:val="clear" w:color="auto" w:fill="auto"/>
            <w:vAlign w:val="center"/>
          </w:tcPr>
          <w:p w14:paraId="61E7E93F" w14:textId="0EEF0BE5"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1710" w:type="dxa"/>
            <w:vMerge w:val="restart"/>
            <w:tcBorders>
              <w:top w:val="nil"/>
              <w:left w:val="single" w:sz="8" w:space="0" w:color="000000"/>
              <w:bottom w:val="single" w:sz="8" w:space="0" w:color="000000"/>
              <w:right w:val="single" w:sz="8" w:space="0" w:color="000000"/>
            </w:tcBorders>
            <w:shd w:val="clear" w:color="auto" w:fill="auto"/>
            <w:vAlign w:val="center"/>
          </w:tcPr>
          <w:p w14:paraId="18EC0FF3" w14:textId="19E74932"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50000</w:t>
            </w:r>
          </w:p>
        </w:tc>
        <w:tc>
          <w:tcPr>
            <w:tcW w:w="1379" w:type="dxa"/>
            <w:vMerge w:val="restart"/>
            <w:tcBorders>
              <w:top w:val="nil"/>
              <w:left w:val="single" w:sz="8" w:space="0" w:color="000000"/>
              <w:bottom w:val="single" w:sz="8" w:space="0" w:color="000000"/>
              <w:right w:val="single" w:sz="8" w:space="0" w:color="000000"/>
            </w:tcBorders>
            <w:shd w:val="clear" w:color="auto" w:fill="auto"/>
            <w:vAlign w:val="center"/>
          </w:tcPr>
          <w:p w14:paraId="332C8CA2" w14:textId="26AF5664"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262626"/>
                <w:sz w:val="28"/>
                <w:szCs w:val="28"/>
                <w:lang w:val="en-US"/>
              </w:rPr>
              <w:t>45000</w:t>
            </w:r>
          </w:p>
        </w:tc>
        <w:tc>
          <w:tcPr>
            <w:tcW w:w="3841" w:type="dxa"/>
            <w:vMerge w:val="restart"/>
            <w:tcBorders>
              <w:top w:val="nil"/>
              <w:left w:val="single" w:sz="8" w:space="0" w:color="000000"/>
              <w:bottom w:val="single" w:sz="8" w:space="0" w:color="000000"/>
              <w:right w:val="single" w:sz="8" w:space="0" w:color="000000"/>
            </w:tcBorders>
            <w:shd w:val="clear" w:color="auto" w:fill="auto"/>
            <w:vAlign w:val="center"/>
          </w:tcPr>
          <w:p w14:paraId="4F1BF4E6"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1FF95DB0" w14:textId="77777777" w:rsidTr="00B46B9E">
        <w:trPr>
          <w:trHeight w:val="483"/>
        </w:trPr>
        <w:tc>
          <w:tcPr>
            <w:tcW w:w="800" w:type="dxa"/>
            <w:vMerge/>
            <w:tcBorders>
              <w:top w:val="nil"/>
              <w:left w:val="single" w:sz="8" w:space="0" w:color="000000"/>
              <w:bottom w:val="single" w:sz="8" w:space="0" w:color="000000"/>
              <w:right w:val="single" w:sz="8" w:space="0" w:color="000000"/>
            </w:tcBorders>
            <w:shd w:val="clear" w:color="auto" w:fill="auto"/>
            <w:vAlign w:val="center"/>
          </w:tcPr>
          <w:p w14:paraId="4CD09C38"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2250" w:type="dxa"/>
            <w:vMerge/>
            <w:tcBorders>
              <w:top w:val="nil"/>
              <w:left w:val="single" w:sz="8" w:space="0" w:color="000000"/>
              <w:bottom w:val="single" w:sz="8" w:space="0" w:color="000000"/>
              <w:right w:val="single" w:sz="4" w:space="0" w:color="auto"/>
            </w:tcBorders>
            <w:shd w:val="clear" w:color="auto" w:fill="auto"/>
            <w:vAlign w:val="center"/>
          </w:tcPr>
          <w:p w14:paraId="7A05DE0B" w14:textId="77777777" w:rsidR="00DF21F4" w:rsidRPr="00127ECF" w:rsidRDefault="00DF21F4" w:rsidP="00902693">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108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E2433B2"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890" w:type="dxa"/>
            <w:vMerge/>
            <w:tcBorders>
              <w:top w:val="nil"/>
              <w:left w:val="single" w:sz="4" w:space="0" w:color="auto"/>
              <w:bottom w:val="single" w:sz="8" w:space="0" w:color="000000"/>
              <w:right w:val="single" w:sz="8" w:space="0" w:color="000000"/>
            </w:tcBorders>
            <w:shd w:val="clear" w:color="auto" w:fill="auto"/>
            <w:vAlign w:val="center"/>
          </w:tcPr>
          <w:p w14:paraId="5DE01C7D"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710" w:type="dxa"/>
            <w:vMerge/>
            <w:tcBorders>
              <w:top w:val="nil"/>
              <w:left w:val="single" w:sz="8" w:space="0" w:color="000000"/>
              <w:bottom w:val="single" w:sz="8" w:space="0" w:color="000000"/>
              <w:right w:val="single" w:sz="8" w:space="0" w:color="000000"/>
            </w:tcBorders>
            <w:shd w:val="clear" w:color="auto" w:fill="auto"/>
            <w:vAlign w:val="center"/>
          </w:tcPr>
          <w:p w14:paraId="79B1C5AB"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379" w:type="dxa"/>
            <w:vMerge/>
            <w:tcBorders>
              <w:top w:val="nil"/>
              <w:left w:val="single" w:sz="8" w:space="0" w:color="000000"/>
              <w:bottom w:val="single" w:sz="8" w:space="0" w:color="000000"/>
              <w:right w:val="single" w:sz="8" w:space="0" w:color="000000"/>
            </w:tcBorders>
            <w:shd w:val="clear" w:color="auto" w:fill="auto"/>
            <w:vAlign w:val="center"/>
          </w:tcPr>
          <w:p w14:paraId="33F91E4B"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3841" w:type="dxa"/>
            <w:vMerge/>
            <w:tcBorders>
              <w:top w:val="nil"/>
              <w:left w:val="single" w:sz="8" w:space="0" w:color="000000"/>
              <w:bottom w:val="single" w:sz="8" w:space="0" w:color="000000"/>
              <w:right w:val="single" w:sz="8" w:space="0" w:color="000000"/>
            </w:tcBorders>
            <w:shd w:val="clear" w:color="auto" w:fill="auto"/>
            <w:vAlign w:val="center"/>
          </w:tcPr>
          <w:p w14:paraId="770BEFBF" w14:textId="77777777" w:rsidR="00DF21F4" w:rsidRPr="00127ECF" w:rsidRDefault="00DF21F4" w:rsidP="00902693">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r>
      <w:tr w:rsidR="00DF21F4" w:rsidRPr="00127ECF" w14:paraId="14E18B8A" w14:textId="77777777" w:rsidTr="00B46B9E">
        <w:trPr>
          <w:trHeight w:val="702"/>
        </w:trPr>
        <w:tc>
          <w:tcPr>
            <w:tcW w:w="800" w:type="dxa"/>
            <w:vMerge w:val="restart"/>
            <w:tcBorders>
              <w:top w:val="nil"/>
              <w:left w:val="single" w:sz="8" w:space="0" w:color="000000"/>
              <w:bottom w:val="single" w:sz="8" w:space="0" w:color="000000"/>
              <w:right w:val="single" w:sz="8" w:space="0" w:color="000000"/>
            </w:tcBorders>
            <w:shd w:val="clear" w:color="auto" w:fill="auto"/>
            <w:vAlign w:val="center"/>
          </w:tcPr>
          <w:p w14:paraId="3C8BE09C"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12</w:t>
            </w:r>
          </w:p>
        </w:tc>
        <w:tc>
          <w:tcPr>
            <w:tcW w:w="2250" w:type="dxa"/>
            <w:vMerge w:val="restart"/>
            <w:tcBorders>
              <w:top w:val="nil"/>
              <w:left w:val="single" w:sz="8" w:space="0" w:color="000000"/>
              <w:bottom w:val="single" w:sz="8" w:space="0" w:color="000000"/>
              <w:right w:val="single" w:sz="4" w:space="0" w:color="auto"/>
            </w:tcBorders>
            <w:shd w:val="clear" w:color="auto" w:fill="auto"/>
            <w:vAlign w:val="center"/>
          </w:tcPr>
          <w:p w14:paraId="5D3498F0"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rang </w:t>
            </w:r>
            <w:proofErr w:type="spellStart"/>
            <w:r w:rsidRPr="00127ECF">
              <w:rPr>
                <w:rFonts w:ascii="Times New Roman" w:eastAsia="Times New Roman" w:hAnsi="Times New Roman" w:cs="Times New Roman"/>
                <w:sz w:val="28"/>
                <w:szCs w:val="28"/>
              </w:rPr>
              <w:t>trứng</w:t>
            </w:r>
            <w:proofErr w:type="spellEnd"/>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5DC07FA"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12.003</w:t>
            </w:r>
          </w:p>
        </w:tc>
        <w:tc>
          <w:tcPr>
            <w:tcW w:w="1890" w:type="dxa"/>
            <w:vMerge w:val="restart"/>
            <w:tcBorders>
              <w:top w:val="nil"/>
              <w:left w:val="single" w:sz="4" w:space="0" w:color="auto"/>
              <w:bottom w:val="single" w:sz="8" w:space="0" w:color="000000"/>
              <w:right w:val="single" w:sz="8" w:space="0" w:color="000000"/>
            </w:tcBorders>
            <w:shd w:val="clear" w:color="auto" w:fill="auto"/>
            <w:vAlign w:val="center"/>
          </w:tcPr>
          <w:p w14:paraId="252AE507" w14:textId="61DD8F0E" w:rsidR="00DF21F4" w:rsidRPr="00902693" w:rsidRDefault="00902693" w:rsidP="00902693">
            <w:pPr>
              <w:spacing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sz w:val="28"/>
                <w:szCs w:val="28"/>
                <w:lang w:val="en-US"/>
              </w:rPr>
              <w:t>40000</w:t>
            </w:r>
          </w:p>
        </w:tc>
        <w:tc>
          <w:tcPr>
            <w:tcW w:w="1710" w:type="dxa"/>
            <w:vMerge w:val="restart"/>
            <w:tcBorders>
              <w:top w:val="nil"/>
              <w:left w:val="single" w:sz="8" w:space="0" w:color="000000"/>
              <w:bottom w:val="single" w:sz="8" w:space="0" w:color="000000"/>
              <w:right w:val="single" w:sz="8" w:space="0" w:color="000000"/>
            </w:tcBorders>
            <w:shd w:val="clear" w:color="auto" w:fill="auto"/>
            <w:vAlign w:val="center"/>
          </w:tcPr>
          <w:p w14:paraId="79A103E6" w14:textId="0101CEF3" w:rsidR="00DF21F4" w:rsidRPr="00902693" w:rsidRDefault="00902693" w:rsidP="00902693">
            <w:pPr>
              <w:spacing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sz w:val="28"/>
                <w:szCs w:val="28"/>
                <w:lang w:val="en-US"/>
              </w:rPr>
              <w:t>45000</w:t>
            </w:r>
          </w:p>
        </w:tc>
        <w:tc>
          <w:tcPr>
            <w:tcW w:w="1379" w:type="dxa"/>
            <w:vMerge w:val="restart"/>
            <w:tcBorders>
              <w:top w:val="nil"/>
              <w:left w:val="single" w:sz="8" w:space="0" w:color="000000"/>
              <w:bottom w:val="single" w:sz="8" w:space="0" w:color="000000"/>
              <w:right w:val="single" w:sz="8" w:space="0" w:color="000000"/>
            </w:tcBorders>
            <w:shd w:val="clear" w:color="auto" w:fill="auto"/>
            <w:vAlign w:val="center"/>
          </w:tcPr>
          <w:p w14:paraId="311F7DE6" w14:textId="5350F0B2"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lang w:val="en-US"/>
              </w:rPr>
              <w:t>40000</w:t>
            </w:r>
          </w:p>
        </w:tc>
        <w:tc>
          <w:tcPr>
            <w:tcW w:w="3841" w:type="dxa"/>
            <w:vMerge w:val="restart"/>
            <w:tcBorders>
              <w:top w:val="nil"/>
              <w:left w:val="single" w:sz="8" w:space="0" w:color="000000"/>
              <w:bottom w:val="single" w:sz="8" w:space="0" w:color="000000"/>
              <w:right w:val="single" w:sz="8" w:space="0" w:color="000000"/>
            </w:tcBorders>
            <w:shd w:val="clear" w:color="auto" w:fill="auto"/>
            <w:vAlign w:val="center"/>
          </w:tcPr>
          <w:p w14:paraId="202DB766"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3BDD5CFA" w14:textId="77777777" w:rsidTr="00B46B9E">
        <w:trPr>
          <w:trHeight w:val="702"/>
        </w:trPr>
        <w:tc>
          <w:tcPr>
            <w:tcW w:w="800" w:type="dxa"/>
            <w:vMerge/>
            <w:tcBorders>
              <w:top w:val="nil"/>
              <w:left w:val="single" w:sz="8" w:space="0" w:color="000000"/>
              <w:bottom w:val="single" w:sz="8" w:space="0" w:color="000000"/>
              <w:right w:val="single" w:sz="8" w:space="0" w:color="000000"/>
            </w:tcBorders>
            <w:shd w:val="clear" w:color="auto" w:fill="auto"/>
            <w:vAlign w:val="center"/>
          </w:tcPr>
          <w:p w14:paraId="2BB2EB8D"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2250" w:type="dxa"/>
            <w:vMerge/>
            <w:tcBorders>
              <w:top w:val="nil"/>
              <w:left w:val="single" w:sz="8" w:space="0" w:color="000000"/>
              <w:bottom w:val="single" w:sz="8" w:space="0" w:color="000000"/>
              <w:right w:val="single" w:sz="4" w:space="0" w:color="auto"/>
            </w:tcBorders>
            <w:shd w:val="clear" w:color="auto" w:fill="auto"/>
            <w:vAlign w:val="center"/>
          </w:tcPr>
          <w:p w14:paraId="0A033F77" w14:textId="77777777" w:rsidR="00DF21F4" w:rsidRPr="00127ECF" w:rsidRDefault="00DF21F4" w:rsidP="00902693">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1080" w:type="dxa"/>
            <w:vMerge/>
            <w:tcBorders>
              <w:top w:val="single" w:sz="4" w:space="0" w:color="auto"/>
              <w:left w:val="single" w:sz="4" w:space="0" w:color="auto"/>
              <w:bottom w:val="single" w:sz="4" w:space="0" w:color="auto"/>
              <w:right w:val="single" w:sz="4" w:space="0" w:color="auto"/>
            </w:tcBorders>
            <w:shd w:val="clear" w:color="auto" w:fill="auto"/>
            <w:vAlign w:val="center"/>
          </w:tcPr>
          <w:p w14:paraId="39A67765"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890" w:type="dxa"/>
            <w:vMerge/>
            <w:tcBorders>
              <w:top w:val="nil"/>
              <w:left w:val="single" w:sz="4" w:space="0" w:color="auto"/>
              <w:bottom w:val="single" w:sz="8" w:space="0" w:color="000000"/>
              <w:right w:val="single" w:sz="8" w:space="0" w:color="000000"/>
            </w:tcBorders>
            <w:shd w:val="clear" w:color="auto" w:fill="auto"/>
            <w:vAlign w:val="center"/>
          </w:tcPr>
          <w:p w14:paraId="423F3C40"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710" w:type="dxa"/>
            <w:vMerge/>
            <w:tcBorders>
              <w:top w:val="nil"/>
              <w:left w:val="single" w:sz="8" w:space="0" w:color="000000"/>
              <w:bottom w:val="single" w:sz="8" w:space="0" w:color="000000"/>
              <w:right w:val="single" w:sz="8" w:space="0" w:color="000000"/>
            </w:tcBorders>
            <w:shd w:val="clear" w:color="auto" w:fill="auto"/>
            <w:vAlign w:val="center"/>
          </w:tcPr>
          <w:p w14:paraId="0EF745EF"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1379" w:type="dxa"/>
            <w:vMerge/>
            <w:tcBorders>
              <w:top w:val="nil"/>
              <w:left w:val="single" w:sz="8" w:space="0" w:color="000000"/>
              <w:bottom w:val="single" w:sz="8" w:space="0" w:color="000000"/>
              <w:right w:val="single" w:sz="8" w:space="0" w:color="000000"/>
            </w:tcBorders>
            <w:shd w:val="clear" w:color="auto" w:fill="auto"/>
            <w:vAlign w:val="center"/>
          </w:tcPr>
          <w:p w14:paraId="3F429DC4" w14:textId="77777777" w:rsidR="00DF21F4" w:rsidRPr="00127ECF" w:rsidRDefault="00DF21F4"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
        </w:tc>
        <w:tc>
          <w:tcPr>
            <w:tcW w:w="3841" w:type="dxa"/>
            <w:vMerge/>
            <w:tcBorders>
              <w:top w:val="nil"/>
              <w:left w:val="single" w:sz="8" w:space="0" w:color="000000"/>
              <w:bottom w:val="single" w:sz="8" w:space="0" w:color="000000"/>
              <w:right w:val="single" w:sz="8" w:space="0" w:color="000000"/>
            </w:tcBorders>
            <w:shd w:val="clear" w:color="auto" w:fill="auto"/>
            <w:vAlign w:val="center"/>
          </w:tcPr>
          <w:p w14:paraId="79AB4E07" w14:textId="77777777" w:rsidR="00DF21F4" w:rsidRPr="00127ECF" w:rsidRDefault="00DF21F4" w:rsidP="00902693">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r>
      <w:tr w:rsidR="00DF21F4" w:rsidRPr="00127ECF" w14:paraId="172C4209" w14:textId="77777777" w:rsidTr="0078770E">
        <w:trPr>
          <w:trHeight w:val="98"/>
        </w:trPr>
        <w:tc>
          <w:tcPr>
            <w:tcW w:w="800" w:type="dxa"/>
            <w:tcBorders>
              <w:top w:val="nil"/>
              <w:left w:val="single" w:sz="8" w:space="0" w:color="000000"/>
              <w:bottom w:val="single" w:sz="4" w:space="0" w:color="auto"/>
              <w:right w:val="single" w:sz="8" w:space="0" w:color="000000"/>
            </w:tcBorders>
            <w:shd w:val="clear" w:color="auto" w:fill="auto"/>
            <w:vAlign w:val="center"/>
          </w:tcPr>
          <w:p w14:paraId="3644B52B"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13</w:t>
            </w:r>
          </w:p>
        </w:tc>
        <w:tc>
          <w:tcPr>
            <w:tcW w:w="2250" w:type="dxa"/>
            <w:tcBorders>
              <w:top w:val="nil"/>
              <w:left w:val="single" w:sz="8" w:space="0" w:color="000000"/>
              <w:bottom w:val="single" w:sz="4" w:space="0" w:color="auto"/>
              <w:right w:val="single" w:sz="4" w:space="0" w:color="auto"/>
            </w:tcBorders>
            <w:shd w:val="clear" w:color="auto" w:fill="auto"/>
            <w:vAlign w:val="center"/>
          </w:tcPr>
          <w:p w14:paraId="04E6FE01"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rang </w:t>
            </w:r>
            <w:proofErr w:type="spellStart"/>
            <w:r w:rsidRPr="00127ECF">
              <w:rPr>
                <w:rFonts w:ascii="Times New Roman" w:eastAsia="Times New Roman" w:hAnsi="Times New Roman" w:cs="Times New Roman"/>
                <w:sz w:val="28"/>
                <w:szCs w:val="28"/>
              </w:rPr>
              <w:t>gà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xào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nấm</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CAB1580"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11.750</w:t>
            </w:r>
          </w:p>
        </w:tc>
        <w:tc>
          <w:tcPr>
            <w:tcW w:w="1890" w:type="dxa"/>
            <w:tcBorders>
              <w:top w:val="nil"/>
              <w:left w:val="single" w:sz="4" w:space="0" w:color="auto"/>
              <w:bottom w:val="single" w:sz="4" w:space="0" w:color="auto"/>
              <w:right w:val="single" w:sz="8" w:space="0" w:color="000000"/>
            </w:tcBorders>
            <w:shd w:val="clear" w:color="auto" w:fill="auto"/>
            <w:vAlign w:val="center"/>
          </w:tcPr>
          <w:p w14:paraId="3A649EA0" w14:textId="14CA99C8"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lang w:val="en-US"/>
              </w:rPr>
              <w:t>40000</w:t>
            </w:r>
          </w:p>
        </w:tc>
        <w:tc>
          <w:tcPr>
            <w:tcW w:w="1710" w:type="dxa"/>
            <w:tcBorders>
              <w:top w:val="nil"/>
              <w:left w:val="nil"/>
              <w:bottom w:val="single" w:sz="4" w:space="0" w:color="auto"/>
              <w:right w:val="single" w:sz="8" w:space="0" w:color="000000"/>
            </w:tcBorders>
            <w:shd w:val="clear" w:color="auto" w:fill="auto"/>
            <w:vAlign w:val="center"/>
          </w:tcPr>
          <w:p w14:paraId="412632C5" w14:textId="18851CA4" w:rsidR="00DF21F4" w:rsidRPr="00902693" w:rsidRDefault="00902693" w:rsidP="00902693">
            <w:pPr>
              <w:spacing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sz w:val="28"/>
                <w:szCs w:val="28"/>
                <w:lang w:val="en-US"/>
              </w:rPr>
              <w:t>45000</w:t>
            </w:r>
          </w:p>
        </w:tc>
        <w:tc>
          <w:tcPr>
            <w:tcW w:w="1379" w:type="dxa"/>
            <w:tcBorders>
              <w:top w:val="nil"/>
              <w:left w:val="nil"/>
              <w:bottom w:val="single" w:sz="4" w:space="0" w:color="auto"/>
              <w:right w:val="single" w:sz="8" w:space="0" w:color="000000"/>
            </w:tcBorders>
            <w:shd w:val="clear" w:color="auto" w:fill="auto"/>
            <w:vAlign w:val="center"/>
          </w:tcPr>
          <w:p w14:paraId="717696D1" w14:textId="1189AB22"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lang w:val="en-US"/>
              </w:rPr>
              <w:t>40000</w:t>
            </w:r>
          </w:p>
        </w:tc>
        <w:tc>
          <w:tcPr>
            <w:tcW w:w="3841" w:type="dxa"/>
            <w:tcBorders>
              <w:top w:val="nil"/>
              <w:left w:val="single" w:sz="8" w:space="0" w:color="000000"/>
              <w:bottom w:val="single" w:sz="4" w:space="0" w:color="auto"/>
              <w:right w:val="single" w:sz="8" w:space="0" w:color="000000"/>
            </w:tcBorders>
            <w:shd w:val="clear" w:color="auto" w:fill="auto"/>
            <w:vAlign w:val="center"/>
          </w:tcPr>
          <w:p w14:paraId="6D84B54D" w14:textId="77777777" w:rsidR="00DF21F4" w:rsidRPr="00127ECF" w:rsidRDefault="009E7086" w:rsidP="00902693">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13099735" w14:textId="77777777" w:rsidTr="0078770E">
        <w:trPr>
          <w:trHeight w:val="98"/>
        </w:trPr>
        <w:tc>
          <w:tcPr>
            <w:tcW w:w="800" w:type="dxa"/>
            <w:tcBorders>
              <w:top w:val="single" w:sz="4" w:space="0" w:color="auto"/>
              <w:left w:val="single" w:sz="4" w:space="0" w:color="auto"/>
              <w:bottom w:val="single" w:sz="4" w:space="0" w:color="auto"/>
              <w:right w:val="single" w:sz="4" w:space="0" w:color="auto"/>
            </w:tcBorders>
            <w:shd w:val="clear" w:color="auto" w:fill="auto"/>
            <w:vAlign w:val="center"/>
          </w:tcPr>
          <w:p w14:paraId="17EE1EE0"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14</w:t>
            </w:r>
          </w:p>
        </w:tc>
        <w:tc>
          <w:tcPr>
            <w:tcW w:w="2250" w:type="dxa"/>
            <w:tcBorders>
              <w:top w:val="single" w:sz="4" w:space="0" w:color="auto"/>
              <w:left w:val="single" w:sz="4" w:space="0" w:color="auto"/>
              <w:bottom w:val="single" w:sz="4" w:space="0" w:color="auto"/>
              <w:right w:val="single" w:sz="4" w:space="0" w:color="auto"/>
            </w:tcBorders>
            <w:shd w:val="clear" w:color="auto" w:fill="auto"/>
            <w:vAlign w:val="center"/>
          </w:tcPr>
          <w:p w14:paraId="2523356B" w14:textId="77777777" w:rsidR="00DF21F4" w:rsidRPr="00127ECF" w:rsidRDefault="009E7086" w:rsidP="00902693">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Cơm </w:t>
            </w:r>
            <w:proofErr w:type="spellStart"/>
            <w:r w:rsidRPr="00127ECF">
              <w:rPr>
                <w:rFonts w:ascii="Times New Roman" w:eastAsia="Times New Roman" w:hAnsi="Times New Roman" w:cs="Times New Roman"/>
                <w:sz w:val="28"/>
                <w:szCs w:val="28"/>
              </w:rPr>
              <w:t>gà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mắm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tỏi</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2C50CA2"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12.250</w: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C82769E" w14:textId="5DF05233"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lang w:val="en-US"/>
              </w:rPr>
              <w:t>40000</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tcPr>
          <w:p w14:paraId="640D8E72" w14:textId="6D4F4F5B" w:rsidR="00DF21F4" w:rsidRPr="00902693" w:rsidRDefault="00902693" w:rsidP="00902693">
            <w:pPr>
              <w:spacing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sz w:val="28"/>
                <w:szCs w:val="28"/>
                <w:lang w:val="en-US"/>
              </w:rPr>
              <w:t>45000</w:t>
            </w:r>
          </w:p>
        </w:tc>
        <w:tc>
          <w:tcPr>
            <w:tcW w:w="1379" w:type="dxa"/>
            <w:tcBorders>
              <w:top w:val="single" w:sz="4" w:space="0" w:color="auto"/>
              <w:left w:val="single" w:sz="4" w:space="0" w:color="auto"/>
              <w:bottom w:val="single" w:sz="4" w:space="0" w:color="auto"/>
              <w:right w:val="single" w:sz="4" w:space="0" w:color="auto"/>
            </w:tcBorders>
            <w:shd w:val="clear" w:color="auto" w:fill="auto"/>
            <w:vAlign w:val="center"/>
          </w:tcPr>
          <w:p w14:paraId="771E9FC6" w14:textId="5C7781E8" w:rsidR="00DF21F4" w:rsidRPr="00127ECF" w:rsidRDefault="00902693" w:rsidP="00902693">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lang w:val="en-US"/>
              </w:rPr>
              <w:t>40000</w:t>
            </w:r>
          </w:p>
        </w:tc>
        <w:tc>
          <w:tcPr>
            <w:tcW w:w="3841" w:type="dxa"/>
            <w:tcBorders>
              <w:top w:val="single" w:sz="4" w:space="0" w:color="auto"/>
              <w:left w:val="single" w:sz="4" w:space="0" w:color="auto"/>
              <w:bottom w:val="single" w:sz="4" w:space="0" w:color="auto"/>
              <w:right w:val="single" w:sz="4" w:space="0" w:color="auto"/>
            </w:tcBorders>
            <w:shd w:val="clear" w:color="auto" w:fill="auto"/>
            <w:vAlign w:val="center"/>
          </w:tcPr>
          <w:p w14:paraId="6CE47280" w14:textId="77777777" w:rsidR="00DF21F4" w:rsidRPr="00127ECF" w:rsidRDefault="009E7086" w:rsidP="00902693">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r>
      <w:tr w:rsidR="00DF21F4" w:rsidRPr="00127ECF" w14:paraId="5719EC68" w14:textId="77777777" w:rsidTr="0078770E">
        <w:trPr>
          <w:trHeight w:val="98"/>
        </w:trPr>
        <w:tc>
          <w:tcPr>
            <w:tcW w:w="800" w:type="dxa"/>
            <w:tcBorders>
              <w:top w:val="single" w:sz="4" w:space="0" w:color="auto"/>
              <w:left w:val="single" w:sz="8" w:space="0" w:color="000000"/>
              <w:bottom w:val="single" w:sz="8" w:space="0" w:color="000000"/>
              <w:right w:val="single" w:sz="8" w:space="0" w:color="000000"/>
            </w:tcBorders>
            <w:shd w:val="clear" w:color="auto" w:fill="auto"/>
            <w:vAlign w:val="center"/>
          </w:tcPr>
          <w:p w14:paraId="71FA85B9"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18</w:t>
            </w:r>
          </w:p>
        </w:tc>
        <w:tc>
          <w:tcPr>
            <w:tcW w:w="2250" w:type="dxa"/>
            <w:tcBorders>
              <w:top w:val="single" w:sz="4" w:space="0" w:color="auto"/>
              <w:left w:val="single" w:sz="8" w:space="0" w:color="000000"/>
              <w:bottom w:val="single" w:sz="8" w:space="0" w:color="000000"/>
              <w:right w:val="single" w:sz="4" w:space="0" w:color="auto"/>
            </w:tcBorders>
            <w:shd w:val="clear" w:color="auto" w:fill="auto"/>
            <w:vAlign w:val="center"/>
          </w:tcPr>
          <w:p w14:paraId="32E8F043" w14:textId="77777777" w:rsidR="00DF21F4" w:rsidRPr="00127ECF" w:rsidRDefault="009E7086" w:rsidP="00902693">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Pepsi</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D55FD1A"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4.375</w:t>
            </w:r>
          </w:p>
        </w:tc>
        <w:tc>
          <w:tcPr>
            <w:tcW w:w="1890" w:type="dxa"/>
            <w:tcBorders>
              <w:top w:val="single" w:sz="4" w:space="0" w:color="auto"/>
              <w:left w:val="single" w:sz="4" w:space="0" w:color="auto"/>
              <w:bottom w:val="single" w:sz="8" w:space="0" w:color="000000"/>
              <w:right w:val="single" w:sz="8" w:space="0" w:color="000000"/>
            </w:tcBorders>
            <w:shd w:val="clear" w:color="auto" w:fill="auto"/>
            <w:vAlign w:val="center"/>
          </w:tcPr>
          <w:p w14:paraId="56DBA237" w14:textId="77777777" w:rsidR="00DF21F4" w:rsidRPr="00127ECF" w:rsidRDefault="009E7086" w:rsidP="00902693">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w:t>
            </w:r>
          </w:p>
        </w:tc>
        <w:tc>
          <w:tcPr>
            <w:tcW w:w="1710" w:type="dxa"/>
            <w:tcBorders>
              <w:top w:val="single" w:sz="4" w:space="0" w:color="auto"/>
              <w:left w:val="single" w:sz="8" w:space="0" w:color="000000"/>
              <w:bottom w:val="single" w:sz="8" w:space="0" w:color="000000"/>
              <w:right w:val="single" w:sz="8" w:space="0" w:color="000000"/>
            </w:tcBorders>
            <w:shd w:val="clear" w:color="auto" w:fill="auto"/>
            <w:vAlign w:val="center"/>
          </w:tcPr>
          <w:p w14:paraId="42EAF4AB"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w:t>
            </w:r>
          </w:p>
        </w:tc>
        <w:tc>
          <w:tcPr>
            <w:tcW w:w="1379" w:type="dxa"/>
            <w:tcBorders>
              <w:top w:val="single" w:sz="4" w:space="0" w:color="auto"/>
              <w:left w:val="single" w:sz="8" w:space="0" w:color="000000"/>
              <w:bottom w:val="single" w:sz="8" w:space="0" w:color="000000"/>
              <w:right w:val="single" w:sz="8" w:space="0" w:color="000000"/>
            </w:tcBorders>
            <w:shd w:val="clear" w:color="auto" w:fill="auto"/>
            <w:vAlign w:val="center"/>
          </w:tcPr>
          <w:p w14:paraId="4AB9120C"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w:t>
            </w:r>
          </w:p>
        </w:tc>
        <w:tc>
          <w:tcPr>
            <w:tcW w:w="3841" w:type="dxa"/>
            <w:tcBorders>
              <w:top w:val="single" w:sz="4" w:space="0" w:color="auto"/>
              <w:left w:val="single" w:sz="8" w:space="0" w:color="000000"/>
              <w:bottom w:val="single" w:sz="8" w:space="0" w:color="000000"/>
              <w:right w:val="single" w:sz="8" w:space="0" w:color="000000"/>
            </w:tcBorders>
            <w:shd w:val="clear" w:color="auto" w:fill="auto"/>
            <w:vAlign w:val="center"/>
          </w:tcPr>
          <w:p w14:paraId="38F62C9A"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trung </w:t>
            </w:r>
            <w:proofErr w:type="spellStart"/>
            <w:r w:rsidRPr="00127ECF">
              <w:rPr>
                <w:rFonts w:ascii="Times New Roman" w:eastAsia="Times New Roman" w:hAnsi="Times New Roman" w:cs="Times New Roman"/>
                <w:sz w:val="28"/>
                <w:szCs w:val="28"/>
              </w:rPr>
              <w:t>bình</w:t>
            </w:r>
            <w:proofErr w:type="spellEnd"/>
            <w:r w:rsidRPr="00127ECF">
              <w:rPr>
                <w:rFonts w:ascii="Times New Roman" w:eastAsia="Times New Roman" w:hAnsi="Times New Roman" w:cs="Times New Roman"/>
                <w:sz w:val="28"/>
                <w:szCs w:val="28"/>
              </w:rPr>
              <w:t xml:space="preserve"> trên </w:t>
            </w:r>
            <w:proofErr w:type="spellStart"/>
            <w:r w:rsidRPr="00127ECF">
              <w:rPr>
                <w:rFonts w:ascii="Times New Roman" w:eastAsia="Times New Roman" w:hAnsi="Times New Roman" w:cs="Times New Roman"/>
                <w:sz w:val="28"/>
                <w:szCs w:val="28"/>
              </w:rPr>
              <w:t>thị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p>
        </w:tc>
      </w:tr>
      <w:tr w:rsidR="00DF21F4" w:rsidRPr="00127ECF" w14:paraId="052CCEC3" w14:textId="77777777" w:rsidTr="00B46B9E">
        <w:trPr>
          <w:trHeight w:val="98"/>
        </w:trPr>
        <w:tc>
          <w:tcPr>
            <w:tcW w:w="800" w:type="dxa"/>
            <w:tcBorders>
              <w:top w:val="nil"/>
              <w:left w:val="single" w:sz="8" w:space="0" w:color="000000"/>
              <w:bottom w:val="single" w:sz="8" w:space="0" w:color="000000"/>
              <w:right w:val="single" w:sz="8" w:space="0" w:color="000000"/>
            </w:tcBorders>
            <w:shd w:val="clear" w:color="auto" w:fill="auto"/>
            <w:vAlign w:val="center"/>
          </w:tcPr>
          <w:p w14:paraId="188F312B"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19</w:t>
            </w:r>
          </w:p>
        </w:tc>
        <w:tc>
          <w:tcPr>
            <w:tcW w:w="2250" w:type="dxa"/>
            <w:tcBorders>
              <w:top w:val="nil"/>
              <w:left w:val="single" w:sz="8" w:space="0" w:color="000000"/>
              <w:bottom w:val="single" w:sz="8" w:space="0" w:color="000000"/>
              <w:right w:val="single" w:sz="4" w:space="0" w:color="auto"/>
            </w:tcBorders>
            <w:shd w:val="clear" w:color="auto" w:fill="auto"/>
            <w:vAlign w:val="center"/>
          </w:tcPr>
          <w:p w14:paraId="485DFADD" w14:textId="77777777" w:rsidR="00DF21F4" w:rsidRPr="00127ECF" w:rsidRDefault="009E7086" w:rsidP="00902693">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Mirinda</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86DCB9F"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4.375</w:t>
            </w:r>
          </w:p>
        </w:tc>
        <w:tc>
          <w:tcPr>
            <w:tcW w:w="1890" w:type="dxa"/>
            <w:tcBorders>
              <w:top w:val="nil"/>
              <w:left w:val="single" w:sz="4" w:space="0" w:color="auto"/>
              <w:bottom w:val="single" w:sz="8" w:space="0" w:color="000000"/>
              <w:right w:val="single" w:sz="8" w:space="0" w:color="000000"/>
            </w:tcBorders>
            <w:shd w:val="clear" w:color="auto" w:fill="auto"/>
            <w:vAlign w:val="center"/>
          </w:tcPr>
          <w:p w14:paraId="07297CB7"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10000</w:t>
            </w:r>
          </w:p>
        </w:tc>
        <w:tc>
          <w:tcPr>
            <w:tcW w:w="1710" w:type="dxa"/>
            <w:tcBorders>
              <w:top w:val="nil"/>
              <w:left w:val="single" w:sz="8" w:space="0" w:color="000000"/>
              <w:bottom w:val="single" w:sz="8" w:space="0" w:color="000000"/>
              <w:right w:val="single" w:sz="8" w:space="0" w:color="000000"/>
            </w:tcBorders>
            <w:shd w:val="clear" w:color="auto" w:fill="auto"/>
            <w:vAlign w:val="center"/>
          </w:tcPr>
          <w:p w14:paraId="5DA225D0"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10000</w:t>
            </w:r>
          </w:p>
        </w:tc>
        <w:tc>
          <w:tcPr>
            <w:tcW w:w="1379" w:type="dxa"/>
            <w:tcBorders>
              <w:top w:val="nil"/>
              <w:left w:val="single" w:sz="8" w:space="0" w:color="000000"/>
              <w:bottom w:val="single" w:sz="8" w:space="0" w:color="000000"/>
              <w:right w:val="single" w:sz="8" w:space="0" w:color="000000"/>
            </w:tcBorders>
            <w:shd w:val="clear" w:color="auto" w:fill="auto"/>
            <w:vAlign w:val="center"/>
          </w:tcPr>
          <w:p w14:paraId="30917248"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10000</w:t>
            </w:r>
          </w:p>
        </w:tc>
        <w:tc>
          <w:tcPr>
            <w:tcW w:w="3841" w:type="dxa"/>
            <w:tcBorders>
              <w:top w:val="nil"/>
              <w:left w:val="single" w:sz="8" w:space="0" w:color="000000"/>
              <w:bottom w:val="single" w:sz="8" w:space="0" w:color="000000"/>
              <w:right w:val="single" w:sz="8" w:space="0" w:color="000000"/>
            </w:tcBorders>
            <w:shd w:val="clear" w:color="auto" w:fill="auto"/>
            <w:vAlign w:val="center"/>
          </w:tcPr>
          <w:p w14:paraId="56DA0634"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trung </w:t>
            </w:r>
            <w:proofErr w:type="spellStart"/>
            <w:r w:rsidRPr="00127ECF">
              <w:rPr>
                <w:rFonts w:ascii="Times New Roman" w:eastAsia="Times New Roman" w:hAnsi="Times New Roman" w:cs="Times New Roman"/>
                <w:sz w:val="28"/>
                <w:szCs w:val="28"/>
              </w:rPr>
              <w:t>bình</w:t>
            </w:r>
            <w:proofErr w:type="spellEnd"/>
            <w:r w:rsidRPr="00127ECF">
              <w:rPr>
                <w:rFonts w:ascii="Times New Roman" w:eastAsia="Times New Roman" w:hAnsi="Times New Roman" w:cs="Times New Roman"/>
                <w:sz w:val="28"/>
                <w:szCs w:val="28"/>
              </w:rPr>
              <w:t xml:space="preserve"> trên </w:t>
            </w:r>
            <w:proofErr w:type="spellStart"/>
            <w:r w:rsidRPr="00127ECF">
              <w:rPr>
                <w:rFonts w:ascii="Times New Roman" w:eastAsia="Times New Roman" w:hAnsi="Times New Roman" w:cs="Times New Roman"/>
                <w:sz w:val="28"/>
                <w:szCs w:val="28"/>
              </w:rPr>
              <w:t>thị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p>
        </w:tc>
      </w:tr>
      <w:tr w:rsidR="00DF21F4" w:rsidRPr="00127ECF" w14:paraId="5DD080BE" w14:textId="77777777" w:rsidTr="00B46B9E">
        <w:trPr>
          <w:trHeight w:val="678"/>
        </w:trPr>
        <w:tc>
          <w:tcPr>
            <w:tcW w:w="800" w:type="dxa"/>
            <w:tcBorders>
              <w:top w:val="nil"/>
              <w:left w:val="single" w:sz="8" w:space="0" w:color="000000"/>
              <w:bottom w:val="single" w:sz="8" w:space="0" w:color="000000"/>
              <w:right w:val="single" w:sz="8" w:space="0" w:color="000000"/>
            </w:tcBorders>
            <w:shd w:val="clear" w:color="auto" w:fill="auto"/>
            <w:vAlign w:val="center"/>
          </w:tcPr>
          <w:p w14:paraId="2304C876"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w:t>
            </w:r>
          </w:p>
        </w:tc>
        <w:tc>
          <w:tcPr>
            <w:tcW w:w="2250" w:type="dxa"/>
            <w:tcBorders>
              <w:top w:val="nil"/>
              <w:left w:val="single" w:sz="8" w:space="0" w:color="000000"/>
              <w:bottom w:val="single" w:sz="8" w:space="0" w:color="000000"/>
              <w:right w:val="single" w:sz="4" w:space="0" w:color="auto"/>
            </w:tcBorders>
            <w:shd w:val="clear" w:color="auto" w:fill="auto"/>
            <w:vAlign w:val="center"/>
          </w:tcPr>
          <w:p w14:paraId="098B247F" w14:textId="77777777" w:rsidR="00DF21F4" w:rsidRPr="00127ECF" w:rsidRDefault="009E7086" w:rsidP="00902693">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lọc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lavie</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A03D682"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3.600</w:t>
            </w:r>
          </w:p>
        </w:tc>
        <w:tc>
          <w:tcPr>
            <w:tcW w:w="1890" w:type="dxa"/>
            <w:tcBorders>
              <w:top w:val="nil"/>
              <w:left w:val="single" w:sz="4" w:space="0" w:color="auto"/>
              <w:bottom w:val="single" w:sz="8" w:space="0" w:color="000000"/>
              <w:right w:val="single" w:sz="8" w:space="0" w:color="000000"/>
            </w:tcBorders>
            <w:shd w:val="clear" w:color="auto" w:fill="auto"/>
            <w:vAlign w:val="center"/>
          </w:tcPr>
          <w:p w14:paraId="4048FFCF"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7000</w:t>
            </w:r>
          </w:p>
        </w:tc>
        <w:tc>
          <w:tcPr>
            <w:tcW w:w="1710" w:type="dxa"/>
            <w:tcBorders>
              <w:top w:val="nil"/>
              <w:left w:val="single" w:sz="8" w:space="0" w:color="000000"/>
              <w:bottom w:val="single" w:sz="8" w:space="0" w:color="000000"/>
              <w:right w:val="single" w:sz="8" w:space="0" w:color="000000"/>
            </w:tcBorders>
            <w:shd w:val="clear" w:color="auto" w:fill="auto"/>
            <w:vAlign w:val="center"/>
          </w:tcPr>
          <w:p w14:paraId="4B8A8616"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7000</w:t>
            </w:r>
          </w:p>
        </w:tc>
        <w:tc>
          <w:tcPr>
            <w:tcW w:w="1379" w:type="dxa"/>
            <w:tcBorders>
              <w:top w:val="nil"/>
              <w:left w:val="single" w:sz="8" w:space="0" w:color="000000"/>
              <w:bottom w:val="single" w:sz="8" w:space="0" w:color="000000"/>
              <w:right w:val="single" w:sz="8" w:space="0" w:color="000000"/>
            </w:tcBorders>
            <w:shd w:val="clear" w:color="auto" w:fill="auto"/>
            <w:vAlign w:val="center"/>
          </w:tcPr>
          <w:p w14:paraId="1C46C453"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7000</w:t>
            </w:r>
          </w:p>
        </w:tc>
        <w:tc>
          <w:tcPr>
            <w:tcW w:w="3841" w:type="dxa"/>
            <w:tcBorders>
              <w:top w:val="nil"/>
              <w:left w:val="single" w:sz="8" w:space="0" w:color="000000"/>
              <w:bottom w:val="single" w:sz="8" w:space="0" w:color="000000"/>
              <w:right w:val="single" w:sz="8" w:space="0" w:color="000000"/>
            </w:tcBorders>
            <w:shd w:val="clear" w:color="auto" w:fill="auto"/>
            <w:vAlign w:val="center"/>
          </w:tcPr>
          <w:p w14:paraId="61E65ED2"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trung </w:t>
            </w:r>
            <w:proofErr w:type="spellStart"/>
            <w:r w:rsidRPr="00127ECF">
              <w:rPr>
                <w:rFonts w:ascii="Times New Roman" w:eastAsia="Times New Roman" w:hAnsi="Times New Roman" w:cs="Times New Roman"/>
                <w:sz w:val="28"/>
                <w:szCs w:val="28"/>
              </w:rPr>
              <w:t>bình</w:t>
            </w:r>
            <w:proofErr w:type="spellEnd"/>
            <w:r w:rsidRPr="00127ECF">
              <w:rPr>
                <w:rFonts w:ascii="Times New Roman" w:eastAsia="Times New Roman" w:hAnsi="Times New Roman" w:cs="Times New Roman"/>
                <w:sz w:val="28"/>
                <w:szCs w:val="28"/>
              </w:rPr>
              <w:t xml:space="preserve"> trên </w:t>
            </w:r>
            <w:proofErr w:type="spellStart"/>
            <w:r w:rsidRPr="00127ECF">
              <w:rPr>
                <w:rFonts w:ascii="Times New Roman" w:eastAsia="Times New Roman" w:hAnsi="Times New Roman" w:cs="Times New Roman"/>
                <w:sz w:val="28"/>
                <w:szCs w:val="28"/>
              </w:rPr>
              <w:t>thị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p>
        </w:tc>
      </w:tr>
      <w:tr w:rsidR="00DF21F4" w:rsidRPr="00127ECF" w14:paraId="07B663EF" w14:textId="77777777" w:rsidTr="00B46B9E">
        <w:trPr>
          <w:trHeight w:val="98"/>
        </w:trPr>
        <w:tc>
          <w:tcPr>
            <w:tcW w:w="800" w:type="dxa"/>
            <w:tcBorders>
              <w:top w:val="nil"/>
              <w:left w:val="single" w:sz="8" w:space="0" w:color="000000"/>
              <w:bottom w:val="single" w:sz="8" w:space="0" w:color="000000"/>
              <w:right w:val="single" w:sz="8" w:space="0" w:color="000000"/>
            </w:tcBorders>
            <w:shd w:val="clear" w:color="auto" w:fill="auto"/>
            <w:vAlign w:val="center"/>
          </w:tcPr>
          <w:p w14:paraId="22E7ECCA"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21</w:t>
            </w:r>
          </w:p>
        </w:tc>
        <w:tc>
          <w:tcPr>
            <w:tcW w:w="2250" w:type="dxa"/>
            <w:tcBorders>
              <w:top w:val="nil"/>
              <w:left w:val="single" w:sz="8" w:space="0" w:color="000000"/>
              <w:bottom w:val="single" w:sz="8" w:space="0" w:color="000000"/>
              <w:right w:val="single" w:sz="4" w:space="0" w:color="auto"/>
            </w:tcBorders>
            <w:shd w:val="clear" w:color="auto" w:fill="auto"/>
            <w:vAlign w:val="center"/>
          </w:tcPr>
          <w:p w14:paraId="3673CD36" w14:textId="77777777" w:rsidR="00DF21F4" w:rsidRPr="00127ECF" w:rsidRDefault="009E7086" w:rsidP="00902693">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chè</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3946391" w14:textId="77777777" w:rsidR="00DF21F4" w:rsidRPr="00127ECF" w:rsidRDefault="00DF21F4" w:rsidP="00902693">
            <w:pPr>
              <w:spacing w:line="360" w:lineRule="auto"/>
              <w:jc w:val="center"/>
              <w:rPr>
                <w:rFonts w:ascii="Times New Roman" w:eastAsia="Times New Roman" w:hAnsi="Times New Roman" w:cs="Times New Roman"/>
                <w:color w:val="000000"/>
                <w:sz w:val="28"/>
                <w:szCs w:val="28"/>
              </w:rPr>
            </w:pPr>
          </w:p>
        </w:tc>
        <w:tc>
          <w:tcPr>
            <w:tcW w:w="1890" w:type="dxa"/>
            <w:tcBorders>
              <w:top w:val="nil"/>
              <w:left w:val="single" w:sz="4" w:space="0" w:color="auto"/>
              <w:bottom w:val="single" w:sz="8" w:space="0" w:color="000000"/>
              <w:right w:val="single" w:sz="8" w:space="0" w:color="000000"/>
            </w:tcBorders>
            <w:shd w:val="clear" w:color="auto" w:fill="auto"/>
            <w:vAlign w:val="center"/>
          </w:tcPr>
          <w:p w14:paraId="3EBC6813" w14:textId="77777777" w:rsidR="00DF21F4" w:rsidRPr="00127ECF" w:rsidRDefault="009E7086" w:rsidP="00902693">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Free</w:t>
            </w:r>
            <w:proofErr w:type="spellEnd"/>
          </w:p>
        </w:tc>
        <w:tc>
          <w:tcPr>
            <w:tcW w:w="1710" w:type="dxa"/>
            <w:tcBorders>
              <w:top w:val="nil"/>
              <w:left w:val="single" w:sz="8" w:space="0" w:color="000000"/>
              <w:bottom w:val="single" w:sz="8" w:space="0" w:color="000000"/>
              <w:right w:val="single" w:sz="8" w:space="0" w:color="000000"/>
            </w:tcBorders>
            <w:shd w:val="clear" w:color="auto" w:fill="auto"/>
            <w:vAlign w:val="center"/>
          </w:tcPr>
          <w:p w14:paraId="5CF175CB"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Free</w:t>
            </w:r>
            <w:proofErr w:type="spellEnd"/>
          </w:p>
        </w:tc>
        <w:tc>
          <w:tcPr>
            <w:tcW w:w="1379" w:type="dxa"/>
            <w:tcBorders>
              <w:top w:val="nil"/>
              <w:left w:val="single" w:sz="8" w:space="0" w:color="000000"/>
              <w:bottom w:val="single" w:sz="8" w:space="0" w:color="000000"/>
              <w:right w:val="single" w:sz="8" w:space="0" w:color="000000"/>
            </w:tcBorders>
            <w:shd w:val="clear" w:color="auto" w:fill="auto"/>
            <w:vAlign w:val="center"/>
          </w:tcPr>
          <w:p w14:paraId="3640E53B"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Free</w:t>
            </w:r>
            <w:proofErr w:type="spellEnd"/>
          </w:p>
        </w:tc>
        <w:tc>
          <w:tcPr>
            <w:tcW w:w="3841" w:type="dxa"/>
            <w:tcBorders>
              <w:top w:val="nil"/>
              <w:left w:val="single" w:sz="8" w:space="0" w:color="000000"/>
              <w:bottom w:val="single" w:sz="8" w:space="0" w:color="000000"/>
              <w:right w:val="single" w:sz="8" w:space="0" w:color="000000"/>
            </w:tcBorders>
            <w:shd w:val="clear" w:color="auto" w:fill="auto"/>
            <w:vAlign w:val="center"/>
          </w:tcPr>
          <w:p w14:paraId="72A6E544" w14:textId="77777777" w:rsidR="00DF21F4" w:rsidRPr="00127ECF" w:rsidRDefault="00DF21F4" w:rsidP="00902693">
            <w:pPr>
              <w:spacing w:line="360" w:lineRule="auto"/>
              <w:rPr>
                <w:rFonts w:ascii="Times New Roman" w:eastAsia="Times New Roman" w:hAnsi="Times New Roman" w:cs="Times New Roman"/>
                <w:color w:val="000000"/>
                <w:sz w:val="28"/>
                <w:szCs w:val="28"/>
              </w:rPr>
            </w:pPr>
          </w:p>
        </w:tc>
      </w:tr>
      <w:tr w:rsidR="00DF21F4" w:rsidRPr="00127ECF" w14:paraId="73037D5D" w14:textId="77777777" w:rsidTr="00B46B9E">
        <w:trPr>
          <w:trHeight w:val="98"/>
        </w:trPr>
        <w:tc>
          <w:tcPr>
            <w:tcW w:w="800" w:type="dxa"/>
            <w:tcBorders>
              <w:top w:val="nil"/>
              <w:left w:val="single" w:sz="8" w:space="0" w:color="000000"/>
              <w:bottom w:val="single" w:sz="8" w:space="0" w:color="000000"/>
              <w:right w:val="single" w:sz="8" w:space="0" w:color="000000"/>
            </w:tcBorders>
            <w:shd w:val="clear" w:color="auto" w:fill="auto"/>
            <w:vAlign w:val="center"/>
          </w:tcPr>
          <w:p w14:paraId="7B246F9C"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22</w:t>
            </w:r>
          </w:p>
        </w:tc>
        <w:tc>
          <w:tcPr>
            <w:tcW w:w="2250" w:type="dxa"/>
            <w:tcBorders>
              <w:top w:val="nil"/>
              <w:left w:val="single" w:sz="8" w:space="0" w:color="000000"/>
              <w:bottom w:val="single" w:sz="8" w:space="0" w:color="000000"/>
              <w:right w:val="single" w:sz="8" w:space="0" w:color="000000"/>
            </w:tcBorders>
            <w:shd w:val="clear" w:color="auto" w:fill="auto"/>
            <w:vAlign w:val="center"/>
          </w:tcPr>
          <w:p w14:paraId="3FDA9ED2" w14:textId="77777777" w:rsidR="00DF21F4" w:rsidRPr="00127ECF" w:rsidRDefault="009E7086" w:rsidP="00902693">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7up</w:t>
            </w:r>
          </w:p>
        </w:tc>
        <w:tc>
          <w:tcPr>
            <w:tcW w:w="1080" w:type="dxa"/>
            <w:tcBorders>
              <w:top w:val="single" w:sz="4" w:space="0" w:color="auto"/>
              <w:left w:val="nil"/>
              <w:bottom w:val="single" w:sz="8" w:space="0" w:color="000000"/>
              <w:right w:val="single" w:sz="8" w:space="0" w:color="000000"/>
            </w:tcBorders>
            <w:shd w:val="clear" w:color="auto" w:fill="auto"/>
            <w:vAlign w:val="center"/>
          </w:tcPr>
          <w:p w14:paraId="410BAE8A"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4.375</w:t>
            </w:r>
          </w:p>
        </w:tc>
        <w:tc>
          <w:tcPr>
            <w:tcW w:w="1890" w:type="dxa"/>
            <w:tcBorders>
              <w:top w:val="nil"/>
              <w:left w:val="nil"/>
              <w:bottom w:val="single" w:sz="8" w:space="0" w:color="000000"/>
              <w:right w:val="single" w:sz="8" w:space="0" w:color="000000"/>
            </w:tcBorders>
            <w:shd w:val="clear" w:color="auto" w:fill="auto"/>
            <w:vAlign w:val="center"/>
          </w:tcPr>
          <w:p w14:paraId="7833AC36" w14:textId="77777777" w:rsidR="00DF21F4" w:rsidRPr="00127ECF" w:rsidRDefault="009E7086" w:rsidP="00902693">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10000</w:t>
            </w:r>
          </w:p>
        </w:tc>
        <w:tc>
          <w:tcPr>
            <w:tcW w:w="1710" w:type="dxa"/>
            <w:tcBorders>
              <w:top w:val="nil"/>
              <w:left w:val="single" w:sz="8" w:space="0" w:color="000000"/>
              <w:bottom w:val="single" w:sz="8" w:space="0" w:color="000000"/>
              <w:right w:val="single" w:sz="8" w:space="0" w:color="000000"/>
            </w:tcBorders>
            <w:shd w:val="clear" w:color="auto" w:fill="auto"/>
            <w:vAlign w:val="center"/>
          </w:tcPr>
          <w:p w14:paraId="716289C7"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10000</w:t>
            </w:r>
          </w:p>
        </w:tc>
        <w:tc>
          <w:tcPr>
            <w:tcW w:w="1379" w:type="dxa"/>
            <w:tcBorders>
              <w:top w:val="nil"/>
              <w:left w:val="single" w:sz="8" w:space="0" w:color="000000"/>
              <w:bottom w:val="single" w:sz="8" w:space="0" w:color="000000"/>
              <w:right w:val="single" w:sz="8" w:space="0" w:color="000000"/>
            </w:tcBorders>
            <w:shd w:val="clear" w:color="auto" w:fill="auto"/>
            <w:vAlign w:val="center"/>
          </w:tcPr>
          <w:p w14:paraId="6C4C825D" w14:textId="77777777" w:rsidR="00DF21F4" w:rsidRPr="00127ECF" w:rsidRDefault="009E7086" w:rsidP="0090269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10000</w:t>
            </w:r>
          </w:p>
        </w:tc>
        <w:tc>
          <w:tcPr>
            <w:tcW w:w="3841" w:type="dxa"/>
            <w:tcBorders>
              <w:top w:val="nil"/>
              <w:left w:val="single" w:sz="8" w:space="0" w:color="000000"/>
              <w:bottom w:val="single" w:sz="8" w:space="0" w:color="000000"/>
              <w:right w:val="single" w:sz="8" w:space="0" w:color="000000"/>
            </w:tcBorders>
            <w:shd w:val="clear" w:color="auto" w:fill="auto"/>
            <w:vAlign w:val="center"/>
          </w:tcPr>
          <w:p w14:paraId="4E32195A" w14:textId="77777777" w:rsidR="00DF21F4" w:rsidRPr="00127ECF" w:rsidRDefault="009E7086" w:rsidP="00902693">
            <w:pP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trung </w:t>
            </w:r>
            <w:proofErr w:type="spellStart"/>
            <w:r w:rsidRPr="00127ECF">
              <w:rPr>
                <w:rFonts w:ascii="Times New Roman" w:eastAsia="Times New Roman" w:hAnsi="Times New Roman" w:cs="Times New Roman"/>
                <w:sz w:val="28"/>
                <w:szCs w:val="28"/>
              </w:rPr>
              <w:t>bình</w:t>
            </w:r>
            <w:proofErr w:type="spellEnd"/>
            <w:r w:rsidRPr="00127ECF">
              <w:rPr>
                <w:rFonts w:ascii="Times New Roman" w:eastAsia="Times New Roman" w:hAnsi="Times New Roman" w:cs="Times New Roman"/>
                <w:sz w:val="28"/>
                <w:szCs w:val="28"/>
              </w:rPr>
              <w:t xml:space="preserve"> trên </w:t>
            </w:r>
            <w:proofErr w:type="spellStart"/>
            <w:r w:rsidRPr="00127ECF">
              <w:rPr>
                <w:rFonts w:ascii="Times New Roman" w:eastAsia="Times New Roman" w:hAnsi="Times New Roman" w:cs="Times New Roman"/>
                <w:sz w:val="28"/>
                <w:szCs w:val="28"/>
              </w:rPr>
              <w:t>thị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p>
        </w:tc>
      </w:tr>
    </w:tbl>
    <w:p w14:paraId="67ED59A9" w14:textId="77777777" w:rsidR="00DF21F4" w:rsidRPr="00127ECF" w:rsidRDefault="00DF21F4" w:rsidP="00127ECF">
      <w:pPr>
        <w:spacing w:after="0" w:line="360" w:lineRule="auto"/>
        <w:jc w:val="both"/>
        <w:rPr>
          <w:rFonts w:ascii="Times New Roman" w:eastAsia="Times New Roman" w:hAnsi="Times New Roman" w:cs="Times New Roman"/>
          <w:sz w:val="28"/>
          <w:szCs w:val="28"/>
        </w:rPr>
      </w:pPr>
    </w:p>
    <w:p w14:paraId="601EED88" w14:textId="00BB4C35" w:rsidR="00DF21F4" w:rsidRPr="002355B9" w:rsidRDefault="009E7086" w:rsidP="002355B9">
      <w:pPr>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rPr>
      </w:pPr>
      <w:bookmarkStart w:id="64" w:name="_heading=h.1mrcu09" w:colFirst="0" w:colLast="0"/>
      <w:bookmarkEnd w:id="64"/>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2.</w:t>
      </w:r>
      <w:r w:rsidRPr="00127ECF">
        <w:rPr>
          <w:rFonts w:ascii="Times New Roman" w:eastAsia="Times New Roman" w:hAnsi="Times New Roman" w:cs="Times New Roman"/>
          <w:b/>
          <w:i/>
          <w:sz w:val="28"/>
          <w:szCs w:val="28"/>
        </w:rPr>
        <w:t>3</w:t>
      </w:r>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định</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giá</w:t>
      </w:r>
      <w:proofErr w:type="spellEnd"/>
    </w:p>
    <w:p w14:paraId="11E1064C" w14:textId="39A09D42" w:rsidR="002355B9" w:rsidRDefault="002355B9" w:rsidP="002355B9">
      <w:pPr>
        <w:rPr>
          <w:rFonts w:ascii="Times New Roman" w:eastAsia="Times New Roman" w:hAnsi="Times New Roman" w:cs="Times New Roman"/>
          <w:b/>
          <w:color w:val="FF0000"/>
          <w:sz w:val="28"/>
          <w:szCs w:val="28"/>
        </w:rPr>
        <w:sectPr w:rsidR="002355B9" w:rsidSect="00810BE5">
          <w:pgSz w:w="15840" w:h="12240" w:orient="landscape"/>
          <w:pgMar w:top="1985" w:right="1985" w:bottom="1134" w:left="1701" w:header="709" w:footer="709" w:gutter="0"/>
          <w:cols w:space="720"/>
          <w:docGrid w:linePitch="286"/>
        </w:sectPr>
      </w:pPr>
    </w:p>
    <w:p w14:paraId="1D8B725E" w14:textId="32506545"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65" w:name="_Toc117864756"/>
      <w:r w:rsidRPr="00127ECF">
        <w:rPr>
          <w:rFonts w:ascii="Times New Roman" w:eastAsia="Times New Roman" w:hAnsi="Times New Roman" w:cs="Times New Roman"/>
          <w:b/>
          <w:color w:val="FF0000"/>
          <w:sz w:val="28"/>
          <w:szCs w:val="28"/>
        </w:rPr>
        <w:lastRenderedPageBreak/>
        <w:t xml:space="preserve">2.3   </w:t>
      </w:r>
      <w:proofErr w:type="spellStart"/>
      <w:r w:rsidRPr="00127ECF">
        <w:rPr>
          <w:rFonts w:ascii="Times New Roman" w:eastAsia="Times New Roman" w:hAnsi="Times New Roman" w:cs="Times New Roman"/>
          <w:b/>
          <w:color w:val="FF0000"/>
          <w:sz w:val="28"/>
          <w:szCs w:val="28"/>
        </w:rPr>
        <w:t>Place</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Địa</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điểm</w:t>
      </w:r>
      <w:proofErr w:type="spellEnd"/>
      <w:r w:rsidRPr="00127ECF">
        <w:rPr>
          <w:rFonts w:ascii="Times New Roman" w:eastAsia="Times New Roman" w:hAnsi="Times New Roman" w:cs="Times New Roman"/>
          <w:b/>
          <w:color w:val="FF0000"/>
          <w:sz w:val="28"/>
          <w:szCs w:val="28"/>
        </w:rPr>
        <w:t>)</w:t>
      </w:r>
      <w:bookmarkEnd w:id="65"/>
    </w:p>
    <w:p w14:paraId="09AF5293"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color w:val="000000"/>
          <w:sz w:val="28"/>
          <w:szCs w:val="28"/>
        </w:rPr>
        <w:t>Địa</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điểm</w:t>
      </w:r>
      <w:proofErr w:type="spellEnd"/>
      <w:r w:rsidRPr="00127ECF">
        <w:rPr>
          <w:rFonts w:ascii="Times New Roman" w:eastAsia="Times New Roman" w:hAnsi="Times New Roman" w:cs="Times New Roman"/>
          <w:b/>
          <w:color w:val="000000"/>
          <w:sz w:val="28"/>
          <w:szCs w:val="28"/>
        </w:rPr>
        <w:t xml:space="preserve"> kinh doanh</w:t>
      </w:r>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 xml:space="preserve"> </w:t>
      </w:r>
    </w:p>
    <w:p w14:paraId="25FF7D63" w14:textId="3ED8E973" w:rsidR="00DF21F4" w:rsidRPr="00902693" w:rsidRDefault="00902693" w:rsidP="00127ECF">
      <w:pPr>
        <w:keepNext/>
        <w:spacing w:after="0" w:line="360" w:lineRule="auto"/>
        <w:jc w:val="center"/>
        <w:rPr>
          <w:rFonts w:ascii="Times New Roman" w:eastAsia="Times New Roman" w:hAnsi="Times New Roman" w:cs="Times New Roman"/>
          <w:sz w:val="28"/>
          <w:szCs w:val="28"/>
          <w:lang w:val="en-US"/>
        </w:rPr>
      </w:pPr>
      <w:r>
        <w:rPr>
          <w:noProof/>
          <w:lang w:val="en-US"/>
        </w:rPr>
        <w:drawing>
          <wp:inline distT="0" distB="0" distL="0" distR="0" wp14:anchorId="0DC51219" wp14:editId="41AE737B">
            <wp:extent cx="5791835" cy="35991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599180"/>
                    </a:xfrm>
                    <a:prstGeom prst="rect">
                      <a:avLst/>
                    </a:prstGeom>
                  </pic:spPr>
                </pic:pic>
              </a:graphicData>
            </a:graphic>
          </wp:inline>
        </w:drawing>
      </w:r>
      <w:r w:rsidR="009E7086" w:rsidRPr="00127ECF">
        <w:rPr>
          <w:rFonts w:ascii="Times New Roman" w:eastAsia="Times New Roman" w:hAnsi="Times New Roman" w:cs="Times New Roman"/>
          <w:sz w:val="28"/>
          <w:szCs w:val="28"/>
        </w:rPr>
        <w:br/>
      </w:r>
      <w:proofErr w:type="spellStart"/>
      <w:r w:rsidR="009E7086" w:rsidRPr="00127ECF">
        <w:rPr>
          <w:rFonts w:ascii="Times New Roman" w:eastAsia="Times New Roman" w:hAnsi="Times New Roman" w:cs="Times New Roman"/>
          <w:b/>
          <w:i/>
          <w:sz w:val="28"/>
          <w:szCs w:val="28"/>
        </w:rPr>
        <w:t>Hình</w:t>
      </w:r>
      <w:proofErr w:type="spellEnd"/>
      <w:r w:rsidR="009E7086" w:rsidRPr="00127ECF">
        <w:rPr>
          <w:rFonts w:ascii="Times New Roman" w:eastAsia="Times New Roman" w:hAnsi="Times New Roman" w:cs="Times New Roman"/>
          <w:b/>
          <w:i/>
          <w:sz w:val="28"/>
          <w:szCs w:val="28"/>
        </w:rPr>
        <w:t xml:space="preserve"> 2.9: </w:t>
      </w:r>
      <w:proofErr w:type="spellStart"/>
      <w:r w:rsidR="009E7086" w:rsidRPr="00127ECF">
        <w:rPr>
          <w:rFonts w:ascii="Times New Roman" w:eastAsia="Times New Roman" w:hAnsi="Times New Roman" w:cs="Times New Roman"/>
          <w:b/>
          <w:i/>
          <w:sz w:val="28"/>
          <w:szCs w:val="28"/>
        </w:rPr>
        <w:t>Vị</w:t>
      </w:r>
      <w:proofErr w:type="spellEnd"/>
      <w:r w:rsidR="009E7086" w:rsidRPr="00127ECF">
        <w:rPr>
          <w:rFonts w:ascii="Times New Roman" w:eastAsia="Times New Roman" w:hAnsi="Times New Roman" w:cs="Times New Roman"/>
          <w:b/>
          <w:i/>
          <w:sz w:val="28"/>
          <w:szCs w:val="28"/>
        </w:rPr>
        <w:t xml:space="preserve"> </w:t>
      </w:r>
      <w:proofErr w:type="spellStart"/>
      <w:r w:rsidR="009E7086" w:rsidRPr="00127ECF">
        <w:rPr>
          <w:rFonts w:ascii="Times New Roman" w:eastAsia="Times New Roman" w:hAnsi="Times New Roman" w:cs="Times New Roman"/>
          <w:b/>
          <w:i/>
          <w:sz w:val="28"/>
          <w:szCs w:val="28"/>
        </w:rPr>
        <w:t>trí</w:t>
      </w:r>
      <w:proofErr w:type="spellEnd"/>
      <w:r w:rsidR="009E7086" w:rsidRPr="00127ECF">
        <w:rPr>
          <w:rFonts w:ascii="Times New Roman" w:eastAsia="Times New Roman" w:hAnsi="Times New Roman" w:cs="Times New Roman"/>
          <w:b/>
          <w:i/>
          <w:sz w:val="28"/>
          <w:szCs w:val="28"/>
        </w:rPr>
        <w:t xml:space="preserve"> </w:t>
      </w:r>
      <w:proofErr w:type="spellStart"/>
      <w:r w:rsidR="009E7086" w:rsidRPr="00127ECF">
        <w:rPr>
          <w:rFonts w:ascii="Times New Roman" w:eastAsia="Times New Roman" w:hAnsi="Times New Roman" w:cs="Times New Roman"/>
          <w:b/>
          <w:i/>
          <w:sz w:val="28"/>
          <w:szCs w:val="28"/>
        </w:rPr>
        <w:t>của</w:t>
      </w:r>
      <w:proofErr w:type="spellEnd"/>
      <w:r w:rsidR="009E7086" w:rsidRPr="00127ECF">
        <w:rPr>
          <w:rFonts w:ascii="Times New Roman" w:eastAsia="Times New Roman" w:hAnsi="Times New Roman" w:cs="Times New Roman"/>
          <w:b/>
          <w:i/>
          <w:sz w:val="28"/>
          <w:szCs w:val="28"/>
        </w:rPr>
        <w:t xml:space="preserve"> </w:t>
      </w:r>
      <w:proofErr w:type="spellStart"/>
      <w:r>
        <w:rPr>
          <w:rFonts w:ascii="Times New Roman" w:eastAsia="Times New Roman" w:hAnsi="Times New Roman" w:cs="Times New Roman"/>
          <w:b/>
          <w:i/>
          <w:sz w:val="28"/>
          <w:szCs w:val="28"/>
          <w:lang w:val="en-US"/>
        </w:rPr>
        <w:t>Cơm</w:t>
      </w:r>
      <w:proofErr w:type="spellEnd"/>
      <w:r>
        <w:rPr>
          <w:rFonts w:ascii="Times New Roman" w:eastAsia="Times New Roman" w:hAnsi="Times New Roman" w:cs="Times New Roman"/>
          <w:b/>
          <w:i/>
          <w:sz w:val="28"/>
          <w:szCs w:val="28"/>
          <w:lang w:val="en-US"/>
        </w:rPr>
        <w:t xml:space="preserve"> Ngon Văn </w:t>
      </w:r>
      <w:proofErr w:type="spellStart"/>
      <w:r>
        <w:rPr>
          <w:rFonts w:ascii="Times New Roman" w:eastAsia="Times New Roman" w:hAnsi="Times New Roman" w:cs="Times New Roman"/>
          <w:b/>
          <w:i/>
          <w:sz w:val="28"/>
          <w:szCs w:val="28"/>
          <w:lang w:val="en-US"/>
        </w:rPr>
        <w:t>Phòng</w:t>
      </w:r>
      <w:proofErr w:type="spellEnd"/>
    </w:p>
    <w:p w14:paraId="557A0A57"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color w:val="000000"/>
          <w:sz w:val="28"/>
          <w:szCs w:val="28"/>
        </w:rPr>
        <w:t>Lý</w:t>
      </w:r>
      <w:proofErr w:type="spellEnd"/>
      <w:r w:rsidRPr="00127ECF">
        <w:rPr>
          <w:rFonts w:ascii="Times New Roman" w:eastAsia="Times New Roman" w:hAnsi="Times New Roman" w:cs="Times New Roman"/>
          <w:b/>
          <w:color w:val="000000"/>
          <w:sz w:val="28"/>
          <w:szCs w:val="28"/>
        </w:rPr>
        <w:t xml:space="preserve"> do </w:t>
      </w:r>
      <w:proofErr w:type="spellStart"/>
      <w:r w:rsidRPr="00127ECF">
        <w:rPr>
          <w:rFonts w:ascii="Times New Roman" w:eastAsia="Times New Roman" w:hAnsi="Times New Roman" w:cs="Times New Roman"/>
          <w:b/>
          <w:color w:val="000000"/>
          <w:sz w:val="28"/>
          <w:szCs w:val="28"/>
        </w:rPr>
        <w:t>lựa</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chọn</w:t>
      </w:r>
      <w:proofErr w:type="spellEnd"/>
      <w:r w:rsidRPr="00127ECF">
        <w:rPr>
          <w:rFonts w:ascii="Times New Roman" w:eastAsia="Times New Roman" w:hAnsi="Times New Roman" w:cs="Times New Roman"/>
          <w:b/>
          <w:color w:val="000000"/>
          <w:sz w:val="28"/>
          <w:szCs w:val="28"/>
        </w:rPr>
        <w:t xml:space="preserve"> khu </w:t>
      </w:r>
      <w:proofErr w:type="spellStart"/>
      <w:r w:rsidRPr="00127ECF">
        <w:rPr>
          <w:rFonts w:ascii="Times New Roman" w:eastAsia="Times New Roman" w:hAnsi="Times New Roman" w:cs="Times New Roman"/>
          <w:b/>
          <w:color w:val="000000"/>
          <w:sz w:val="28"/>
          <w:szCs w:val="28"/>
        </w:rPr>
        <w:t>vực</w:t>
      </w:r>
      <w:proofErr w:type="spellEnd"/>
      <w:r w:rsidRPr="00127ECF">
        <w:rPr>
          <w:rFonts w:ascii="Times New Roman" w:eastAsia="Times New Roman" w:hAnsi="Times New Roman" w:cs="Times New Roman"/>
          <w:b/>
          <w:color w:val="000000"/>
          <w:sz w:val="28"/>
          <w:szCs w:val="28"/>
        </w:rPr>
        <w:t xml:space="preserve">: </w:t>
      </w:r>
    </w:p>
    <w:p w14:paraId="45EBA178" w14:textId="77777777" w:rsidR="00DF21F4" w:rsidRPr="00127ECF" w:rsidRDefault="009E7086" w:rsidP="000823CE">
      <w:pPr>
        <w:numPr>
          <w:ilvl w:val="0"/>
          <w:numId w:val="25"/>
        </w:numPr>
        <w:spacing w:after="0" w:line="360" w:lineRule="auto"/>
        <w:ind w:left="270" w:firstLine="9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Vị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gần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học</w:t>
      </w:r>
      <w:proofErr w:type="spellEnd"/>
      <w:r w:rsidRPr="00127ECF">
        <w:rPr>
          <w:rFonts w:ascii="Times New Roman" w:eastAsia="Times New Roman" w:hAnsi="Times New Roman" w:cs="Times New Roman"/>
          <w:sz w:val="28"/>
          <w:szCs w:val="28"/>
        </w:rPr>
        <w:t xml:space="preserve">, nhân viên văn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dân đông </w:t>
      </w:r>
      <w:proofErr w:type="spellStart"/>
      <w:r w:rsidRPr="00127ECF">
        <w:rPr>
          <w:rFonts w:ascii="Times New Roman" w:eastAsia="Times New Roman" w:hAnsi="Times New Roman" w:cs="Times New Roman"/>
          <w:sz w:val="28"/>
          <w:szCs w:val="28"/>
        </w:rPr>
        <w:t>đúc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chung cư cao </w:t>
      </w:r>
      <w:proofErr w:type="spellStart"/>
      <w:r w:rsidRPr="00127ECF">
        <w:rPr>
          <w:rFonts w:ascii="Times New Roman" w:eastAsia="Times New Roman" w:hAnsi="Times New Roman" w:cs="Times New Roman"/>
          <w:sz w:val="28"/>
          <w:szCs w:val="28"/>
        </w:rPr>
        <w:t>tầng</w:t>
      </w:r>
      <w:proofErr w:type="spellEnd"/>
      <w:r w:rsidRPr="00127ECF">
        <w:rPr>
          <w:rFonts w:ascii="Times New Roman" w:eastAsia="Times New Roman" w:hAnsi="Times New Roman" w:cs="Times New Roman"/>
          <w:sz w:val="28"/>
          <w:szCs w:val="28"/>
        </w:rPr>
        <w:t>,...</w:t>
      </w:r>
    </w:p>
    <w:p w14:paraId="7B9E47B7" w14:textId="77777777" w:rsidR="00DF21F4" w:rsidRPr="00127ECF" w:rsidRDefault="009E7086" w:rsidP="000823CE">
      <w:pPr>
        <w:numPr>
          <w:ilvl w:val="0"/>
          <w:numId w:val="25"/>
        </w:numPr>
        <w:spacing w:after="0" w:line="360" w:lineRule="auto"/>
        <w:ind w:left="270" w:firstLine="9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Địa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điểm</w:t>
      </w:r>
      <w:proofErr w:type="spellEnd"/>
      <w:r w:rsidRPr="00127ECF">
        <w:rPr>
          <w:rFonts w:ascii="Times New Roman" w:eastAsia="Times New Roman" w:hAnsi="Times New Roman" w:cs="Times New Roman"/>
          <w:sz w:val="28"/>
          <w:szCs w:val="28"/>
        </w:rPr>
        <w:t xml:space="preserve"> trung tâm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khu </w:t>
      </w:r>
      <w:proofErr w:type="spellStart"/>
      <w:r w:rsidRPr="00127ECF">
        <w:rPr>
          <w:rFonts w:ascii="Times New Roman" w:eastAsia="Times New Roman" w:hAnsi="Times New Roman" w:cs="Times New Roman"/>
          <w:sz w:val="28"/>
          <w:szCs w:val="28"/>
        </w:rPr>
        <w:t>vực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tiện</w:t>
      </w:r>
      <w:proofErr w:type="spellEnd"/>
      <w:r w:rsidRPr="00127ECF">
        <w:rPr>
          <w:rFonts w:ascii="Times New Roman" w:eastAsia="Times New Roman" w:hAnsi="Times New Roman" w:cs="Times New Roman"/>
          <w:sz w:val="28"/>
          <w:szCs w:val="28"/>
        </w:rPr>
        <w:t xml:space="preserve"> cho giao thông.</w:t>
      </w:r>
    </w:p>
    <w:p w14:paraId="5A7B12BC" w14:textId="6689E7C8" w:rsidR="00DF21F4" w:rsidRPr="00B46B9E" w:rsidRDefault="009E7086" w:rsidP="000823CE">
      <w:pPr>
        <w:numPr>
          <w:ilvl w:val="0"/>
          <w:numId w:val="25"/>
        </w:numPr>
        <w:spacing w:after="0" w:line="360" w:lineRule="auto"/>
        <w:ind w:left="270" w:firstLine="9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Nhu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quanh khu </w:t>
      </w:r>
      <w:proofErr w:type="spellStart"/>
      <w:r w:rsidRPr="00127ECF">
        <w:rPr>
          <w:rFonts w:ascii="Times New Roman" w:eastAsia="Times New Roman" w:hAnsi="Times New Roman" w:cs="Times New Roman"/>
          <w:sz w:val="28"/>
          <w:szCs w:val="28"/>
        </w:rPr>
        <w:t>vực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w:t>
      </w:r>
      <w:proofErr w:type="spellEnd"/>
      <w:r w:rsidRPr="00127ECF">
        <w:rPr>
          <w:rFonts w:ascii="Times New Roman" w:eastAsia="Times New Roman" w:hAnsi="Times New Roman" w:cs="Times New Roman"/>
          <w:sz w:val="28"/>
          <w:szCs w:val="28"/>
        </w:rPr>
        <w:t xml:space="preserve"> cao, </w:t>
      </w:r>
      <w:proofErr w:type="spellStart"/>
      <w:r w:rsidRPr="00127ECF">
        <w:rPr>
          <w:rFonts w:ascii="Times New Roman" w:eastAsia="Times New Roman" w:hAnsi="Times New Roman" w:cs="Times New Roman"/>
          <w:sz w:val="28"/>
          <w:szCs w:val="28"/>
        </w:rPr>
        <w:t>mức</w:t>
      </w:r>
      <w:proofErr w:type="spellEnd"/>
      <w:r w:rsidRPr="00127ECF">
        <w:rPr>
          <w:rFonts w:ascii="Times New Roman" w:eastAsia="Times New Roman" w:hAnsi="Times New Roman" w:cs="Times New Roman"/>
          <w:sz w:val="28"/>
          <w:szCs w:val="28"/>
        </w:rPr>
        <w:t xml:space="preserve"> thu </w:t>
      </w: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kiện</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trả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tốt</w:t>
      </w:r>
      <w:proofErr w:type="spellEnd"/>
      <w:r w:rsidRPr="00127ECF">
        <w:rPr>
          <w:rFonts w:ascii="Times New Roman" w:eastAsia="Times New Roman" w:hAnsi="Times New Roman" w:cs="Times New Roman"/>
          <w:sz w:val="28"/>
          <w:szCs w:val="28"/>
        </w:rPr>
        <w:t>.</w:t>
      </w:r>
    </w:p>
    <w:p w14:paraId="5C9115E4" w14:textId="77777777" w:rsidR="00902693" w:rsidRDefault="009E7086" w:rsidP="00127ECF">
      <w:pPr>
        <w:spacing w:after="0"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b/>
          <w:color w:val="000000"/>
          <w:sz w:val="28"/>
          <w:szCs w:val="28"/>
        </w:rPr>
        <w:t xml:space="preserve">Kênh phân </w:t>
      </w:r>
      <w:proofErr w:type="spellStart"/>
      <w:r w:rsidRPr="00127ECF">
        <w:rPr>
          <w:rFonts w:ascii="Times New Roman" w:eastAsia="Times New Roman" w:hAnsi="Times New Roman" w:cs="Times New Roman"/>
          <w:b/>
          <w:color w:val="000000"/>
          <w:sz w:val="28"/>
          <w:szCs w:val="28"/>
        </w:rPr>
        <w:t>phối</w:t>
      </w:r>
      <w:proofErr w:type="spellEnd"/>
      <w:r w:rsidRPr="00127ECF">
        <w:rPr>
          <w:rFonts w:ascii="Times New Roman" w:eastAsia="Times New Roman" w:hAnsi="Times New Roman" w:cs="Times New Roman"/>
          <w:b/>
          <w:color w:val="000000"/>
          <w:sz w:val="28"/>
          <w:szCs w:val="28"/>
        </w:rPr>
        <w:t>:</w:t>
      </w:r>
      <w:r w:rsidRPr="00127ECF">
        <w:rPr>
          <w:rFonts w:ascii="Times New Roman" w:eastAsia="Times New Roman" w:hAnsi="Times New Roman" w:cs="Times New Roman"/>
          <w:color w:val="000000"/>
          <w:sz w:val="28"/>
          <w:szCs w:val="28"/>
        </w:rPr>
        <w:t xml:space="preserve"> </w:t>
      </w:r>
    </w:p>
    <w:p w14:paraId="3E8AA2A5" w14:textId="24EBDA74" w:rsidR="00DF21F4" w:rsidRPr="00902693" w:rsidRDefault="009E7086" w:rsidP="000823CE">
      <w:pPr>
        <w:pStyle w:val="oancuaDanhsach"/>
        <w:numPr>
          <w:ilvl w:val="0"/>
          <w:numId w:val="25"/>
        </w:numPr>
        <w:spacing w:after="0" w:line="360" w:lineRule="auto"/>
        <w:rPr>
          <w:rFonts w:ascii="Times New Roman" w:eastAsia="Times New Roman" w:hAnsi="Times New Roman" w:cs="Times New Roman"/>
          <w:b/>
          <w:i/>
          <w:color w:val="000000"/>
          <w:sz w:val="28"/>
          <w:szCs w:val="28"/>
        </w:rPr>
      </w:pPr>
      <w:proofErr w:type="spellStart"/>
      <w:r w:rsidRPr="00902693">
        <w:rPr>
          <w:rFonts w:ascii="Times New Roman" w:eastAsia="Times New Roman" w:hAnsi="Times New Roman" w:cs="Times New Roman"/>
          <w:sz w:val="28"/>
          <w:szCs w:val="28"/>
        </w:rPr>
        <w:t>Đại</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lý</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bán</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lẻ</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nước</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giải</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khát</w:t>
      </w:r>
      <w:proofErr w:type="spellEnd"/>
      <w:r w:rsidRPr="00902693">
        <w:rPr>
          <w:rFonts w:ascii="Times New Roman" w:eastAsia="Times New Roman" w:hAnsi="Times New Roman" w:cs="Times New Roman"/>
          <w:sz w:val="28"/>
          <w:szCs w:val="28"/>
        </w:rPr>
        <w:t xml:space="preserve"> Khương Duy, Công ty chăn nuôi </w:t>
      </w:r>
      <w:proofErr w:type="spellStart"/>
      <w:r w:rsidRPr="00902693">
        <w:rPr>
          <w:rFonts w:ascii="Times New Roman" w:eastAsia="Times New Roman" w:hAnsi="Times New Roman" w:cs="Times New Roman"/>
          <w:sz w:val="28"/>
          <w:szCs w:val="28"/>
        </w:rPr>
        <w:t>và</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chế</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biến</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thực</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phẩm</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Hà</w:t>
      </w:r>
      <w:proofErr w:type="spellEnd"/>
      <w:r w:rsidRPr="00902693">
        <w:rPr>
          <w:rFonts w:ascii="Times New Roman" w:eastAsia="Times New Roman" w:hAnsi="Times New Roman" w:cs="Times New Roman"/>
          <w:sz w:val="28"/>
          <w:szCs w:val="28"/>
        </w:rPr>
        <w:t xml:space="preserve"> </w:t>
      </w:r>
      <w:proofErr w:type="spellStart"/>
      <w:r w:rsidRPr="00902693">
        <w:rPr>
          <w:rFonts w:ascii="Times New Roman" w:eastAsia="Times New Roman" w:hAnsi="Times New Roman" w:cs="Times New Roman"/>
          <w:sz w:val="28"/>
          <w:szCs w:val="28"/>
        </w:rPr>
        <w:t>Nội</w:t>
      </w:r>
      <w:proofErr w:type="spellEnd"/>
    </w:p>
    <w:p w14:paraId="678E7772" w14:textId="77777777" w:rsidR="00DF21F4" w:rsidRPr="00127ECF" w:rsidRDefault="009E7086" w:rsidP="00127ECF">
      <w:pPr>
        <w:spacing w:after="0" w:line="360" w:lineRule="auto"/>
        <w:jc w:val="both"/>
        <w:rPr>
          <w:rFonts w:ascii="Times New Roman" w:eastAsia="Times New Roman" w:hAnsi="Times New Roman" w:cs="Times New Roman"/>
          <w:b/>
          <w:sz w:val="28"/>
          <w:szCs w:val="28"/>
        </w:rPr>
      </w:pPr>
      <w:proofErr w:type="spellStart"/>
      <w:r w:rsidRPr="00127ECF">
        <w:rPr>
          <w:rFonts w:ascii="Times New Roman" w:eastAsia="Times New Roman" w:hAnsi="Times New Roman" w:cs="Times New Roman"/>
          <w:b/>
          <w:color w:val="000000"/>
          <w:sz w:val="28"/>
          <w:szCs w:val="28"/>
        </w:rPr>
        <w:lastRenderedPageBreak/>
        <w:t>Lý</w:t>
      </w:r>
      <w:proofErr w:type="spellEnd"/>
      <w:r w:rsidRPr="00127ECF">
        <w:rPr>
          <w:rFonts w:ascii="Times New Roman" w:eastAsia="Times New Roman" w:hAnsi="Times New Roman" w:cs="Times New Roman"/>
          <w:b/>
          <w:color w:val="000000"/>
          <w:sz w:val="28"/>
          <w:szCs w:val="28"/>
        </w:rPr>
        <w:t xml:space="preserve"> do </w:t>
      </w:r>
      <w:proofErr w:type="spellStart"/>
      <w:r w:rsidRPr="00127ECF">
        <w:rPr>
          <w:rFonts w:ascii="Times New Roman" w:eastAsia="Times New Roman" w:hAnsi="Times New Roman" w:cs="Times New Roman"/>
          <w:b/>
          <w:color w:val="000000"/>
          <w:sz w:val="28"/>
          <w:szCs w:val="28"/>
        </w:rPr>
        <w:t>lựa</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chọn</w:t>
      </w:r>
      <w:proofErr w:type="spellEnd"/>
      <w:r w:rsidRPr="00127ECF">
        <w:rPr>
          <w:rFonts w:ascii="Times New Roman" w:eastAsia="Times New Roman" w:hAnsi="Times New Roman" w:cs="Times New Roman"/>
          <w:b/>
          <w:color w:val="000000"/>
          <w:sz w:val="28"/>
          <w:szCs w:val="28"/>
        </w:rPr>
        <w:t xml:space="preserve"> kênh phân </w:t>
      </w:r>
      <w:proofErr w:type="spellStart"/>
      <w:r w:rsidRPr="00127ECF">
        <w:rPr>
          <w:rFonts w:ascii="Times New Roman" w:eastAsia="Times New Roman" w:hAnsi="Times New Roman" w:cs="Times New Roman"/>
          <w:b/>
          <w:color w:val="000000"/>
          <w:sz w:val="28"/>
          <w:szCs w:val="28"/>
        </w:rPr>
        <w:t>phối</w:t>
      </w:r>
      <w:proofErr w:type="spellEnd"/>
      <w:r w:rsidRPr="00127ECF">
        <w:rPr>
          <w:rFonts w:ascii="Times New Roman" w:eastAsia="Times New Roman" w:hAnsi="Times New Roman" w:cs="Times New Roman"/>
          <w:b/>
          <w:color w:val="000000"/>
          <w:sz w:val="28"/>
          <w:szCs w:val="28"/>
        </w:rPr>
        <w:t>:</w:t>
      </w:r>
    </w:p>
    <w:p w14:paraId="5F8932A5" w14:textId="77777777" w:rsidR="00DF21F4" w:rsidRPr="00B46B9E" w:rsidRDefault="009E7086" w:rsidP="000823CE">
      <w:pPr>
        <w:numPr>
          <w:ilvl w:val="0"/>
          <w:numId w:val="39"/>
        </w:numPr>
        <w:tabs>
          <w:tab w:val="left" w:pos="360"/>
        </w:tabs>
        <w:spacing w:after="0" w:line="360" w:lineRule="auto"/>
        <w:ind w:left="630"/>
        <w:jc w:val="both"/>
        <w:rPr>
          <w:rFonts w:ascii="Times New Roman" w:eastAsia="Times New Roman" w:hAnsi="Times New Roman" w:cs="Times New Roman"/>
          <w:bCs/>
          <w:sz w:val="28"/>
          <w:szCs w:val="28"/>
        </w:rPr>
      </w:pPr>
      <w:proofErr w:type="spellStart"/>
      <w:r w:rsidRPr="00B46B9E">
        <w:rPr>
          <w:rFonts w:ascii="Times New Roman" w:eastAsia="Times New Roman" w:hAnsi="Times New Roman" w:cs="Times New Roman"/>
          <w:bCs/>
          <w:sz w:val="28"/>
          <w:szCs w:val="28"/>
        </w:rPr>
        <w:t>Thứ</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nhất</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Giá</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cả</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hợp</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lý</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thuận</w:t>
      </w:r>
      <w:proofErr w:type="spellEnd"/>
      <w:r w:rsidRPr="00B46B9E">
        <w:rPr>
          <w:rFonts w:ascii="Times New Roman" w:eastAsia="Times New Roman" w:hAnsi="Times New Roman" w:cs="Times New Roman"/>
          <w:bCs/>
          <w:sz w:val="28"/>
          <w:szCs w:val="28"/>
        </w:rPr>
        <w:t xml:space="preserve"> mua </w:t>
      </w:r>
      <w:proofErr w:type="spellStart"/>
      <w:r w:rsidRPr="00B46B9E">
        <w:rPr>
          <w:rFonts w:ascii="Times New Roman" w:eastAsia="Times New Roman" w:hAnsi="Times New Roman" w:cs="Times New Roman"/>
          <w:bCs/>
          <w:sz w:val="28"/>
          <w:szCs w:val="28"/>
        </w:rPr>
        <w:t>vừa</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bán</w:t>
      </w:r>
      <w:proofErr w:type="spellEnd"/>
      <w:r w:rsidRPr="00B46B9E">
        <w:rPr>
          <w:rFonts w:ascii="Times New Roman" w:eastAsia="Times New Roman" w:hAnsi="Times New Roman" w:cs="Times New Roman"/>
          <w:bCs/>
          <w:sz w:val="28"/>
          <w:szCs w:val="28"/>
        </w:rPr>
        <w:t>.</w:t>
      </w:r>
    </w:p>
    <w:p w14:paraId="2D68C2CD" w14:textId="77777777" w:rsidR="00DF21F4" w:rsidRPr="00B46B9E" w:rsidRDefault="009E7086" w:rsidP="000823CE">
      <w:pPr>
        <w:numPr>
          <w:ilvl w:val="0"/>
          <w:numId w:val="39"/>
        </w:numPr>
        <w:tabs>
          <w:tab w:val="left" w:pos="360"/>
        </w:tabs>
        <w:spacing w:after="0" w:line="360" w:lineRule="auto"/>
        <w:ind w:left="630"/>
        <w:jc w:val="both"/>
        <w:rPr>
          <w:rFonts w:ascii="Times New Roman" w:eastAsia="Times New Roman" w:hAnsi="Times New Roman" w:cs="Times New Roman"/>
          <w:bCs/>
          <w:sz w:val="28"/>
          <w:szCs w:val="28"/>
        </w:rPr>
      </w:pPr>
      <w:proofErr w:type="spellStart"/>
      <w:r w:rsidRPr="00B46B9E">
        <w:rPr>
          <w:rFonts w:ascii="Times New Roman" w:eastAsia="Times New Roman" w:hAnsi="Times New Roman" w:cs="Times New Roman"/>
          <w:bCs/>
          <w:sz w:val="28"/>
          <w:szCs w:val="28"/>
        </w:rPr>
        <w:t>Thứ</w:t>
      </w:r>
      <w:proofErr w:type="spellEnd"/>
      <w:r w:rsidRPr="00B46B9E">
        <w:rPr>
          <w:rFonts w:ascii="Times New Roman" w:eastAsia="Times New Roman" w:hAnsi="Times New Roman" w:cs="Times New Roman"/>
          <w:bCs/>
          <w:sz w:val="28"/>
          <w:szCs w:val="28"/>
        </w:rPr>
        <w:t xml:space="preserve"> hai: </w:t>
      </w:r>
      <w:proofErr w:type="spellStart"/>
      <w:r w:rsidRPr="00B46B9E">
        <w:rPr>
          <w:rFonts w:ascii="Times New Roman" w:eastAsia="Times New Roman" w:hAnsi="Times New Roman" w:cs="Times New Roman"/>
          <w:bCs/>
          <w:sz w:val="28"/>
          <w:szCs w:val="28"/>
        </w:rPr>
        <w:t>Các</w:t>
      </w:r>
      <w:proofErr w:type="spellEnd"/>
      <w:r w:rsidRPr="00B46B9E">
        <w:rPr>
          <w:rFonts w:ascii="Times New Roman" w:eastAsia="Times New Roman" w:hAnsi="Times New Roman" w:cs="Times New Roman"/>
          <w:bCs/>
          <w:sz w:val="28"/>
          <w:szCs w:val="28"/>
        </w:rPr>
        <w:t xml:space="preserve"> đơn </w:t>
      </w:r>
      <w:proofErr w:type="spellStart"/>
      <w:r w:rsidRPr="00B46B9E">
        <w:rPr>
          <w:rFonts w:ascii="Times New Roman" w:eastAsia="Times New Roman" w:hAnsi="Times New Roman" w:cs="Times New Roman"/>
          <w:bCs/>
          <w:sz w:val="28"/>
          <w:szCs w:val="28"/>
        </w:rPr>
        <w:t>vị</w:t>
      </w:r>
      <w:proofErr w:type="spellEnd"/>
      <w:r w:rsidRPr="00B46B9E">
        <w:rPr>
          <w:rFonts w:ascii="Times New Roman" w:eastAsia="Times New Roman" w:hAnsi="Times New Roman" w:cs="Times New Roman"/>
          <w:bCs/>
          <w:sz w:val="28"/>
          <w:szCs w:val="28"/>
        </w:rPr>
        <w:t xml:space="preserve"> phân </w:t>
      </w:r>
      <w:proofErr w:type="spellStart"/>
      <w:r w:rsidRPr="00B46B9E">
        <w:rPr>
          <w:rFonts w:ascii="Times New Roman" w:eastAsia="Times New Roman" w:hAnsi="Times New Roman" w:cs="Times New Roman"/>
          <w:bCs/>
          <w:sz w:val="28"/>
          <w:szCs w:val="28"/>
        </w:rPr>
        <w:t>phối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đã</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được</w:t>
      </w:r>
      <w:proofErr w:type="spellEnd"/>
      <w:r w:rsidRPr="00B46B9E">
        <w:rPr>
          <w:rFonts w:ascii="Times New Roman" w:eastAsia="Times New Roman" w:hAnsi="Times New Roman" w:cs="Times New Roman"/>
          <w:bCs/>
          <w:sz w:val="28"/>
          <w:szCs w:val="28"/>
        </w:rPr>
        <w:t xml:space="preserve"> bên cơ quan </w:t>
      </w:r>
      <w:proofErr w:type="spellStart"/>
      <w:r w:rsidRPr="00B46B9E">
        <w:rPr>
          <w:rFonts w:ascii="Times New Roman" w:eastAsia="Times New Roman" w:hAnsi="Times New Roman" w:cs="Times New Roman"/>
          <w:bCs/>
          <w:sz w:val="28"/>
          <w:szCs w:val="28"/>
        </w:rPr>
        <w:t>về</w:t>
      </w:r>
      <w:proofErr w:type="spellEnd"/>
      <w:r w:rsidRPr="00B46B9E">
        <w:rPr>
          <w:rFonts w:ascii="Times New Roman" w:eastAsia="Times New Roman" w:hAnsi="Times New Roman" w:cs="Times New Roman"/>
          <w:bCs/>
          <w:sz w:val="28"/>
          <w:szCs w:val="28"/>
        </w:rPr>
        <w:t xml:space="preserve"> VSATTP, </w:t>
      </w:r>
      <w:proofErr w:type="spellStart"/>
      <w:r w:rsidRPr="00B46B9E">
        <w:rPr>
          <w:rFonts w:ascii="Times New Roman" w:eastAsia="Times New Roman" w:hAnsi="Times New Roman" w:cs="Times New Roman"/>
          <w:bCs/>
          <w:sz w:val="28"/>
          <w:szCs w:val="28"/>
        </w:rPr>
        <w:t>kiểm</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định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chất</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lượng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kiểm</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chứng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có</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chứng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chỉ</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về</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sản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phẩm</w:t>
      </w:r>
      <w:proofErr w:type="spellEnd"/>
      <w:r w:rsidRPr="00B46B9E">
        <w:rPr>
          <w:rFonts w:ascii="Times New Roman" w:eastAsia="Times New Roman" w:hAnsi="Times New Roman" w:cs="Times New Roman"/>
          <w:bCs/>
          <w:sz w:val="28"/>
          <w:szCs w:val="28"/>
        </w:rPr>
        <w:t xml:space="preserve"> an </w:t>
      </w:r>
      <w:proofErr w:type="spellStart"/>
      <w:r w:rsidRPr="00B46B9E">
        <w:rPr>
          <w:rFonts w:ascii="Times New Roman" w:eastAsia="Times New Roman" w:hAnsi="Times New Roman" w:cs="Times New Roman"/>
          <w:bCs/>
          <w:sz w:val="28"/>
          <w:szCs w:val="28"/>
        </w:rPr>
        <w:t>toàn</w:t>
      </w:r>
      <w:proofErr w:type="spellEnd"/>
      <w:r w:rsidRPr="00B46B9E">
        <w:rPr>
          <w:rFonts w:ascii="Times New Roman" w:eastAsia="Times New Roman" w:hAnsi="Times New Roman" w:cs="Times New Roman"/>
          <w:bCs/>
          <w:sz w:val="28"/>
          <w:szCs w:val="28"/>
        </w:rPr>
        <w:t>.</w:t>
      </w:r>
    </w:p>
    <w:p w14:paraId="27060AAA" w14:textId="77777777" w:rsidR="00DF21F4" w:rsidRPr="00B46B9E" w:rsidRDefault="009E7086" w:rsidP="000823CE">
      <w:pPr>
        <w:numPr>
          <w:ilvl w:val="0"/>
          <w:numId w:val="39"/>
        </w:numPr>
        <w:tabs>
          <w:tab w:val="left" w:pos="360"/>
        </w:tabs>
        <w:spacing w:after="0" w:line="360" w:lineRule="auto"/>
        <w:ind w:left="630"/>
        <w:jc w:val="both"/>
        <w:rPr>
          <w:rFonts w:ascii="Times New Roman" w:eastAsia="Times New Roman" w:hAnsi="Times New Roman" w:cs="Times New Roman"/>
          <w:bCs/>
          <w:sz w:val="28"/>
          <w:szCs w:val="28"/>
        </w:rPr>
      </w:pPr>
      <w:proofErr w:type="spellStart"/>
      <w:r w:rsidRPr="00B46B9E">
        <w:rPr>
          <w:rFonts w:ascii="Times New Roman" w:eastAsia="Times New Roman" w:hAnsi="Times New Roman" w:cs="Times New Roman"/>
          <w:bCs/>
          <w:sz w:val="28"/>
          <w:szCs w:val="28"/>
        </w:rPr>
        <w:t>Họ</w:t>
      </w:r>
      <w:proofErr w:type="spellEnd"/>
      <w:r w:rsidRPr="00B46B9E">
        <w:rPr>
          <w:rFonts w:ascii="Times New Roman" w:eastAsia="Times New Roman" w:hAnsi="Times New Roman" w:cs="Times New Roman"/>
          <w:bCs/>
          <w:sz w:val="28"/>
          <w:szCs w:val="28"/>
        </w:rPr>
        <w:t xml:space="preserve"> cam </w:t>
      </w:r>
      <w:proofErr w:type="spellStart"/>
      <w:r w:rsidRPr="00B46B9E">
        <w:rPr>
          <w:rFonts w:ascii="Times New Roman" w:eastAsia="Times New Roman" w:hAnsi="Times New Roman" w:cs="Times New Roman"/>
          <w:bCs/>
          <w:sz w:val="28"/>
          <w:szCs w:val="28"/>
        </w:rPr>
        <w:t>kết</w:t>
      </w:r>
      <w:proofErr w:type="spellEnd"/>
      <w:r w:rsidRPr="00B46B9E">
        <w:rPr>
          <w:rFonts w:ascii="Times New Roman" w:eastAsia="Times New Roman" w:hAnsi="Times New Roman" w:cs="Times New Roman"/>
          <w:bCs/>
          <w:sz w:val="28"/>
          <w:szCs w:val="28"/>
        </w:rPr>
        <w:t xml:space="preserve"> cung </w:t>
      </w:r>
      <w:proofErr w:type="spellStart"/>
      <w:r w:rsidRPr="00B46B9E">
        <w:rPr>
          <w:rFonts w:ascii="Times New Roman" w:eastAsia="Times New Roman" w:hAnsi="Times New Roman" w:cs="Times New Roman"/>
          <w:bCs/>
          <w:sz w:val="28"/>
          <w:szCs w:val="28"/>
        </w:rPr>
        <w:t>cấp</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đủ</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nguồn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uy </w:t>
      </w:r>
      <w:proofErr w:type="spellStart"/>
      <w:r w:rsidRPr="00B46B9E">
        <w:rPr>
          <w:rFonts w:ascii="Times New Roman" w:eastAsia="Times New Roman" w:hAnsi="Times New Roman" w:cs="Times New Roman"/>
          <w:bCs/>
          <w:sz w:val="28"/>
          <w:szCs w:val="28"/>
        </w:rPr>
        <w:t>tín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về</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chất</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lượng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đảm</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bảo</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về</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giá</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thành</w:t>
      </w:r>
      <w:proofErr w:type="spellEnd"/>
      <w:r w:rsidRPr="00B46B9E">
        <w:rPr>
          <w:rFonts w:ascii="Times New Roman" w:eastAsia="Times New Roman" w:hAnsi="Times New Roman" w:cs="Times New Roman"/>
          <w:bCs/>
          <w:sz w:val="28"/>
          <w:szCs w:val="28"/>
        </w:rPr>
        <w:t>.</w:t>
      </w:r>
    </w:p>
    <w:p w14:paraId="2DD3ED95"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66" w:name="_Toc117864757"/>
      <w:r w:rsidRPr="00127ECF">
        <w:rPr>
          <w:rFonts w:ascii="Times New Roman" w:eastAsia="Times New Roman" w:hAnsi="Times New Roman" w:cs="Times New Roman"/>
          <w:b/>
          <w:color w:val="FF0000"/>
          <w:sz w:val="28"/>
          <w:szCs w:val="28"/>
        </w:rPr>
        <w:t xml:space="preserve">2.4   </w:t>
      </w:r>
      <w:proofErr w:type="spellStart"/>
      <w:r w:rsidRPr="00127ECF">
        <w:rPr>
          <w:rFonts w:ascii="Times New Roman" w:eastAsia="Times New Roman" w:hAnsi="Times New Roman" w:cs="Times New Roman"/>
          <w:b/>
          <w:color w:val="FF0000"/>
          <w:sz w:val="28"/>
          <w:szCs w:val="28"/>
        </w:rPr>
        <w:t>Promotion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xúc</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tiến</w:t>
      </w:r>
      <w:proofErr w:type="spellEnd"/>
      <w:r w:rsidRPr="00127ECF">
        <w:rPr>
          <w:rFonts w:ascii="Times New Roman" w:eastAsia="Times New Roman" w:hAnsi="Times New Roman" w:cs="Times New Roman"/>
          <w:b/>
          <w:color w:val="FF0000"/>
          <w:sz w:val="28"/>
          <w:szCs w:val="28"/>
        </w:rPr>
        <w:t>)</w:t>
      </w:r>
      <w:bookmarkEnd w:id="66"/>
    </w:p>
    <w:p w14:paraId="364E2E18" w14:textId="77777777" w:rsidR="00DF21F4" w:rsidRPr="00127ECF" w:rsidRDefault="009E7086" w:rsidP="00127ECF">
      <w:pPr>
        <w:keepNext/>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2CF9B7D4" wp14:editId="030E0448">
            <wp:extent cx="5353050" cy="2324100"/>
            <wp:effectExtent l="0" t="0" r="0" b="0"/>
            <wp:docPr id="3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353050" cy="2324100"/>
                    </a:xfrm>
                    <a:prstGeom prst="rect">
                      <a:avLst/>
                    </a:prstGeom>
                    <a:ln/>
                  </pic:spPr>
                </pic:pic>
              </a:graphicData>
            </a:graphic>
          </wp:inline>
        </w:drawing>
      </w:r>
    </w:p>
    <w:p w14:paraId="704B14B3" w14:textId="5DA4700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67" w:name="_heading=h.3l18frh" w:colFirst="0" w:colLast="0"/>
      <w:bookmarkEnd w:id="67"/>
      <w:proofErr w:type="spellStart"/>
      <w:r w:rsidRPr="00127ECF">
        <w:rPr>
          <w:rFonts w:ascii="Times New Roman" w:eastAsia="Times New Roman" w:hAnsi="Times New Roman" w:cs="Times New Roman"/>
          <w:b/>
          <w:i/>
          <w:color w:val="000000"/>
          <w:sz w:val="28"/>
          <w:szCs w:val="28"/>
        </w:rPr>
        <w:t>Hình</w:t>
      </w:r>
      <w:proofErr w:type="spellEnd"/>
      <w:r w:rsidRPr="00127ECF">
        <w:rPr>
          <w:rFonts w:ascii="Times New Roman" w:eastAsia="Times New Roman" w:hAnsi="Times New Roman" w:cs="Times New Roman"/>
          <w:b/>
          <w:i/>
          <w:color w:val="000000"/>
          <w:sz w:val="28"/>
          <w:szCs w:val="28"/>
        </w:rPr>
        <w:t xml:space="preserve"> 2.10: </w:t>
      </w:r>
      <w:proofErr w:type="spellStart"/>
      <w:r w:rsidRPr="00127ECF">
        <w:rPr>
          <w:rFonts w:ascii="Times New Roman" w:eastAsia="Times New Roman" w:hAnsi="Times New Roman" w:cs="Times New Roman"/>
          <w:b/>
          <w:i/>
          <w:sz w:val="28"/>
          <w:szCs w:val="28"/>
        </w:rPr>
        <w:t>Banner</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sz w:val="28"/>
          <w:szCs w:val="28"/>
        </w:rPr>
        <w:t>nhận</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diện</w:t>
      </w:r>
      <w:proofErr w:type="spellEnd"/>
      <w:r w:rsidRPr="00127ECF">
        <w:rPr>
          <w:rFonts w:ascii="Times New Roman" w:eastAsia="Times New Roman" w:hAnsi="Times New Roman" w:cs="Times New Roman"/>
          <w:b/>
          <w:i/>
          <w:sz w:val="28"/>
          <w:szCs w:val="28"/>
        </w:rPr>
        <w:t xml:space="preserve"> </w:t>
      </w:r>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p>
    <w:p w14:paraId="0B6609E5" w14:textId="77777777" w:rsidR="00DF21F4" w:rsidRPr="00127ECF" w:rsidRDefault="009E7086" w:rsidP="00127ECF">
      <w:pPr>
        <w:keepNext/>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4BC6DD7A" wp14:editId="272B6851">
            <wp:extent cx="3800475" cy="3000375"/>
            <wp:effectExtent l="0" t="0" r="0" b="0"/>
            <wp:docPr id="3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800475" cy="3000375"/>
                    </a:xfrm>
                    <a:prstGeom prst="rect">
                      <a:avLst/>
                    </a:prstGeom>
                    <a:ln/>
                  </pic:spPr>
                </pic:pic>
              </a:graphicData>
            </a:graphic>
          </wp:inline>
        </w:drawing>
      </w:r>
      <w:r w:rsidRPr="00127ECF">
        <w:rPr>
          <w:rFonts w:ascii="Times New Roman" w:eastAsia="Times New Roman" w:hAnsi="Times New Roman" w:cs="Times New Roman"/>
          <w:color w:val="000000"/>
          <w:sz w:val="28"/>
          <w:szCs w:val="28"/>
        </w:rPr>
        <w:t> </w:t>
      </w:r>
    </w:p>
    <w:p w14:paraId="64965B33" w14:textId="681FCCB1" w:rsidR="00DF21F4" w:rsidRPr="00902693"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lang w:val="en-US"/>
        </w:rPr>
      </w:pPr>
      <w:bookmarkStart w:id="68" w:name="_heading=h.206ipza" w:colFirst="0" w:colLast="0"/>
      <w:bookmarkEnd w:id="68"/>
      <w:proofErr w:type="spellStart"/>
      <w:r w:rsidRPr="00127ECF">
        <w:rPr>
          <w:rFonts w:ascii="Times New Roman" w:eastAsia="Times New Roman" w:hAnsi="Times New Roman" w:cs="Times New Roman"/>
          <w:b/>
          <w:i/>
          <w:color w:val="000000"/>
          <w:sz w:val="28"/>
          <w:szCs w:val="28"/>
        </w:rPr>
        <w:t>Hình</w:t>
      </w:r>
      <w:proofErr w:type="spellEnd"/>
      <w:r w:rsidRPr="00127ECF">
        <w:rPr>
          <w:rFonts w:ascii="Times New Roman" w:eastAsia="Times New Roman" w:hAnsi="Times New Roman" w:cs="Times New Roman"/>
          <w:b/>
          <w:i/>
          <w:color w:val="000000"/>
          <w:sz w:val="28"/>
          <w:szCs w:val="28"/>
        </w:rPr>
        <w:t xml:space="preserve"> 2.11: </w:t>
      </w:r>
      <w:proofErr w:type="spellStart"/>
      <w:r w:rsidRPr="00127ECF">
        <w:rPr>
          <w:rFonts w:ascii="Times New Roman" w:eastAsia="Times New Roman" w:hAnsi="Times New Roman" w:cs="Times New Roman"/>
          <w:b/>
          <w:i/>
          <w:color w:val="000000"/>
          <w:sz w:val="28"/>
          <w:szCs w:val="28"/>
        </w:rPr>
        <w:t>Biển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quảng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cáo</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sz w:val="28"/>
          <w:szCs w:val="28"/>
        </w:rPr>
        <w:t>biển</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vẫy</w:t>
      </w:r>
      <w:proofErr w:type="spellEnd"/>
      <w:r w:rsidRPr="00127ECF">
        <w:rPr>
          <w:rFonts w:ascii="Times New Roman" w:eastAsia="Times New Roman" w:hAnsi="Times New Roman" w:cs="Times New Roman"/>
          <w:b/>
          <w:i/>
          <w:sz w:val="28"/>
          <w:szCs w:val="28"/>
        </w:rPr>
        <w:t xml:space="preserve">) treo </w:t>
      </w:r>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p>
    <w:tbl>
      <w:tblPr>
        <w:tblStyle w:val="afffffffffb"/>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5085"/>
        <w:gridCol w:w="1980"/>
      </w:tblGrid>
      <w:tr w:rsidR="00DF21F4" w:rsidRPr="00127ECF" w14:paraId="5891FC85" w14:textId="77777777" w:rsidTr="00B46B9E">
        <w:trPr>
          <w:trHeight w:val="551"/>
        </w:trPr>
        <w:tc>
          <w:tcPr>
            <w:tcW w:w="1980" w:type="dxa"/>
            <w:tcBorders>
              <w:top w:val="single" w:sz="8" w:space="0" w:color="000000"/>
              <w:left w:val="single" w:sz="8" w:space="0" w:color="000000"/>
              <w:bottom w:val="single" w:sz="8" w:space="0" w:color="000000"/>
              <w:right w:val="single" w:sz="8" w:space="0" w:color="000000"/>
            </w:tcBorders>
            <w:shd w:val="clear" w:color="auto" w:fill="FF0000"/>
            <w:vAlign w:val="center"/>
          </w:tcPr>
          <w:p w14:paraId="77359887"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Phương </w:t>
            </w:r>
            <w:proofErr w:type="spellStart"/>
            <w:r w:rsidRPr="00127ECF">
              <w:rPr>
                <w:rFonts w:ascii="Times New Roman" w:eastAsia="Times New Roman" w:hAnsi="Times New Roman" w:cs="Times New Roman"/>
                <w:b/>
                <w:color w:val="FFFFFF"/>
                <w:sz w:val="28"/>
                <w:szCs w:val="28"/>
              </w:rPr>
              <w:t>tiện</w:t>
            </w:r>
            <w:proofErr w:type="spellEnd"/>
          </w:p>
        </w:tc>
        <w:tc>
          <w:tcPr>
            <w:tcW w:w="5085" w:type="dxa"/>
            <w:tcBorders>
              <w:top w:val="single" w:sz="8" w:space="0" w:color="000000"/>
              <w:left w:val="single" w:sz="8" w:space="0" w:color="000000"/>
              <w:bottom w:val="single" w:sz="8" w:space="0" w:color="000000"/>
              <w:right w:val="single" w:sz="8" w:space="0" w:color="000000"/>
            </w:tcBorders>
            <w:shd w:val="clear" w:color="auto" w:fill="FF0000"/>
            <w:vAlign w:val="center"/>
          </w:tcPr>
          <w:p w14:paraId="5E296D8D"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Nội</w:t>
            </w:r>
            <w:proofErr w:type="spellEnd"/>
            <w:r w:rsidRPr="00127ECF">
              <w:rPr>
                <w:rFonts w:ascii="Times New Roman" w:eastAsia="Times New Roman" w:hAnsi="Times New Roman" w:cs="Times New Roman"/>
                <w:b/>
                <w:color w:val="FFFFFF"/>
                <w:sz w:val="28"/>
                <w:szCs w:val="28"/>
              </w:rPr>
              <w:t xml:space="preserve"> dung</w:t>
            </w:r>
          </w:p>
        </w:tc>
        <w:tc>
          <w:tcPr>
            <w:tcW w:w="1980" w:type="dxa"/>
            <w:tcBorders>
              <w:top w:val="single" w:sz="8" w:space="0" w:color="000000"/>
              <w:left w:val="nil"/>
              <w:bottom w:val="single" w:sz="8" w:space="0" w:color="000000"/>
              <w:right w:val="single" w:sz="8" w:space="0" w:color="000000"/>
            </w:tcBorders>
            <w:shd w:val="clear" w:color="auto" w:fill="FF0000"/>
            <w:vAlign w:val="center"/>
          </w:tcPr>
          <w:p w14:paraId="765C9376"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Chi </w:t>
            </w:r>
            <w:proofErr w:type="spellStart"/>
            <w:r w:rsidRPr="00127ECF">
              <w:rPr>
                <w:rFonts w:ascii="Times New Roman" w:eastAsia="Times New Roman" w:hAnsi="Times New Roman" w:cs="Times New Roman"/>
                <w:b/>
                <w:color w:val="FFFFFF"/>
                <w:sz w:val="28"/>
                <w:szCs w:val="28"/>
              </w:rPr>
              <w:t>phí</w:t>
            </w:r>
            <w:proofErr w:type="spellEnd"/>
            <w:r w:rsidRPr="00127ECF">
              <w:rPr>
                <w:rFonts w:ascii="Times New Roman" w:eastAsia="Times New Roman" w:hAnsi="Times New Roman" w:cs="Times New Roman"/>
                <w:b/>
                <w:color w:val="FFFFFF"/>
                <w:sz w:val="28"/>
                <w:szCs w:val="28"/>
              </w:rPr>
              <w:t xml:space="preserve"> (VND)</w:t>
            </w:r>
          </w:p>
        </w:tc>
      </w:tr>
      <w:tr w:rsidR="00DF21F4" w:rsidRPr="00127ECF" w14:paraId="287BDE09" w14:textId="77777777">
        <w:tc>
          <w:tcPr>
            <w:tcW w:w="9045" w:type="dxa"/>
            <w:gridSpan w:val="3"/>
            <w:tcBorders>
              <w:top w:val="single" w:sz="8" w:space="0" w:color="000000"/>
              <w:left w:val="single" w:sz="8" w:space="0" w:color="000000"/>
              <w:bottom w:val="single" w:sz="8" w:space="0" w:color="000000"/>
              <w:right w:val="single" w:sz="8" w:space="0" w:color="000000"/>
            </w:tcBorders>
            <w:shd w:val="clear" w:color="auto" w:fill="FF0000"/>
            <w:vAlign w:val="center"/>
          </w:tcPr>
          <w:p w14:paraId="73914E75"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Quảng</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cáo</w:t>
            </w:r>
            <w:proofErr w:type="spellEnd"/>
          </w:p>
        </w:tc>
      </w:tr>
      <w:tr w:rsidR="00DF21F4" w:rsidRPr="00127ECF" w14:paraId="68E93BF6" w14:textId="77777777">
        <w:trPr>
          <w:trHeight w:val="275"/>
        </w:trPr>
        <w:tc>
          <w:tcPr>
            <w:tcW w:w="1980" w:type="dxa"/>
            <w:tcBorders>
              <w:top w:val="nil"/>
              <w:left w:val="single" w:sz="8" w:space="0" w:color="000000"/>
              <w:bottom w:val="single" w:sz="8" w:space="0" w:color="000000"/>
              <w:right w:val="single" w:sz="8" w:space="0" w:color="000000"/>
            </w:tcBorders>
            <w:shd w:val="clear" w:color="auto" w:fill="auto"/>
            <w:vAlign w:val="center"/>
          </w:tcPr>
          <w:p w14:paraId="3301B8BE"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Facebook</w:t>
            </w:r>
            <w:proofErr w:type="spellEnd"/>
          </w:p>
        </w:tc>
        <w:tc>
          <w:tcPr>
            <w:tcW w:w="5085" w:type="dxa"/>
            <w:tcBorders>
              <w:top w:val="nil"/>
              <w:left w:val="nil"/>
              <w:bottom w:val="single" w:sz="8" w:space="0" w:color="000000"/>
              <w:right w:val="single" w:sz="8" w:space="0" w:color="000000"/>
            </w:tcBorders>
            <w:shd w:val="clear" w:color="auto" w:fill="auto"/>
            <w:vAlign w:val="center"/>
          </w:tcPr>
          <w:p w14:paraId="641910B6" w14:textId="77777777" w:rsidR="00DF21F4" w:rsidRPr="00127ECF" w:rsidRDefault="009E7086" w:rsidP="000823CE">
            <w:pPr>
              <w:numPr>
                <w:ilvl w:val="0"/>
                <w:numId w:val="43"/>
              </w:numPr>
              <w:spacing w:line="360" w:lineRule="auto"/>
              <w:ind w:left="0" w:firstLine="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Chạy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cáo</w:t>
            </w:r>
            <w:proofErr w:type="spellEnd"/>
            <w:r w:rsidRPr="00127ECF">
              <w:rPr>
                <w:rFonts w:ascii="Times New Roman" w:eastAsia="Times New Roman" w:hAnsi="Times New Roman" w:cs="Times New Roman"/>
                <w:sz w:val="28"/>
                <w:szCs w:val="28"/>
              </w:rPr>
              <w:t xml:space="preserve"> trên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Page</w:t>
            </w:r>
            <w:proofErr w:type="spellEnd"/>
            <w:r w:rsidRPr="00127ECF">
              <w:rPr>
                <w:rFonts w:ascii="Times New Roman" w:eastAsia="Times New Roman" w:hAnsi="Times New Roman" w:cs="Times New Roman"/>
                <w:sz w:val="28"/>
                <w:szCs w:val="28"/>
              </w:rPr>
              <w:t xml:space="preserve"> </w:t>
            </w:r>
          </w:p>
          <w:p w14:paraId="30A2FF18" w14:textId="78494382" w:rsidR="00DF21F4" w:rsidRPr="00127ECF" w:rsidRDefault="009E7086" w:rsidP="000823CE">
            <w:pPr>
              <w:numPr>
                <w:ilvl w:val="0"/>
                <w:numId w:val="43"/>
              </w:numPr>
              <w:spacing w:line="360" w:lineRule="auto"/>
              <w:ind w:left="0" w:firstLine="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KOL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f</w:t>
            </w:r>
            <w:proofErr w:type="spellStart"/>
            <w:r w:rsidR="00D125B3">
              <w:rPr>
                <w:rFonts w:ascii="Times New Roman" w:eastAsia="Times New Roman" w:hAnsi="Times New Roman" w:cs="Times New Roman"/>
                <w:sz w:val="28"/>
                <w:szCs w:val="28"/>
                <w:lang w:val="en-US"/>
              </w:rPr>
              <w:t>ollow</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khoảng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20k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80k </w:t>
            </w:r>
            <w:r w:rsidR="00D125B3" w:rsidRPr="00127ECF">
              <w:rPr>
                <w:rFonts w:ascii="Times New Roman" w:eastAsia="Times New Roman" w:hAnsi="Times New Roman" w:cs="Times New Roman"/>
                <w:sz w:val="28"/>
                <w:szCs w:val="28"/>
              </w:rPr>
              <w:t>f</w:t>
            </w:r>
            <w:proofErr w:type="spellStart"/>
            <w:r w:rsidR="00D125B3">
              <w:rPr>
                <w:rFonts w:ascii="Times New Roman" w:eastAsia="Times New Roman" w:hAnsi="Times New Roman" w:cs="Times New Roman"/>
                <w:sz w:val="28"/>
                <w:szCs w:val="28"/>
                <w:lang w:val="en-US"/>
              </w:rPr>
              <w:t>ollow</w:t>
            </w:r>
            <w:proofErr w:type="spellEnd"/>
          </w:p>
          <w:p w14:paraId="7821018C" w14:textId="77777777" w:rsidR="00DF21F4" w:rsidRPr="00127ECF" w:rsidRDefault="009E7086" w:rsidP="000823CE">
            <w:pPr>
              <w:numPr>
                <w:ilvl w:val="0"/>
                <w:numId w:val="43"/>
              </w:numPr>
              <w:spacing w:line="360" w:lineRule="auto"/>
              <w:ind w:left="0" w:firstLine="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ads</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fb</w:t>
            </w:r>
            <w:proofErr w:type="spellEnd"/>
          </w:p>
          <w:p w14:paraId="25456327" w14:textId="77777777" w:rsidR="00DF21F4" w:rsidRPr="00127ECF" w:rsidRDefault="00DF21F4" w:rsidP="00127ECF">
            <w:pPr>
              <w:spacing w:line="360" w:lineRule="auto"/>
              <w:rPr>
                <w:rFonts w:ascii="Times New Roman" w:eastAsia="Times New Roman" w:hAnsi="Times New Roman" w:cs="Times New Roman"/>
                <w:sz w:val="28"/>
                <w:szCs w:val="28"/>
              </w:rPr>
            </w:pPr>
          </w:p>
          <w:p w14:paraId="71F99C6B"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980" w:type="dxa"/>
            <w:tcBorders>
              <w:top w:val="nil"/>
              <w:left w:val="nil"/>
              <w:bottom w:val="single" w:sz="8" w:space="0" w:color="000000"/>
              <w:right w:val="single" w:sz="8" w:space="0" w:color="000000"/>
            </w:tcBorders>
            <w:shd w:val="clear" w:color="auto" w:fill="auto"/>
            <w:vAlign w:val="center"/>
          </w:tcPr>
          <w:p w14:paraId="0FF29921" w14:textId="77777777" w:rsidR="00DF21F4" w:rsidRPr="00127ECF" w:rsidRDefault="009E7086" w:rsidP="00127ECF">
            <w:pPr>
              <w:spacing w:line="360" w:lineRule="auto"/>
              <w:jc w:val="center"/>
              <w:rPr>
                <w:rFonts w:ascii="Times New Roman" w:eastAsia="Times New Roman" w:hAnsi="Times New Roman" w:cs="Times New Roman"/>
                <w:b/>
                <w:color w:val="FF0000"/>
                <w:sz w:val="28"/>
                <w:szCs w:val="28"/>
              </w:rPr>
            </w:pPr>
            <w:r w:rsidRPr="00127ECF">
              <w:rPr>
                <w:rFonts w:ascii="Times New Roman" w:eastAsia="Times New Roman" w:hAnsi="Times New Roman" w:cs="Times New Roman"/>
                <w:b/>
                <w:color w:val="FF0000"/>
                <w:sz w:val="28"/>
                <w:szCs w:val="28"/>
              </w:rPr>
              <w:t>30%</w:t>
            </w:r>
          </w:p>
        </w:tc>
      </w:tr>
      <w:tr w:rsidR="00DF21F4" w:rsidRPr="00127ECF" w14:paraId="5433BE3B" w14:textId="77777777">
        <w:trPr>
          <w:trHeight w:val="275"/>
        </w:trPr>
        <w:tc>
          <w:tcPr>
            <w:tcW w:w="1980" w:type="dxa"/>
            <w:tcBorders>
              <w:top w:val="nil"/>
              <w:left w:val="single" w:sz="8" w:space="0" w:color="000000"/>
              <w:bottom w:val="single" w:sz="8" w:space="0" w:color="000000"/>
              <w:right w:val="single" w:sz="8" w:space="0" w:color="000000"/>
            </w:tcBorders>
            <w:shd w:val="clear" w:color="auto" w:fill="auto"/>
            <w:vAlign w:val="center"/>
          </w:tcPr>
          <w:p w14:paraId="56AE3651"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Tiktok</w:t>
            </w:r>
            <w:proofErr w:type="spellEnd"/>
            <w:r w:rsidRPr="00127ECF">
              <w:rPr>
                <w:rFonts w:ascii="Times New Roman" w:eastAsia="Times New Roman" w:hAnsi="Times New Roman" w:cs="Times New Roman"/>
                <w:sz w:val="28"/>
                <w:szCs w:val="28"/>
              </w:rPr>
              <w:t xml:space="preserve"> </w:t>
            </w:r>
          </w:p>
        </w:tc>
        <w:tc>
          <w:tcPr>
            <w:tcW w:w="5085" w:type="dxa"/>
            <w:tcBorders>
              <w:top w:val="nil"/>
              <w:left w:val="nil"/>
              <w:bottom w:val="single" w:sz="8" w:space="0" w:color="000000"/>
              <w:right w:val="single" w:sz="8" w:space="0" w:color="000000"/>
            </w:tcBorders>
            <w:shd w:val="clear" w:color="auto" w:fill="auto"/>
            <w:vAlign w:val="center"/>
          </w:tcPr>
          <w:p w14:paraId="7466951E" w14:textId="77777777" w:rsidR="00DF21F4" w:rsidRPr="00127ECF" w:rsidRDefault="009E7086" w:rsidP="000823CE">
            <w:pPr>
              <w:numPr>
                <w:ilvl w:val="0"/>
                <w:numId w:val="31"/>
              </w:numPr>
              <w:spacing w:line="360" w:lineRule="auto"/>
              <w:ind w:left="0" w:firstLine="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Chạy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thương </w:t>
            </w:r>
            <w:proofErr w:type="spellStart"/>
            <w:r w:rsidRPr="00127ECF">
              <w:rPr>
                <w:rFonts w:ascii="Times New Roman" w:eastAsia="Times New Roman" w:hAnsi="Times New Roman" w:cs="Times New Roman"/>
                <w:sz w:val="28"/>
                <w:szCs w:val="28"/>
              </w:rPr>
              <w:t>hiệu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địa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review</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món</w:t>
            </w:r>
            <w:proofErr w:type="spellEnd"/>
            <w:r w:rsidRPr="00127ECF">
              <w:rPr>
                <w:rFonts w:ascii="Times New Roman" w:eastAsia="Times New Roman" w:hAnsi="Times New Roman" w:cs="Times New Roman"/>
                <w:sz w:val="28"/>
                <w:szCs w:val="28"/>
              </w:rPr>
              <w:t xml:space="preserve"> ăn,...</w:t>
            </w:r>
          </w:p>
        </w:tc>
        <w:tc>
          <w:tcPr>
            <w:tcW w:w="1980" w:type="dxa"/>
            <w:tcBorders>
              <w:top w:val="nil"/>
              <w:left w:val="nil"/>
              <w:bottom w:val="single" w:sz="8" w:space="0" w:color="000000"/>
              <w:right w:val="single" w:sz="8" w:space="0" w:color="000000"/>
            </w:tcBorders>
            <w:shd w:val="clear" w:color="auto" w:fill="auto"/>
            <w:vAlign w:val="center"/>
          </w:tcPr>
          <w:p w14:paraId="1E739BFB" w14:textId="77777777" w:rsidR="00DF21F4" w:rsidRPr="00127ECF" w:rsidRDefault="009E7086" w:rsidP="00127ECF">
            <w:pPr>
              <w:spacing w:line="360" w:lineRule="auto"/>
              <w:jc w:val="center"/>
              <w:rPr>
                <w:rFonts w:ascii="Times New Roman" w:eastAsia="Times New Roman" w:hAnsi="Times New Roman" w:cs="Times New Roman"/>
                <w:b/>
                <w:color w:val="FF0000"/>
                <w:sz w:val="28"/>
                <w:szCs w:val="28"/>
              </w:rPr>
            </w:pPr>
            <w:r w:rsidRPr="00127ECF">
              <w:rPr>
                <w:rFonts w:ascii="Times New Roman" w:eastAsia="Times New Roman" w:hAnsi="Times New Roman" w:cs="Times New Roman"/>
                <w:b/>
                <w:color w:val="FF0000"/>
                <w:sz w:val="28"/>
                <w:szCs w:val="28"/>
              </w:rPr>
              <w:t>15%</w:t>
            </w:r>
          </w:p>
        </w:tc>
      </w:tr>
      <w:tr w:rsidR="00DF21F4" w:rsidRPr="00127ECF" w14:paraId="0B3F824B" w14:textId="77777777">
        <w:trPr>
          <w:trHeight w:val="275"/>
        </w:trPr>
        <w:tc>
          <w:tcPr>
            <w:tcW w:w="1980" w:type="dxa"/>
            <w:tcBorders>
              <w:top w:val="nil"/>
              <w:left w:val="single" w:sz="8" w:space="0" w:color="000000"/>
              <w:bottom w:val="single" w:sz="8" w:space="0" w:color="000000"/>
              <w:right w:val="single" w:sz="8" w:space="0" w:color="000000"/>
            </w:tcBorders>
            <w:shd w:val="clear" w:color="auto" w:fill="auto"/>
            <w:vAlign w:val="center"/>
          </w:tcPr>
          <w:p w14:paraId="6015B34D"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lastRenderedPageBreak/>
              <w:t>Instagram</w:t>
            </w:r>
            <w:proofErr w:type="spellEnd"/>
          </w:p>
        </w:tc>
        <w:tc>
          <w:tcPr>
            <w:tcW w:w="5085" w:type="dxa"/>
            <w:tcBorders>
              <w:top w:val="nil"/>
              <w:left w:val="nil"/>
              <w:bottom w:val="single" w:sz="8" w:space="0" w:color="000000"/>
              <w:right w:val="single" w:sz="8" w:space="0" w:color="000000"/>
            </w:tcBorders>
            <w:shd w:val="clear" w:color="auto" w:fill="auto"/>
            <w:vAlign w:val="center"/>
          </w:tcPr>
          <w:p w14:paraId="3B8C70F5" w14:textId="77777777" w:rsidR="00DF21F4" w:rsidRPr="00127ECF" w:rsidRDefault="009E7086" w:rsidP="000823CE">
            <w:pPr>
              <w:numPr>
                <w:ilvl w:val="0"/>
                <w:numId w:val="11"/>
              </w:numPr>
              <w:spacing w:line="360" w:lineRule="auto"/>
              <w:ind w:left="0" w:firstLine="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Tạo</w:t>
            </w:r>
            <w:proofErr w:type="spellEnd"/>
            <w:r w:rsidRPr="00127ECF">
              <w:rPr>
                <w:rFonts w:ascii="Times New Roman" w:eastAsia="Times New Roman" w:hAnsi="Times New Roman" w:cs="Times New Roman"/>
                <w:sz w:val="28"/>
                <w:szCs w:val="28"/>
              </w:rPr>
              <w:t xml:space="preserve"> 1 </w:t>
            </w:r>
            <w:proofErr w:type="spellStart"/>
            <w:r w:rsidRPr="00127ECF">
              <w:rPr>
                <w:rFonts w:ascii="Times New Roman" w:eastAsia="Times New Roman" w:hAnsi="Times New Roman" w:cs="Times New Roman"/>
                <w:sz w:val="28"/>
                <w:szCs w:val="28"/>
              </w:rPr>
              <w:t>tài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dung </w:t>
            </w:r>
            <w:proofErr w:type="spellStart"/>
            <w:r w:rsidRPr="00127ECF">
              <w:rPr>
                <w:rFonts w:ascii="Times New Roman" w:eastAsia="Times New Roman" w:hAnsi="Times New Roman" w:cs="Times New Roman"/>
                <w:sz w:val="28"/>
                <w:szCs w:val="28"/>
              </w:rPr>
              <w:t>quảng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gắn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link</w:t>
            </w:r>
            <w:proofErr w:type="spellEnd"/>
            <w:r w:rsidRPr="00127ECF">
              <w:rPr>
                <w:rFonts w:ascii="Times New Roman" w:eastAsia="Times New Roman" w:hAnsi="Times New Roman" w:cs="Times New Roman"/>
                <w:sz w:val="28"/>
                <w:szCs w:val="28"/>
              </w:rPr>
              <w:t xml:space="preserve"> trên </w:t>
            </w:r>
            <w:proofErr w:type="spellStart"/>
            <w:r w:rsidRPr="00127ECF">
              <w:rPr>
                <w:rFonts w:ascii="Times New Roman" w:eastAsia="Times New Roman" w:hAnsi="Times New Roman" w:cs="Times New Roman"/>
                <w:sz w:val="28"/>
                <w:szCs w:val="28"/>
              </w:rPr>
              <w:t>fb</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mọi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dễ</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cận</w:t>
            </w:r>
            <w:proofErr w:type="spellEnd"/>
            <w:r w:rsidRPr="00127ECF">
              <w:rPr>
                <w:rFonts w:ascii="Times New Roman" w:eastAsia="Times New Roman" w:hAnsi="Times New Roman" w:cs="Times New Roman"/>
                <w:sz w:val="28"/>
                <w:szCs w:val="28"/>
              </w:rPr>
              <w:t xml:space="preserve"> hơn</w:t>
            </w:r>
          </w:p>
          <w:p w14:paraId="15D634A2" w14:textId="77777777" w:rsidR="00DF21F4" w:rsidRPr="00127ECF" w:rsidRDefault="009E7086" w:rsidP="000823CE">
            <w:pPr>
              <w:numPr>
                <w:ilvl w:val="0"/>
                <w:numId w:val="11"/>
              </w:numPr>
              <w:spacing w:line="360" w:lineRule="auto"/>
              <w:ind w:left="0" w:firstLine="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Reviewer</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food</w:t>
            </w:r>
            <w:proofErr w:type="spellEnd"/>
            <w:r w:rsidRPr="00127ECF">
              <w:rPr>
                <w:rFonts w:ascii="Times New Roman" w:eastAsia="Times New Roman" w:hAnsi="Times New Roman" w:cs="Times New Roman"/>
                <w:sz w:val="28"/>
                <w:szCs w:val="28"/>
              </w:rPr>
              <w:t xml:space="preserve"> HN</w:t>
            </w:r>
          </w:p>
        </w:tc>
        <w:tc>
          <w:tcPr>
            <w:tcW w:w="1980" w:type="dxa"/>
            <w:tcBorders>
              <w:top w:val="nil"/>
              <w:left w:val="nil"/>
              <w:bottom w:val="single" w:sz="8" w:space="0" w:color="000000"/>
              <w:right w:val="single" w:sz="8" w:space="0" w:color="000000"/>
            </w:tcBorders>
            <w:shd w:val="clear" w:color="auto" w:fill="auto"/>
            <w:vAlign w:val="center"/>
          </w:tcPr>
          <w:p w14:paraId="55ADE538" w14:textId="77777777" w:rsidR="00DF21F4" w:rsidRPr="00127ECF" w:rsidRDefault="009E7086" w:rsidP="00127ECF">
            <w:pPr>
              <w:spacing w:line="360" w:lineRule="auto"/>
              <w:jc w:val="center"/>
              <w:rPr>
                <w:rFonts w:ascii="Times New Roman" w:eastAsia="Times New Roman" w:hAnsi="Times New Roman" w:cs="Times New Roman"/>
                <w:b/>
                <w:color w:val="FF0000"/>
                <w:sz w:val="28"/>
                <w:szCs w:val="28"/>
              </w:rPr>
            </w:pPr>
            <w:r w:rsidRPr="00127ECF">
              <w:rPr>
                <w:rFonts w:ascii="Times New Roman" w:eastAsia="Times New Roman" w:hAnsi="Times New Roman" w:cs="Times New Roman"/>
                <w:b/>
                <w:color w:val="FF0000"/>
                <w:sz w:val="28"/>
                <w:szCs w:val="28"/>
              </w:rPr>
              <w:t>15%</w:t>
            </w:r>
          </w:p>
        </w:tc>
      </w:tr>
      <w:tr w:rsidR="00DF21F4" w:rsidRPr="00127ECF" w14:paraId="36ED05E5" w14:textId="77777777">
        <w:trPr>
          <w:trHeight w:val="275"/>
        </w:trPr>
        <w:tc>
          <w:tcPr>
            <w:tcW w:w="9045" w:type="dxa"/>
            <w:gridSpan w:val="3"/>
            <w:tcBorders>
              <w:top w:val="single" w:sz="8" w:space="0" w:color="000000"/>
              <w:left w:val="single" w:sz="8" w:space="0" w:color="000000"/>
              <w:bottom w:val="single" w:sz="8" w:space="0" w:color="000000"/>
              <w:right w:val="single" w:sz="8" w:space="0" w:color="000000"/>
            </w:tcBorders>
            <w:shd w:val="clear" w:color="auto" w:fill="FF0000"/>
            <w:vAlign w:val="center"/>
          </w:tcPr>
          <w:p w14:paraId="1E762EC5"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Quan </w:t>
            </w:r>
            <w:proofErr w:type="spellStart"/>
            <w:r w:rsidRPr="00127ECF">
              <w:rPr>
                <w:rFonts w:ascii="Times New Roman" w:eastAsia="Times New Roman" w:hAnsi="Times New Roman" w:cs="Times New Roman"/>
                <w:b/>
                <w:color w:val="FFFFFF"/>
                <w:sz w:val="28"/>
                <w:szCs w:val="28"/>
              </w:rPr>
              <w:t>hệ</w:t>
            </w:r>
            <w:proofErr w:type="spellEnd"/>
            <w:r w:rsidRPr="00127ECF">
              <w:rPr>
                <w:rFonts w:ascii="Times New Roman" w:eastAsia="Times New Roman" w:hAnsi="Times New Roman" w:cs="Times New Roman"/>
                <w:b/>
                <w:color w:val="FFFFFF"/>
                <w:sz w:val="28"/>
                <w:szCs w:val="28"/>
              </w:rPr>
              <w:t xml:space="preserve"> công </w:t>
            </w:r>
            <w:proofErr w:type="spellStart"/>
            <w:r w:rsidRPr="00127ECF">
              <w:rPr>
                <w:rFonts w:ascii="Times New Roman" w:eastAsia="Times New Roman" w:hAnsi="Times New Roman" w:cs="Times New Roman"/>
                <w:b/>
                <w:color w:val="FFFFFF"/>
                <w:sz w:val="28"/>
                <w:szCs w:val="28"/>
              </w:rPr>
              <w:t>chúng</w:t>
            </w:r>
            <w:proofErr w:type="spellEnd"/>
          </w:p>
        </w:tc>
      </w:tr>
      <w:tr w:rsidR="00DF21F4" w:rsidRPr="00127ECF" w14:paraId="20717B39" w14:textId="77777777">
        <w:trPr>
          <w:trHeight w:val="275"/>
        </w:trPr>
        <w:tc>
          <w:tcPr>
            <w:tcW w:w="1980" w:type="dxa"/>
            <w:tcBorders>
              <w:top w:val="nil"/>
              <w:left w:val="single" w:sz="8" w:space="0" w:color="000000"/>
              <w:bottom w:val="single" w:sz="8" w:space="0" w:color="000000"/>
              <w:right w:val="single" w:sz="8" w:space="0" w:color="000000"/>
            </w:tcBorders>
            <w:shd w:val="clear" w:color="auto" w:fill="auto"/>
            <w:vAlign w:val="center"/>
          </w:tcPr>
          <w:p w14:paraId="3E080339"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báo</w:t>
            </w:r>
            <w:proofErr w:type="spellEnd"/>
          </w:p>
        </w:tc>
        <w:tc>
          <w:tcPr>
            <w:tcW w:w="5085" w:type="dxa"/>
            <w:tcBorders>
              <w:top w:val="nil"/>
              <w:left w:val="nil"/>
              <w:bottom w:val="single" w:sz="8" w:space="0" w:color="000000"/>
              <w:right w:val="single" w:sz="8" w:space="0" w:color="000000"/>
            </w:tcBorders>
            <w:shd w:val="clear" w:color="auto" w:fill="auto"/>
            <w:vAlign w:val="center"/>
          </w:tcPr>
          <w:p w14:paraId="54708429" w14:textId="77777777" w:rsidR="00DF21F4" w:rsidRPr="00127ECF" w:rsidRDefault="009E7086" w:rsidP="000823CE">
            <w:pPr>
              <w:numPr>
                <w:ilvl w:val="0"/>
                <w:numId w:val="44"/>
              </w:numPr>
              <w:spacing w:line="360" w:lineRule="auto"/>
              <w:ind w:left="0" w:firstLine="0"/>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lịch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món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cách</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xem qua </w:t>
            </w:r>
            <w:proofErr w:type="spellStart"/>
            <w:r w:rsidRPr="00127ECF">
              <w:rPr>
                <w:rFonts w:ascii="Times New Roman" w:eastAsia="Times New Roman" w:hAnsi="Times New Roman" w:cs="Times New Roman"/>
                <w:sz w:val="28"/>
                <w:szCs w:val="28"/>
              </w:rPr>
              <w:t>trước</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món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vd</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ăn cơm </w:t>
            </w:r>
            <w:proofErr w:type="spellStart"/>
            <w:r w:rsidRPr="00127ECF">
              <w:rPr>
                <w:rFonts w:ascii="Times New Roman" w:eastAsia="Times New Roman" w:hAnsi="Times New Roman" w:cs="Times New Roman"/>
                <w:sz w:val="28"/>
                <w:szCs w:val="28"/>
              </w:rPr>
              <w:t>tấm</w:t>
            </w:r>
            <w:proofErr w:type="spellEnd"/>
            <w:r w:rsidRPr="00127ECF">
              <w:rPr>
                <w:rFonts w:ascii="Times New Roman" w:eastAsia="Times New Roman" w:hAnsi="Times New Roman" w:cs="Times New Roman"/>
                <w:sz w:val="28"/>
                <w:szCs w:val="28"/>
              </w:rPr>
              <w:t xml:space="preserve"> đang </w:t>
            </w:r>
            <w:proofErr w:type="spellStart"/>
            <w:r w:rsidRPr="00127ECF">
              <w:rPr>
                <w:rFonts w:ascii="Times New Roman" w:eastAsia="Times New Roman" w:hAnsi="Times New Roman" w:cs="Times New Roman"/>
                <w:sz w:val="28"/>
                <w:szCs w:val="28"/>
              </w:rPr>
              <w:t>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
        </w:tc>
        <w:tc>
          <w:tcPr>
            <w:tcW w:w="1980" w:type="dxa"/>
            <w:tcBorders>
              <w:top w:val="nil"/>
              <w:left w:val="nil"/>
              <w:bottom w:val="single" w:sz="8" w:space="0" w:color="000000"/>
              <w:right w:val="single" w:sz="8" w:space="0" w:color="000000"/>
            </w:tcBorders>
            <w:shd w:val="clear" w:color="auto" w:fill="auto"/>
            <w:vAlign w:val="center"/>
          </w:tcPr>
          <w:p w14:paraId="7B8B0CA8" w14:textId="77777777" w:rsidR="00DF21F4" w:rsidRPr="00127ECF" w:rsidRDefault="009E7086" w:rsidP="00127ECF">
            <w:pPr>
              <w:spacing w:line="360" w:lineRule="auto"/>
              <w:jc w:val="center"/>
              <w:rPr>
                <w:rFonts w:ascii="Times New Roman" w:eastAsia="Times New Roman" w:hAnsi="Times New Roman" w:cs="Times New Roman"/>
                <w:b/>
                <w:color w:val="FF0000"/>
                <w:sz w:val="28"/>
                <w:szCs w:val="28"/>
              </w:rPr>
            </w:pPr>
            <w:r w:rsidRPr="00127ECF">
              <w:rPr>
                <w:rFonts w:ascii="Times New Roman" w:eastAsia="Times New Roman" w:hAnsi="Times New Roman" w:cs="Times New Roman"/>
                <w:b/>
                <w:color w:val="FF0000"/>
                <w:sz w:val="28"/>
                <w:szCs w:val="28"/>
              </w:rPr>
              <w:t>30%</w:t>
            </w:r>
          </w:p>
        </w:tc>
      </w:tr>
      <w:tr w:rsidR="00DF21F4" w:rsidRPr="00127ECF" w14:paraId="239F3F6E" w14:textId="77777777">
        <w:trPr>
          <w:trHeight w:val="275"/>
        </w:trPr>
        <w:tc>
          <w:tcPr>
            <w:tcW w:w="9045" w:type="dxa"/>
            <w:gridSpan w:val="3"/>
            <w:tcBorders>
              <w:top w:val="single" w:sz="8" w:space="0" w:color="000000"/>
              <w:left w:val="single" w:sz="8" w:space="0" w:color="000000"/>
              <w:bottom w:val="single" w:sz="8" w:space="0" w:color="000000"/>
              <w:right w:val="single" w:sz="8" w:space="0" w:color="000000"/>
            </w:tcBorders>
            <w:shd w:val="clear" w:color="auto" w:fill="FF0000"/>
            <w:vAlign w:val="center"/>
          </w:tcPr>
          <w:p w14:paraId="3C910CA7"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Xúc</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tiến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bán</w:t>
            </w:r>
            <w:proofErr w:type="spellEnd"/>
          </w:p>
        </w:tc>
      </w:tr>
      <w:tr w:rsidR="00DF21F4" w:rsidRPr="00127ECF" w14:paraId="4F3CD6F7" w14:textId="77777777">
        <w:trPr>
          <w:trHeight w:val="275"/>
        </w:trPr>
        <w:tc>
          <w:tcPr>
            <w:tcW w:w="1980" w:type="dxa"/>
            <w:tcBorders>
              <w:top w:val="nil"/>
              <w:left w:val="single" w:sz="8" w:space="0" w:color="000000"/>
              <w:bottom w:val="single" w:sz="8" w:space="0" w:color="000000"/>
              <w:right w:val="single" w:sz="8" w:space="0" w:color="000000"/>
            </w:tcBorders>
            <w:shd w:val="clear" w:color="auto" w:fill="auto"/>
            <w:vAlign w:val="center"/>
          </w:tcPr>
          <w:p w14:paraId="2F5133DB" w14:textId="77777777" w:rsidR="00DF21F4" w:rsidRPr="00127ECF" w:rsidRDefault="00DF21F4" w:rsidP="00127ECF">
            <w:pPr>
              <w:spacing w:line="360" w:lineRule="auto"/>
              <w:jc w:val="center"/>
              <w:rPr>
                <w:rFonts w:ascii="Times New Roman" w:eastAsia="Times New Roman" w:hAnsi="Times New Roman" w:cs="Times New Roman"/>
                <w:color w:val="000000"/>
                <w:sz w:val="28"/>
                <w:szCs w:val="28"/>
              </w:rPr>
            </w:pPr>
          </w:p>
        </w:tc>
        <w:tc>
          <w:tcPr>
            <w:tcW w:w="5085" w:type="dxa"/>
            <w:tcBorders>
              <w:top w:val="nil"/>
              <w:left w:val="nil"/>
              <w:bottom w:val="single" w:sz="8" w:space="0" w:color="000000"/>
              <w:right w:val="single" w:sz="8" w:space="0" w:color="000000"/>
            </w:tcBorders>
            <w:shd w:val="clear" w:color="auto" w:fill="auto"/>
            <w:vAlign w:val="center"/>
          </w:tcPr>
          <w:p w14:paraId="593F2AAE" w14:textId="77777777" w:rsidR="00DF21F4" w:rsidRPr="00127ECF" w:rsidRDefault="009E7086" w:rsidP="000823CE">
            <w:pPr>
              <w:numPr>
                <w:ilvl w:val="0"/>
                <w:numId w:val="49"/>
              </w:numPr>
              <w:spacing w:line="360" w:lineRule="auto"/>
              <w:ind w:left="0" w:firstLine="0"/>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trò</w:t>
            </w:r>
            <w:proofErr w:type="spellEnd"/>
            <w:r w:rsidRPr="00127ECF">
              <w:rPr>
                <w:rFonts w:ascii="Times New Roman" w:eastAsia="Times New Roman" w:hAnsi="Times New Roman" w:cs="Times New Roman"/>
                <w:sz w:val="28"/>
                <w:szCs w:val="28"/>
              </w:rPr>
              <w:t xml:space="preserve"> chơi </w:t>
            </w:r>
            <w:proofErr w:type="spellStart"/>
            <w:r w:rsidRPr="00127ECF">
              <w:rPr>
                <w:rFonts w:ascii="Times New Roman" w:eastAsia="Times New Roman" w:hAnsi="Times New Roman" w:cs="Times New Roman"/>
                <w:sz w:val="28"/>
                <w:szCs w:val="28"/>
              </w:rPr>
              <w:t>trúng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thường</w:t>
            </w:r>
            <w:proofErr w:type="spellEnd"/>
          </w:p>
          <w:p w14:paraId="6755320C" w14:textId="77777777" w:rsidR="00DF21F4" w:rsidRPr="00127ECF" w:rsidRDefault="009E7086" w:rsidP="000823CE">
            <w:pPr>
              <w:numPr>
                <w:ilvl w:val="0"/>
                <w:numId w:val="49"/>
              </w:numPr>
              <w:spacing w:line="360" w:lineRule="auto"/>
              <w:ind w:left="0" w:firstLine="0"/>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Khuyến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mãi</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đợt</w:t>
            </w:r>
            <w:proofErr w:type="spellEnd"/>
          </w:p>
          <w:p w14:paraId="4A6DD239" w14:textId="77777777" w:rsidR="00DF21F4" w:rsidRPr="00127ECF" w:rsidRDefault="009E7086" w:rsidP="000823CE">
            <w:pPr>
              <w:numPr>
                <w:ilvl w:val="0"/>
                <w:numId w:val="49"/>
              </w:numPr>
              <w:spacing w:line="360" w:lineRule="auto"/>
              <w:ind w:left="0" w:firstLine="0"/>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thân </w:t>
            </w:r>
            <w:proofErr w:type="spellStart"/>
            <w:r w:rsidRPr="00127ECF">
              <w:rPr>
                <w:rFonts w:ascii="Times New Roman" w:eastAsia="Times New Roman" w:hAnsi="Times New Roman" w:cs="Times New Roman"/>
                <w:sz w:val="28"/>
                <w:szCs w:val="28"/>
              </w:rPr>
              <w:t>thiết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voucher</w:t>
            </w:r>
            <w:proofErr w:type="spellEnd"/>
          </w:p>
        </w:tc>
        <w:tc>
          <w:tcPr>
            <w:tcW w:w="1980" w:type="dxa"/>
            <w:tcBorders>
              <w:top w:val="nil"/>
              <w:left w:val="nil"/>
              <w:bottom w:val="single" w:sz="8" w:space="0" w:color="000000"/>
              <w:right w:val="single" w:sz="8" w:space="0" w:color="000000"/>
            </w:tcBorders>
            <w:shd w:val="clear" w:color="auto" w:fill="auto"/>
            <w:vAlign w:val="center"/>
          </w:tcPr>
          <w:p w14:paraId="7226A2B4" w14:textId="77777777" w:rsidR="00DF21F4" w:rsidRPr="00127ECF" w:rsidRDefault="009E7086" w:rsidP="00127ECF">
            <w:pPr>
              <w:spacing w:line="360" w:lineRule="auto"/>
              <w:jc w:val="center"/>
              <w:rPr>
                <w:rFonts w:ascii="Times New Roman" w:eastAsia="Times New Roman" w:hAnsi="Times New Roman" w:cs="Times New Roman"/>
                <w:b/>
                <w:color w:val="FF0000"/>
                <w:sz w:val="28"/>
                <w:szCs w:val="28"/>
              </w:rPr>
            </w:pPr>
            <w:r w:rsidRPr="00127ECF">
              <w:rPr>
                <w:rFonts w:ascii="Times New Roman" w:eastAsia="Times New Roman" w:hAnsi="Times New Roman" w:cs="Times New Roman"/>
                <w:b/>
                <w:color w:val="FF0000"/>
                <w:sz w:val="28"/>
                <w:szCs w:val="28"/>
              </w:rPr>
              <w:t>10%</w:t>
            </w:r>
          </w:p>
        </w:tc>
      </w:tr>
      <w:tr w:rsidR="00DF21F4" w:rsidRPr="00127ECF" w14:paraId="2D96844D" w14:textId="77777777">
        <w:trPr>
          <w:trHeight w:val="783"/>
        </w:trPr>
        <w:tc>
          <w:tcPr>
            <w:tcW w:w="9045" w:type="dxa"/>
            <w:gridSpan w:val="3"/>
            <w:tcBorders>
              <w:top w:val="single" w:sz="8" w:space="0" w:color="000000"/>
              <w:left w:val="single" w:sz="8" w:space="0" w:color="000000"/>
              <w:bottom w:val="single" w:sz="8" w:space="0" w:color="000000"/>
              <w:right w:val="single" w:sz="8" w:space="0" w:color="000000"/>
            </w:tcBorders>
            <w:shd w:val="clear" w:color="auto" w:fill="FF0000"/>
            <w:vAlign w:val="center"/>
          </w:tcPr>
          <w:p w14:paraId="6C0F9A12"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Tổng</w:t>
            </w:r>
            <w:proofErr w:type="spellEnd"/>
            <w:r w:rsidRPr="00127ECF">
              <w:rPr>
                <w:rFonts w:ascii="Times New Roman" w:eastAsia="Times New Roman" w:hAnsi="Times New Roman" w:cs="Times New Roman"/>
                <w:b/>
                <w:color w:val="FFFFFF"/>
                <w:sz w:val="28"/>
                <w:szCs w:val="28"/>
              </w:rPr>
              <w:t xml:space="preserve"> chi </w:t>
            </w:r>
            <w:proofErr w:type="spellStart"/>
            <w:r w:rsidRPr="00127ECF">
              <w:rPr>
                <w:rFonts w:ascii="Times New Roman" w:eastAsia="Times New Roman" w:hAnsi="Times New Roman" w:cs="Times New Roman"/>
                <w:b/>
                <w:color w:val="FFFFFF"/>
                <w:sz w:val="28"/>
                <w:szCs w:val="28"/>
              </w:rPr>
              <w:t>phí</w:t>
            </w:r>
            <w:proofErr w:type="spellEnd"/>
            <w:r w:rsidRPr="00127ECF">
              <w:rPr>
                <w:rFonts w:ascii="Times New Roman" w:eastAsia="Times New Roman" w:hAnsi="Times New Roman" w:cs="Times New Roman"/>
                <w:b/>
                <w:color w:val="FFFFFF"/>
                <w:sz w:val="28"/>
                <w:szCs w:val="28"/>
              </w:rPr>
              <w:t xml:space="preserve"> 3 </w:t>
            </w:r>
            <w:proofErr w:type="spellStart"/>
            <w:r w:rsidRPr="00127ECF">
              <w:rPr>
                <w:rFonts w:ascii="Times New Roman" w:eastAsia="Times New Roman" w:hAnsi="Times New Roman" w:cs="Times New Roman"/>
                <w:b/>
                <w:color w:val="FFFFFF"/>
                <w:sz w:val="28"/>
                <w:szCs w:val="28"/>
              </w:rPr>
              <w:t>tháng</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đầu</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của</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quán</w:t>
            </w:r>
            <w:proofErr w:type="spellEnd"/>
            <w:r w:rsidRPr="00127ECF">
              <w:rPr>
                <w:rFonts w:ascii="Times New Roman" w:eastAsia="Times New Roman" w:hAnsi="Times New Roman" w:cs="Times New Roman"/>
                <w:b/>
                <w:color w:val="FFFFFF"/>
                <w:sz w:val="28"/>
                <w:szCs w:val="28"/>
              </w:rPr>
              <w:t xml:space="preserve"> ăn: 45.061.500VNĐ</w:t>
            </w:r>
          </w:p>
        </w:tc>
      </w:tr>
    </w:tbl>
    <w:p w14:paraId="025E36D9" w14:textId="77777777" w:rsidR="00DF21F4" w:rsidRPr="00127ECF" w:rsidRDefault="00DF21F4" w:rsidP="00127ECF">
      <w:pPr>
        <w:spacing w:after="0" w:line="360" w:lineRule="auto"/>
        <w:rPr>
          <w:rFonts w:ascii="Times New Roman" w:eastAsia="Times New Roman" w:hAnsi="Times New Roman" w:cs="Times New Roman"/>
          <w:sz w:val="28"/>
          <w:szCs w:val="28"/>
        </w:rPr>
      </w:pPr>
      <w:bookmarkStart w:id="69" w:name="_heading=h.4k668n3" w:colFirst="0" w:colLast="0"/>
      <w:bookmarkEnd w:id="69"/>
    </w:p>
    <w:p w14:paraId="736AD123"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2.</w:t>
      </w:r>
      <w:r w:rsidRPr="00127ECF">
        <w:rPr>
          <w:rFonts w:ascii="Times New Roman" w:eastAsia="Times New Roman" w:hAnsi="Times New Roman" w:cs="Times New Roman"/>
          <w:b/>
          <w:i/>
          <w:sz w:val="28"/>
          <w:szCs w:val="28"/>
        </w:rPr>
        <w:t>4</w:t>
      </w:r>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Các</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hoạt</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động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xúc</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tiến</w:t>
      </w:r>
      <w:proofErr w:type="spellEnd"/>
    </w:p>
    <w:p w14:paraId="63E60F4C" w14:textId="2638C0CD" w:rsidR="00DF21F4" w:rsidRPr="00902693"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70" w:name="_heading=h.iiwn5ibs7o29" w:colFirst="0" w:colLast="0"/>
      <w:bookmarkEnd w:id="70"/>
      <w:r w:rsidRPr="00127ECF">
        <w:rPr>
          <w:rFonts w:ascii="Times New Roman" w:eastAsia="Times New Roman" w:hAnsi="Times New Roman" w:cs="Times New Roman"/>
          <w:b/>
          <w:i/>
          <w:sz w:val="28"/>
          <w:szCs w:val="28"/>
        </w:rPr>
        <w:lastRenderedPageBreak/>
        <w:tab/>
      </w:r>
      <w:r w:rsidRPr="00902693">
        <w:rPr>
          <w:rFonts w:ascii="Times New Roman" w:eastAsia="Times New Roman" w:hAnsi="Times New Roman" w:cs="Times New Roman"/>
          <w:b/>
          <w:i/>
          <w:noProof/>
          <w:sz w:val="28"/>
          <w:szCs w:val="28"/>
          <w:lang w:val="en-US"/>
        </w:rPr>
        <w:drawing>
          <wp:inline distT="114300" distB="114300" distL="114300" distR="114300" wp14:anchorId="474DB17C" wp14:editId="5CAC5515">
            <wp:extent cx="5156200" cy="6595534"/>
            <wp:effectExtent l="0" t="0" r="6350" b="0"/>
            <wp:docPr id="39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7"/>
                    <a:srcRect/>
                    <a:stretch>
                      <a:fillRect/>
                    </a:stretch>
                  </pic:blipFill>
                  <pic:spPr>
                    <a:xfrm>
                      <a:off x="0" y="0"/>
                      <a:ext cx="5158821" cy="6598887"/>
                    </a:xfrm>
                    <a:prstGeom prst="rect">
                      <a:avLst/>
                    </a:prstGeom>
                    <a:ln/>
                  </pic:spPr>
                </pic:pic>
              </a:graphicData>
            </a:graphic>
          </wp:inline>
        </w:drawing>
      </w:r>
    </w:p>
    <w:p w14:paraId="0BE5B074" w14:textId="5A48ECFB" w:rsidR="00DF21F4" w:rsidRPr="00902693"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71" w:name="_heading=h.t4rc4asht3vk" w:colFirst="0" w:colLast="0"/>
      <w:bookmarkEnd w:id="71"/>
      <w:proofErr w:type="spellStart"/>
      <w:r w:rsidRPr="00902693">
        <w:rPr>
          <w:rFonts w:ascii="Times New Roman" w:eastAsia="Times New Roman" w:hAnsi="Times New Roman" w:cs="Times New Roman"/>
          <w:b/>
          <w:i/>
          <w:sz w:val="28"/>
          <w:szCs w:val="28"/>
        </w:rPr>
        <w:t>Hình</w:t>
      </w:r>
      <w:proofErr w:type="spellEnd"/>
      <w:r w:rsidRPr="00902693">
        <w:rPr>
          <w:rFonts w:ascii="Times New Roman" w:eastAsia="Times New Roman" w:hAnsi="Times New Roman" w:cs="Times New Roman"/>
          <w:b/>
          <w:i/>
          <w:sz w:val="28"/>
          <w:szCs w:val="28"/>
        </w:rPr>
        <w:t xml:space="preserve"> 2.12: </w:t>
      </w:r>
      <w:proofErr w:type="spellStart"/>
      <w:r w:rsidRPr="00902693">
        <w:rPr>
          <w:rFonts w:ascii="Times New Roman" w:eastAsia="Times New Roman" w:hAnsi="Times New Roman" w:cs="Times New Roman"/>
          <w:b/>
          <w:i/>
          <w:sz w:val="28"/>
          <w:szCs w:val="28"/>
        </w:rPr>
        <w:t>Poster</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quảng</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cáo</w:t>
      </w:r>
      <w:proofErr w:type="spellEnd"/>
    </w:p>
    <w:p w14:paraId="05AEFD74" w14:textId="77777777" w:rsidR="00DF21F4" w:rsidRPr="00127ECF" w:rsidRDefault="009E7086" w:rsidP="00127ECF">
      <w:pPr>
        <w:pBdr>
          <w:top w:val="nil"/>
          <w:left w:val="nil"/>
          <w:bottom w:val="nil"/>
          <w:right w:val="nil"/>
          <w:between w:val="nil"/>
        </w:pBdr>
        <w:tabs>
          <w:tab w:val="left" w:pos="4251"/>
        </w:tabs>
        <w:spacing w:after="0" w:line="360" w:lineRule="auto"/>
        <w:jc w:val="center"/>
        <w:rPr>
          <w:rFonts w:ascii="Times New Roman" w:eastAsia="Times New Roman" w:hAnsi="Times New Roman" w:cs="Times New Roman"/>
          <w:b/>
          <w:i/>
          <w:sz w:val="28"/>
          <w:szCs w:val="28"/>
        </w:rPr>
      </w:pPr>
      <w:bookmarkStart w:id="72" w:name="_heading=h.j22tgc5am362" w:colFirst="0" w:colLast="0"/>
      <w:bookmarkEnd w:id="72"/>
      <w:r w:rsidRPr="00127ECF">
        <w:rPr>
          <w:rFonts w:ascii="Times New Roman" w:eastAsia="Times New Roman" w:hAnsi="Times New Roman" w:cs="Times New Roman"/>
          <w:b/>
          <w:i/>
          <w:sz w:val="28"/>
          <w:szCs w:val="28"/>
        </w:rPr>
        <w:lastRenderedPageBreak/>
        <w:tab/>
      </w:r>
      <w:r w:rsidRPr="00127ECF">
        <w:rPr>
          <w:rFonts w:ascii="Times New Roman" w:eastAsia="Times New Roman" w:hAnsi="Times New Roman" w:cs="Times New Roman"/>
          <w:b/>
          <w:i/>
          <w:noProof/>
          <w:sz w:val="28"/>
          <w:szCs w:val="28"/>
          <w:lang w:val="en-US"/>
        </w:rPr>
        <w:drawing>
          <wp:inline distT="114300" distB="114300" distL="114300" distR="114300" wp14:anchorId="05A67022" wp14:editId="5D288065">
            <wp:extent cx="5788152" cy="2641600"/>
            <wp:effectExtent l="0" t="0" r="0" b="0"/>
            <wp:docPr id="36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88152" cy="2641600"/>
                    </a:xfrm>
                    <a:prstGeom prst="rect">
                      <a:avLst/>
                    </a:prstGeom>
                    <a:ln/>
                  </pic:spPr>
                </pic:pic>
              </a:graphicData>
            </a:graphic>
          </wp:inline>
        </w:drawing>
      </w:r>
    </w:p>
    <w:p w14:paraId="564C85D8" w14:textId="3AB837AB" w:rsidR="00DF21F4" w:rsidRPr="00127ECF" w:rsidRDefault="009E7086" w:rsidP="00B46B9E">
      <w:pPr>
        <w:pBdr>
          <w:top w:val="nil"/>
          <w:left w:val="nil"/>
          <w:bottom w:val="nil"/>
          <w:right w:val="nil"/>
          <w:between w:val="nil"/>
        </w:pBdr>
        <w:tabs>
          <w:tab w:val="left" w:pos="4251"/>
        </w:tabs>
        <w:spacing w:after="0" w:line="360" w:lineRule="auto"/>
        <w:jc w:val="center"/>
        <w:rPr>
          <w:rFonts w:ascii="Times New Roman" w:eastAsia="Times New Roman" w:hAnsi="Times New Roman" w:cs="Times New Roman"/>
          <w:b/>
          <w:i/>
          <w:sz w:val="28"/>
          <w:szCs w:val="28"/>
        </w:rPr>
      </w:pPr>
      <w:bookmarkStart w:id="73" w:name="_heading=h.ua4u9jmgweb" w:colFirst="0" w:colLast="0"/>
      <w:bookmarkEnd w:id="73"/>
      <w:r w:rsidRPr="00127ECF">
        <w:rPr>
          <w:rFonts w:ascii="Times New Roman" w:eastAsia="Times New Roman" w:hAnsi="Times New Roman" w:cs="Times New Roman"/>
          <w:b/>
          <w:i/>
          <w:noProof/>
          <w:sz w:val="28"/>
          <w:szCs w:val="28"/>
          <w:lang w:val="en-US"/>
        </w:rPr>
        <w:drawing>
          <wp:inline distT="114300" distB="114300" distL="114300" distR="114300" wp14:anchorId="75D29DCC" wp14:editId="2BFC85A9">
            <wp:extent cx="5788152" cy="2641600"/>
            <wp:effectExtent l="0" t="0" r="0" b="0"/>
            <wp:docPr id="40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788152" cy="2641600"/>
                    </a:xfrm>
                    <a:prstGeom prst="rect">
                      <a:avLst/>
                    </a:prstGeom>
                    <a:ln/>
                  </pic:spPr>
                </pic:pic>
              </a:graphicData>
            </a:graphic>
          </wp:inline>
        </w:drawing>
      </w:r>
    </w:p>
    <w:p w14:paraId="50B7A195" w14:textId="483C76D5" w:rsidR="00DF21F4" w:rsidRPr="00B46B9E" w:rsidRDefault="009E7086" w:rsidP="00902693">
      <w:pPr>
        <w:pBdr>
          <w:top w:val="nil"/>
          <w:left w:val="nil"/>
          <w:bottom w:val="nil"/>
          <w:right w:val="nil"/>
          <w:between w:val="nil"/>
        </w:pBdr>
        <w:spacing w:after="0" w:line="360" w:lineRule="auto"/>
        <w:jc w:val="center"/>
        <w:rPr>
          <w:rFonts w:ascii="Times New Roman" w:eastAsia="Times New Roman" w:hAnsi="Times New Roman" w:cs="Times New Roman"/>
          <w:color w:val="5B9BD5" w:themeColor="accent1"/>
          <w:sz w:val="22"/>
          <w:szCs w:val="22"/>
        </w:rPr>
      </w:pPr>
      <w:r w:rsidRPr="00B46B9E">
        <w:rPr>
          <w:rFonts w:ascii="Times New Roman" w:eastAsia="Times New Roman" w:hAnsi="Times New Roman" w:cs="Times New Roman"/>
          <w:b/>
          <w:i/>
          <w:color w:val="5B9BD5" w:themeColor="accent1"/>
          <w:sz w:val="22"/>
          <w:szCs w:val="22"/>
        </w:rPr>
        <w:t xml:space="preserve">  </w:t>
      </w:r>
      <w:proofErr w:type="spellStart"/>
      <w:r w:rsidRPr="00902693">
        <w:rPr>
          <w:rFonts w:ascii="Times New Roman" w:eastAsia="Times New Roman" w:hAnsi="Times New Roman" w:cs="Times New Roman"/>
          <w:b/>
          <w:i/>
          <w:sz w:val="28"/>
          <w:szCs w:val="28"/>
        </w:rPr>
        <w:t>Hình</w:t>
      </w:r>
      <w:proofErr w:type="spellEnd"/>
      <w:r w:rsidRPr="00902693">
        <w:rPr>
          <w:rFonts w:ascii="Times New Roman" w:eastAsia="Times New Roman" w:hAnsi="Times New Roman" w:cs="Times New Roman"/>
          <w:b/>
          <w:i/>
          <w:sz w:val="28"/>
          <w:szCs w:val="28"/>
        </w:rPr>
        <w:t xml:space="preserve"> 2.13: </w:t>
      </w:r>
      <w:proofErr w:type="spellStart"/>
      <w:r w:rsidRPr="00902693">
        <w:rPr>
          <w:rFonts w:ascii="Times New Roman" w:eastAsia="Times New Roman" w:hAnsi="Times New Roman" w:cs="Times New Roman"/>
          <w:b/>
          <w:i/>
          <w:sz w:val="28"/>
          <w:szCs w:val="28"/>
        </w:rPr>
        <w:t>Gift</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voucher</w:t>
      </w:r>
      <w:proofErr w:type="spellEnd"/>
    </w:p>
    <w:p w14:paraId="0610574B" w14:textId="77777777" w:rsidR="00B46B9E" w:rsidRDefault="00B46B9E" w:rsidP="00902693">
      <w:pPr>
        <w:pBdr>
          <w:top w:val="nil"/>
          <w:left w:val="nil"/>
          <w:bottom w:val="nil"/>
          <w:right w:val="nil"/>
          <w:between w:val="nil"/>
        </w:pBdr>
        <w:spacing w:after="0" w:line="360" w:lineRule="auto"/>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br w:type="page"/>
      </w:r>
    </w:p>
    <w:p w14:paraId="2FBEC379" w14:textId="52A7AFCE"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74" w:name="_Toc117864758"/>
      <w:r w:rsidRPr="00127ECF">
        <w:rPr>
          <w:rFonts w:ascii="Times New Roman" w:eastAsia="Times New Roman" w:hAnsi="Times New Roman" w:cs="Times New Roman"/>
          <w:b/>
          <w:color w:val="FF0000"/>
          <w:sz w:val="28"/>
          <w:szCs w:val="28"/>
        </w:rPr>
        <w:lastRenderedPageBreak/>
        <w:t xml:space="preserve">2.5   </w:t>
      </w:r>
      <w:proofErr w:type="spellStart"/>
      <w:r w:rsidRPr="00127ECF">
        <w:rPr>
          <w:rFonts w:ascii="Times New Roman" w:eastAsia="Times New Roman" w:hAnsi="Times New Roman" w:cs="Times New Roman"/>
          <w:b/>
          <w:color w:val="FF0000"/>
          <w:sz w:val="28"/>
          <w:szCs w:val="28"/>
        </w:rPr>
        <w:t>People</w:t>
      </w:r>
      <w:proofErr w:type="spellEnd"/>
      <w:r w:rsidRPr="00127ECF">
        <w:rPr>
          <w:rFonts w:ascii="Times New Roman" w:eastAsia="Times New Roman" w:hAnsi="Times New Roman" w:cs="Times New Roman"/>
          <w:b/>
          <w:color w:val="FF0000"/>
          <w:sz w:val="28"/>
          <w:szCs w:val="28"/>
        </w:rPr>
        <w:t xml:space="preserve"> (Con </w:t>
      </w:r>
      <w:proofErr w:type="spellStart"/>
      <w:r w:rsidRPr="00127ECF">
        <w:rPr>
          <w:rFonts w:ascii="Times New Roman" w:eastAsia="Times New Roman" w:hAnsi="Times New Roman" w:cs="Times New Roman"/>
          <w:b/>
          <w:color w:val="FF0000"/>
          <w:sz w:val="28"/>
          <w:szCs w:val="28"/>
        </w:rPr>
        <w:t>người</w:t>
      </w:r>
      <w:proofErr w:type="spellEnd"/>
      <w:r w:rsidRPr="00127ECF">
        <w:rPr>
          <w:rFonts w:ascii="Times New Roman" w:eastAsia="Times New Roman" w:hAnsi="Times New Roman" w:cs="Times New Roman"/>
          <w:b/>
          <w:color w:val="FF0000"/>
          <w:sz w:val="28"/>
          <w:szCs w:val="28"/>
        </w:rPr>
        <w:t>)</w:t>
      </w:r>
      <w:bookmarkEnd w:id="74"/>
    </w:p>
    <w:tbl>
      <w:tblPr>
        <w:tblStyle w:val="afffffffffc"/>
        <w:tblW w:w="9255"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1620"/>
        <w:gridCol w:w="1875"/>
        <w:gridCol w:w="4110"/>
      </w:tblGrid>
      <w:tr w:rsidR="00DF21F4" w:rsidRPr="00127ECF" w14:paraId="59BB23D7" w14:textId="77777777">
        <w:trPr>
          <w:trHeight w:val="300"/>
        </w:trPr>
        <w:tc>
          <w:tcPr>
            <w:tcW w:w="9255" w:type="dxa"/>
            <w:gridSpan w:val="4"/>
            <w:tcBorders>
              <w:top w:val="single" w:sz="8" w:space="0" w:color="000000"/>
              <w:left w:val="single" w:sz="8" w:space="0" w:color="000000"/>
              <w:bottom w:val="single" w:sz="8" w:space="0" w:color="000000"/>
              <w:right w:val="single" w:sz="8" w:space="0" w:color="000000"/>
            </w:tcBorders>
            <w:shd w:val="clear" w:color="auto" w:fill="FF0000"/>
            <w:vAlign w:val="center"/>
          </w:tcPr>
          <w:p w14:paraId="445DB37A"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Nhân </w:t>
            </w:r>
            <w:proofErr w:type="spellStart"/>
            <w:r w:rsidRPr="00127ECF">
              <w:rPr>
                <w:rFonts w:ascii="Times New Roman" w:eastAsia="Times New Roman" w:hAnsi="Times New Roman" w:cs="Times New Roman"/>
                <w:b/>
                <w:color w:val="FFFFFF"/>
                <w:sz w:val="28"/>
                <w:szCs w:val="28"/>
              </w:rPr>
              <w:t>sự</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cửa</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hàng</w:t>
            </w:r>
            <w:proofErr w:type="spellEnd"/>
          </w:p>
        </w:tc>
      </w:tr>
      <w:tr w:rsidR="00DF21F4" w:rsidRPr="00127ECF" w14:paraId="0CE97164" w14:textId="77777777">
        <w:trPr>
          <w:trHeight w:val="476"/>
        </w:trPr>
        <w:tc>
          <w:tcPr>
            <w:tcW w:w="1650" w:type="dxa"/>
            <w:tcBorders>
              <w:top w:val="nil"/>
              <w:left w:val="single" w:sz="8" w:space="0" w:color="000000"/>
              <w:bottom w:val="single" w:sz="8" w:space="0" w:color="000000"/>
              <w:right w:val="single" w:sz="8" w:space="0" w:color="000000"/>
            </w:tcBorders>
            <w:shd w:val="clear" w:color="auto" w:fill="FF0000"/>
            <w:vAlign w:val="center"/>
          </w:tcPr>
          <w:p w14:paraId="7B5AC4BF" w14:textId="77777777" w:rsidR="00DF21F4" w:rsidRPr="00127ECF" w:rsidRDefault="009E7086" w:rsidP="00127ECF">
            <w:pPr>
              <w:spacing w:line="360" w:lineRule="auto"/>
              <w:jc w:val="center"/>
              <w:rPr>
                <w:rFonts w:ascii="Times New Roman" w:eastAsia="Times New Roman" w:hAnsi="Times New Roman" w:cs="Times New Roman"/>
                <w:color w:val="FFFFFF"/>
                <w:sz w:val="28"/>
                <w:szCs w:val="28"/>
              </w:rPr>
            </w:pPr>
            <w:r w:rsidRPr="00127ECF">
              <w:rPr>
                <w:rFonts w:ascii="Times New Roman" w:eastAsia="Times New Roman" w:hAnsi="Times New Roman" w:cs="Times New Roman"/>
                <w:color w:val="FFFFFF"/>
                <w:sz w:val="28"/>
                <w:szCs w:val="28"/>
              </w:rPr>
              <w:t> </w:t>
            </w:r>
          </w:p>
        </w:tc>
        <w:tc>
          <w:tcPr>
            <w:tcW w:w="1620" w:type="dxa"/>
            <w:tcBorders>
              <w:top w:val="nil"/>
              <w:left w:val="single" w:sz="8" w:space="0" w:color="000000"/>
              <w:bottom w:val="single" w:sz="8" w:space="0" w:color="000000"/>
              <w:right w:val="single" w:sz="8" w:space="0" w:color="000000"/>
            </w:tcBorders>
            <w:shd w:val="clear" w:color="auto" w:fill="FF0000"/>
            <w:vAlign w:val="center"/>
          </w:tcPr>
          <w:p w14:paraId="643AC4D4" w14:textId="77777777" w:rsidR="00DF21F4" w:rsidRPr="00127ECF" w:rsidRDefault="00DF21F4" w:rsidP="00127ECF">
            <w:pPr>
              <w:spacing w:line="360" w:lineRule="auto"/>
              <w:jc w:val="center"/>
              <w:rPr>
                <w:rFonts w:ascii="Times New Roman" w:eastAsia="Times New Roman" w:hAnsi="Times New Roman" w:cs="Times New Roman"/>
                <w:color w:val="FFFFFF"/>
                <w:sz w:val="28"/>
                <w:szCs w:val="28"/>
              </w:rPr>
            </w:pPr>
          </w:p>
        </w:tc>
        <w:tc>
          <w:tcPr>
            <w:tcW w:w="1875" w:type="dxa"/>
            <w:tcBorders>
              <w:top w:val="nil"/>
              <w:left w:val="nil"/>
              <w:bottom w:val="single" w:sz="8" w:space="0" w:color="000000"/>
              <w:right w:val="single" w:sz="8" w:space="0" w:color="000000"/>
            </w:tcBorders>
            <w:shd w:val="clear" w:color="auto" w:fill="FF0000"/>
            <w:vAlign w:val="center"/>
          </w:tcPr>
          <w:p w14:paraId="3D9DD328"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Chức</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vụ</w:t>
            </w:r>
            <w:proofErr w:type="spellEnd"/>
          </w:p>
        </w:tc>
        <w:tc>
          <w:tcPr>
            <w:tcW w:w="4110" w:type="dxa"/>
            <w:tcBorders>
              <w:top w:val="nil"/>
              <w:left w:val="nil"/>
              <w:bottom w:val="single" w:sz="8" w:space="0" w:color="000000"/>
              <w:right w:val="single" w:sz="8" w:space="0" w:color="000000"/>
            </w:tcBorders>
            <w:shd w:val="clear" w:color="auto" w:fill="FF0000"/>
            <w:vAlign w:val="center"/>
          </w:tcPr>
          <w:p w14:paraId="6ABA6CB6"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Nhiệm</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vụ</w:t>
            </w:r>
            <w:proofErr w:type="spellEnd"/>
          </w:p>
        </w:tc>
      </w:tr>
      <w:tr w:rsidR="00DF21F4" w:rsidRPr="00127ECF" w14:paraId="36F92BF4" w14:textId="77777777">
        <w:trPr>
          <w:trHeight w:val="566"/>
        </w:trPr>
        <w:tc>
          <w:tcPr>
            <w:tcW w:w="1650" w:type="dxa"/>
            <w:tcBorders>
              <w:top w:val="nil"/>
              <w:left w:val="single" w:sz="8" w:space="0" w:color="000000"/>
              <w:bottom w:val="single" w:sz="8" w:space="0" w:color="000000"/>
              <w:right w:val="single" w:sz="8" w:space="0" w:color="000000"/>
            </w:tcBorders>
            <w:shd w:val="clear" w:color="auto" w:fill="auto"/>
            <w:vAlign w:val="center"/>
          </w:tcPr>
          <w:p w14:paraId="72AFB2B0"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
                <w:sz w:val="28"/>
                <w:szCs w:val="28"/>
              </w:rPr>
            </w:pPr>
            <w:r w:rsidRPr="00127ECF">
              <w:rPr>
                <w:rFonts w:ascii="Times New Roman" w:eastAsia="Times New Roman" w:hAnsi="Times New Roman" w:cs="Times New Roman"/>
                <w:b/>
                <w:sz w:val="28"/>
                <w:szCs w:val="28"/>
              </w:rPr>
              <w:t xml:space="preserve">Nhân </w:t>
            </w:r>
            <w:proofErr w:type="spellStart"/>
            <w:r w:rsidRPr="00127ECF">
              <w:rPr>
                <w:rFonts w:ascii="Times New Roman" w:eastAsia="Times New Roman" w:hAnsi="Times New Roman" w:cs="Times New Roman"/>
                <w:b/>
                <w:sz w:val="28"/>
                <w:szCs w:val="28"/>
              </w:rPr>
              <w:t>sự</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chủ</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chốt</w:t>
            </w:r>
            <w:proofErr w:type="spellEnd"/>
          </w:p>
        </w:tc>
        <w:tc>
          <w:tcPr>
            <w:tcW w:w="1620" w:type="dxa"/>
            <w:tcBorders>
              <w:top w:val="nil"/>
              <w:left w:val="single" w:sz="8" w:space="0" w:color="000000"/>
              <w:bottom w:val="single" w:sz="8" w:space="0" w:color="000000"/>
              <w:right w:val="single" w:sz="8" w:space="0" w:color="000000"/>
            </w:tcBorders>
            <w:shd w:val="clear" w:color="auto" w:fill="auto"/>
            <w:vAlign w:val="center"/>
          </w:tcPr>
          <w:p w14:paraId="5966EDF7"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1875" w:type="dxa"/>
            <w:tcBorders>
              <w:top w:val="nil"/>
              <w:left w:val="single" w:sz="8" w:space="0" w:color="000000"/>
              <w:bottom w:val="single" w:sz="8" w:space="0" w:color="000000"/>
              <w:right w:val="single" w:sz="8" w:space="0" w:color="000000"/>
            </w:tcBorders>
            <w:shd w:val="clear" w:color="auto" w:fill="auto"/>
            <w:vAlign w:val="center"/>
          </w:tcPr>
          <w:p w14:paraId="5CC40973"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Tạ Duy Tùng</w:t>
            </w:r>
          </w:p>
        </w:tc>
        <w:tc>
          <w:tcPr>
            <w:tcW w:w="4110" w:type="dxa"/>
            <w:tcBorders>
              <w:top w:val="nil"/>
              <w:left w:val="nil"/>
              <w:bottom w:val="single" w:sz="8" w:space="0" w:color="000000"/>
              <w:right w:val="single" w:sz="8" w:space="0" w:color="000000"/>
            </w:tcBorders>
            <w:shd w:val="clear" w:color="auto" w:fill="auto"/>
            <w:vAlign w:val="center"/>
          </w:tcPr>
          <w:p w14:paraId="67AB701E" w14:textId="68EA4B52" w:rsidR="00DF21F4" w:rsidRPr="00127ECF" w:rsidRDefault="009E7086" w:rsidP="000823CE">
            <w:pPr>
              <w:numPr>
                <w:ilvl w:val="0"/>
                <w:numId w:val="20"/>
              </w:numPr>
              <w:spacing w:line="360" w:lineRule="auto"/>
              <w:ind w:left="0" w:firstLine="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ca (</w:t>
            </w:r>
            <w:r w:rsidR="00C064B3">
              <w:rPr>
                <w:rFonts w:ascii="Times New Roman" w:eastAsia="Times New Roman" w:hAnsi="Times New Roman" w:cs="Times New Roman"/>
                <w:sz w:val="28"/>
                <w:szCs w:val="28"/>
                <w:lang w:val="en-US"/>
              </w:rPr>
              <w:t xml:space="preserve">Quản </w:t>
            </w:r>
            <w:proofErr w:type="spellStart"/>
            <w:r w:rsidR="00C064B3">
              <w:rPr>
                <w:rFonts w:ascii="Times New Roman" w:eastAsia="Times New Roman" w:hAnsi="Times New Roman" w:cs="Times New Roman"/>
                <w:sz w:val="28"/>
                <w:szCs w:val="28"/>
                <w:lang w:val="en-US"/>
              </w:rPr>
              <w:t>lý</w:t>
            </w:r>
            <w:proofErr w:type="spellEnd"/>
            <w:r w:rsidR="00C064B3">
              <w:rPr>
                <w:rFonts w:ascii="Times New Roman" w:eastAsia="Times New Roman" w:hAnsi="Times New Roman" w:cs="Times New Roman"/>
                <w:sz w:val="28"/>
                <w:szCs w:val="28"/>
                <w:lang w:val="en-US"/>
              </w:rPr>
              <w:t xml:space="preserve"> ca</w:t>
            </w:r>
            <w:r w:rsidRPr="00127ECF">
              <w:rPr>
                <w:rFonts w:ascii="Times New Roman" w:eastAsia="Times New Roman" w:hAnsi="Times New Roman" w:cs="Times New Roman"/>
                <w:sz w:val="28"/>
                <w:szCs w:val="28"/>
              </w:rPr>
              <w:t>)</w:t>
            </w:r>
          </w:p>
        </w:tc>
      </w:tr>
      <w:tr w:rsidR="00DF21F4" w:rsidRPr="00127ECF" w14:paraId="7D88AE00" w14:textId="77777777">
        <w:trPr>
          <w:trHeight w:val="566"/>
        </w:trPr>
        <w:tc>
          <w:tcPr>
            <w:tcW w:w="1650" w:type="dxa"/>
            <w:tcBorders>
              <w:top w:val="nil"/>
              <w:left w:val="single" w:sz="8" w:space="0" w:color="000000"/>
              <w:bottom w:val="single" w:sz="8" w:space="0" w:color="000000"/>
              <w:right w:val="single" w:sz="8" w:space="0" w:color="000000"/>
            </w:tcBorders>
            <w:shd w:val="clear" w:color="auto" w:fill="auto"/>
            <w:vAlign w:val="center"/>
          </w:tcPr>
          <w:p w14:paraId="10180F8D"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sz w:val="28"/>
                <w:szCs w:val="28"/>
              </w:rPr>
            </w:pPr>
          </w:p>
        </w:tc>
        <w:tc>
          <w:tcPr>
            <w:tcW w:w="1620" w:type="dxa"/>
            <w:tcBorders>
              <w:top w:val="nil"/>
              <w:left w:val="single" w:sz="8" w:space="0" w:color="000000"/>
              <w:bottom w:val="single" w:sz="8" w:space="0" w:color="000000"/>
              <w:right w:val="single" w:sz="8" w:space="0" w:color="000000"/>
            </w:tcBorders>
            <w:shd w:val="clear" w:color="auto" w:fill="auto"/>
            <w:vAlign w:val="center"/>
          </w:tcPr>
          <w:p w14:paraId="06195AE2"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1875" w:type="dxa"/>
            <w:tcBorders>
              <w:top w:val="nil"/>
              <w:left w:val="single" w:sz="8" w:space="0" w:color="000000"/>
              <w:bottom w:val="single" w:sz="8" w:space="0" w:color="000000"/>
              <w:right w:val="single" w:sz="8" w:space="0" w:color="000000"/>
            </w:tcBorders>
            <w:shd w:val="clear" w:color="auto" w:fill="auto"/>
            <w:vAlign w:val="center"/>
          </w:tcPr>
          <w:p w14:paraId="15C04E98"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Lê Văn </w:t>
            </w:r>
            <w:proofErr w:type="spellStart"/>
            <w:r w:rsidRPr="00127ECF">
              <w:rPr>
                <w:rFonts w:ascii="Times New Roman" w:eastAsia="Times New Roman" w:hAnsi="Times New Roman" w:cs="Times New Roman"/>
                <w:sz w:val="28"/>
                <w:szCs w:val="28"/>
              </w:rPr>
              <w:t>Thắng</w:t>
            </w:r>
            <w:proofErr w:type="spellEnd"/>
          </w:p>
        </w:tc>
        <w:tc>
          <w:tcPr>
            <w:tcW w:w="4110" w:type="dxa"/>
            <w:tcBorders>
              <w:top w:val="nil"/>
              <w:left w:val="nil"/>
              <w:bottom w:val="single" w:sz="8" w:space="0" w:color="000000"/>
              <w:right w:val="single" w:sz="8" w:space="0" w:color="000000"/>
            </w:tcBorders>
            <w:shd w:val="clear" w:color="auto" w:fill="auto"/>
            <w:vAlign w:val="center"/>
          </w:tcPr>
          <w:p w14:paraId="0D93E36E" w14:textId="7EAB7BFD" w:rsidR="00DF21F4" w:rsidRPr="00127ECF" w:rsidRDefault="009E7086" w:rsidP="000823CE">
            <w:pPr>
              <w:numPr>
                <w:ilvl w:val="0"/>
                <w:numId w:val="20"/>
              </w:numPr>
              <w:spacing w:line="360" w:lineRule="auto"/>
              <w:ind w:left="0" w:firstLine="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ca ( </w:t>
            </w:r>
            <w:r w:rsidR="00C064B3">
              <w:rPr>
                <w:rFonts w:ascii="Times New Roman" w:eastAsia="Times New Roman" w:hAnsi="Times New Roman" w:cs="Times New Roman"/>
                <w:sz w:val="28"/>
                <w:szCs w:val="28"/>
                <w:lang w:val="en-US"/>
              </w:rPr>
              <w:t xml:space="preserve">Quản </w:t>
            </w:r>
            <w:proofErr w:type="spellStart"/>
            <w:r w:rsidR="00C064B3">
              <w:rPr>
                <w:rFonts w:ascii="Times New Roman" w:eastAsia="Times New Roman" w:hAnsi="Times New Roman" w:cs="Times New Roman"/>
                <w:sz w:val="28"/>
                <w:szCs w:val="28"/>
                <w:lang w:val="en-US"/>
              </w:rPr>
              <w:t>lý</w:t>
            </w:r>
            <w:proofErr w:type="spellEnd"/>
            <w:r w:rsidR="00C064B3">
              <w:rPr>
                <w:rFonts w:ascii="Times New Roman" w:eastAsia="Times New Roman" w:hAnsi="Times New Roman" w:cs="Times New Roman"/>
                <w:sz w:val="28"/>
                <w:szCs w:val="28"/>
                <w:lang w:val="en-US"/>
              </w:rPr>
              <w:t xml:space="preserve"> ca</w:t>
            </w:r>
            <w:r w:rsidRPr="00127ECF">
              <w:rPr>
                <w:rFonts w:ascii="Times New Roman" w:eastAsia="Times New Roman" w:hAnsi="Times New Roman" w:cs="Times New Roman"/>
                <w:sz w:val="28"/>
                <w:szCs w:val="28"/>
              </w:rPr>
              <w:t xml:space="preserve"> )</w:t>
            </w:r>
          </w:p>
        </w:tc>
      </w:tr>
      <w:tr w:rsidR="00DF21F4" w:rsidRPr="00127ECF" w14:paraId="01236A57" w14:textId="77777777">
        <w:trPr>
          <w:trHeight w:val="690"/>
        </w:trPr>
        <w:tc>
          <w:tcPr>
            <w:tcW w:w="1650" w:type="dxa"/>
            <w:vMerge w:val="restart"/>
            <w:tcBorders>
              <w:top w:val="nil"/>
              <w:left w:val="single" w:sz="8" w:space="0" w:color="000000"/>
              <w:bottom w:val="single" w:sz="8" w:space="0" w:color="000000"/>
              <w:right w:val="single" w:sz="8" w:space="0" w:color="000000"/>
            </w:tcBorders>
            <w:shd w:val="clear" w:color="auto" w:fill="auto"/>
            <w:vAlign w:val="center"/>
          </w:tcPr>
          <w:p w14:paraId="7F883B4B" w14:textId="77777777" w:rsidR="00DF21F4" w:rsidRPr="00127ECF" w:rsidRDefault="009E7086" w:rsidP="00127ECF">
            <w:pPr>
              <w:spacing w:line="360" w:lineRule="auto"/>
              <w:jc w:val="center"/>
              <w:rPr>
                <w:rFonts w:ascii="Times New Roman" w:eastAsia="Times New Roman" w:hAnsi="Times New Roman" w:cs="Times New Roman"/>
                <w:b/>
                <w:color w:val="000000"/>
                <w:sz w:val="28"/>
                <w:szCs w:val="28"/>
              </w:rPr>
            </w:pPr>
            <w:r w:rsidRPr="00127ECF">
              <w:rPr>
                <w:rFonts w:ascii="Times New Roman" w:eastAsia="Times New Roman" w:hAnsi="Times New Roman" w:cs="Times New Roman"/>
                <w:b/>
                <w:color w:val="000000"/>
                <w:sz w:val="28"/>
                <w:szCs w:val="28"/>
              </w:rPr>
              <w:t xml:space="preserve">Nhân </w:t>
            </w:r>
            <w:proofErr w:type="spellStart"/>
            <w:r w:rsidRPr="00127ECF">
              <w:rPr>
                <w:rFonts w:ascii="Times New Roman" w:eastAsia="Times New Roman" w:hAnsi="Times New Roman" w:cs="Times New Roman"/>
                <w:b/>
                <w:color w:val="000000"/>
                <w:sz w:val="28"/>
                <w:szCs w:val="28"/>
              </w:rPr>
              <w:t>sự</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cần</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thiết</w:t>
            </w:r>
            <w:proofErr w:type="spellEnd"/>
          </w:p>
        </w:tc>
        <w:tc>
          <w:tcPr>
            <w:tcW w:w="1620" w:type="dxa"/>
            <w:vMerge w:val="restart"/>
            <w:tcBorders>
              <w:top w:val="nil"/>
              <w:left w:val="single" w:sz="8" w:space="0" w:color="000000"/>
              <w:bottom w:val="single" w:sz="8" w:space="0" w:color="000000"/>
              <w:right w:val="single" w:sz="8" w:space="0" w:color="000000"/>
            </w:tcBorders>
            <w:shd w:val="clear" w:color="auto" w:fill="auto"/>
            <w:vAlign w:val="center"/>
          </w:tcPr>
          <w:p w14:paraId="2857B1D8" w14:textId="77777777" w:rsidR="00DF21F4" w:rsidRPr="00127ECF" w:rsidRDefault="00DF21F4" w:rsidP="00127ECF">
            <w:pPr>
              <w:spacing w:line="360" w:lineRule="auto"/>
              <w:jc w:val="center"/>
              <w:rPr>
                <w:rFonts w:ascii="Times New Roman" w:eastAsia="Times New Roman" w:hAnsi="Times New Roman" w:cs="Times New Roman"/>
                <w:b/>
                <w:color w:val="000000"/>
                <w:sz w:val="28"/>
                <w:szCs w:val="28"/>
              </w:rPr>
            </w:pPr>
          </w:p>
        </w:tc>
        <w:tc>
          <w:tcPr>
            <w:tcW w:w="1875" w:type="dxa"/>
            <w:tcBorders>
              <w:top w:val="nil"/>
              <w:left w:val="single" w:sz="8" w:space="0" w:color="000000"/>
              <w:bottom w:val="single" w:sz="8" w:space="0" w:color="000000"/>
              <w:right w:val="single" w:sz="8" w:space="0" w:color="000000"/>
            </w:tcBorders>
            <w:shd w:val="clear" w:color="auto" w:fill="auto"/>
            <w:vAlign w:val="center"/>
          </w:tcPr>
          <w:p w14:paraId="474E8036" w14:textId="77777777" w:rsidR="00DF21F4" w:rsidRPr="00127ECF" w:rsidRDefault="00DF21F4" w:rsidP="00127ECF">
            <w:pPr>
              <w:spacing w:line="360" w:lineRule="auto"/>
              <w:jc w:val="center"/>
              <w:rPr>
                <w:rFonts w:ascii="Times New Roman" w:eastAsia="Times New Roman" w:hAnsi="Times New Roman" w:cs="Times New Roman"/>
                <w:sz w:val="28"/>
                <w:szCs w:val="28"/>
              </w:rPr>
            </w:pPr>
          </w:p>
        </w:tc>
        <w:tc>
          <w:tcPr>
            <w:tcW w:w="4110" w:type="dxa"/>
            <w:tcBorders>
              <w:top w:val="nil"/>
              <w:left w:val="nil"/>
              <w:bottom w:val="single" w:sz="8" w:space="0" w:color="000000"/>
              <w:right w:val="single" w:sz="8" w:space="0" w:color="000000"/>
            </w:tcBorders>
            <w:shd w:val="clear" w:color="auto" w:fill="auto"/>
            <w:vAlign w:val="center"/>
          </w:tcPr>
          <w:p w14:paraId="2999822B" w14:textId="77777777" w:rsidR="00DF21F4" w:rsidRPr="00127ECF" w:rsidRDefault="00DF21F4" w:rsidP="00127ECF">
            <w:pPr>
              <w:spacing w:line="360" w:lineRule="auto"/>
              <w:rPr>
                <w:rFonts w:ascii="Times New Roman" w:eastAsia="Times New Roman" w:hAnsi="Times New Roman" w:cs="Times New Roman"/>
                <w:sz w:val="28"/>
                <w:szCs w:val="28"/>
              </w:rPr>
            </w:pPr>
          </w:p>
        </w:tc>
      </w:tr>
      <w:tr w:rsidR="00DF21F4" w:rsidRPr="00127ECF" w14:paraId="34EFD88A" w14:textId="77777777">
        <w:trPr>
          <w:trHeight w:val="591"/>
        </w:trPr>
        <w:tc>
          <w:tcPr>
            <w:tcW w:w="1650" w:type="dxa"/>
            <w:vMerge/>
            <w:tcBorders>
              <w:top w:val="nil"/>
              <w:left w:val="single" w:sz="8" w:space="0" w:color="000000"/>
              <w:bottom w:val="single" w:sz="8" w:space="0" w:color="000000"/>
              <w:right w:val="single" w:sz="8" w:space="0" w:color="000000"/>
            </w:tcBorders>
            <w:shd w:val="clear" w:color="auto" w:fill="auto"/>
            <w:vAlign w:val="center"/>
          </w:tcPr>
          <w:p w14:paraId="46B3405B"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1620" w:type="dxa"/>
            <w:vMerge/>
            <w:tcBorders>
              <w:top w:val="nil"/>
              <w:left w:val="single" w:sz="8" w:space="0" w:color="000000"/>
              <w:bottom w:val="single" w:sz="8" w:space="0" w:color="000000"/>
              <w:right w:val="single" w:sz="8" w:space="0" w:color="000000"/>
            </w:tcBorders>
            <w:shd w:val="clear" w:color="auto" w:fill="auto"/>
            <w:vAlign w:val="center"/>
          </w:tcPr>
          <w:p w14:paraId="65B8B81A"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1875" w:type="dxa"/>
            <w:tcBorders>
              <w:top w:val="nil"/>
              <w:left w:val="single" w:sz="8" w:space="0" w:color="000000"/>
              <w:bottom w:val="single" w:sz="8" w:space="0" w:color="000000"/>
              <w:right w:val="single" w:sz="8" w:space="0" w:color="000000"/>
            </w:tcBorders>
            <w:shd w:val="clear" w:color="auto" w:fill="auto"/>
            <w:vAlign w:val="center"/>
          </w:tcPr>
          <w:p w14:paraId="7A7BA8F7"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vệ</w:t>
            </w:r>
            <w:proofErr w:type="spellEnd"/>
            <w:r w:rsidRPr="00127ECF">
              <w:rPr>
                <w:rFonts w:ascii="Times New Roman" w:eastAsia="Times New Roman" w:hAnsi="Times New Roman" w:cs="Times New Roman"/>
                <w:sz w:val="28"/>
                <w:szCs w:val="28"/>
              </w:rPr>
              <w:t xml:space="preserve"> </w:t>
            </w:r>
          </w:p>
        </w:tc>
        <w:tc>
          <w:tcPr>
            <w:tcW w:w="4110" w:type="dxa"/>
            <w:tcBorders>
              <w:top w:val="nil"/>
              <w:left w:val="nil"/>
              <w:bottom w:val="single" w:sz="8" w:space="0" w:color="000000"/>
              <w:right w:val="single" w:sz="8" w:space="0" w:color="000000"/>
            </w:tcBorders>
            <w:shd w:val="clear" w:color="auto" w:fill="auto"/>
            <w:vAlign w:val="center"/>
          </w:tcPr>
          <w:p w14:paraId="750DFEAB" w14:textId="77777777" w:rsidR="00DF21F4" w:rsidRPr="00127ECF" w:rsidRDefault="009E7086" w:rsidP="000823CE">
            <w:pPr>
              <w:numPr>
                <w:ilvl w:val="0"/>
                <w:numId w:val="20"/>
              </w:numPr>
              <w:spacing w:line="360" w:lineRule="auto"/>
              <w:ind w:left="0" w:firstLine="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Trông </w:t>
            </w:r>
            <w:proofErr w:type="spellStart"/>
            <w:r w:rsidRPr="00127ECF">
              <w:rPr>
                <w:rFonts w:ascii="Times New Roman" w:eastAsia="Times New Roman" w:hAnsi="Times New Roman" w:cs="Times New Roman"/>
                <w:sz w:val="28"/>
                <w:szCs w:val="28"/>
              </w:rPr>
              <w:t>giữ</w:t>
            </w:r>
            <w:proofErr w:type="spellEnd"/>
            <w:r w:rsidRPr="00127ECF">
              <w:rPr>
                <w:rFonts w:ascii="Times New Roman" w:eastAsia="Times New Roman" w:hAnsi="Times New Roman" w:cs="Times New Roman"/>
                <w:sz w:val="28"/>
                <w:szCs w:val="28"/>
              </w:rPr>
              <w:t xml:space="preserve"> xe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p>
        </w:tc>
      </w:tr>
      <w:tr w:rsidR="00DF21F4" w:rsidRPr="00127ECF" w14:paraId="6797BD3E" w14:textId="77777777">
        <w:trPr>
          <w:trHeight w:val="2578"/>
        </w:trPr>
        <w:tc>
          <w:tcPr>
            <w:tcW w:w="1650" w:type="dxa"/>
            <w:vMerge/>
            <w:tcBorders>
              <w:top w:val="nil"/>
              <w:left w:val="single" w:sz="8" w:space="0" w:color="000000"/>
              <w:bottom w:val="single" w:sz="8" w:space="0" w:color="000000"/>
              <w:right w:val="single" w:sz="8" w:space="0" w:color="000000"/>
            </w:tcBorders>
            <w:shd w:val="clear" w:color="auto" w:fill="auto"/>
            <w:vAlign w:val="center"/>
          </w:tcPr>
          <w:p w14:paraId="7052E7B1"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1620" w:type="dxa"/>
            <w:vMerge/>
            <w:tcBorders>
              <w:top w:val="nil"/>
              <w:left w:val="single" w:sz="8" w:space="0" w:color="000000"/>
              <w:bottom w:val="single" w:sz="8" w:space="0" w:color="000000"/>
              <w:right w:val="single" w:sz="8" w:space="0" w:color="000000"/>
            </w:tcBorders>
            <w:shd w:val="clear" w:color="auto" w:fill="auto"/>
            <w:vAlign w:val="center"/>
          </w:tcPr>
          <w:p w14:paraId="378F6F08"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1875" w:type="dxa"/>
            <w:tcBorders>
              <w:top w:val="nil"/>
              <w:left w:val="single" w:sz="8" w:space="0" w:color="000000"/>
              <w:bottom w:val="single" w:sz="8" w:space="0" w:color="000000"/>
              <w:right w:val="single" w:sz="8" w:space="0" w:color="000000"/>
            </w:tcBorders>
            <w:shd w:val="clear" w:color="auto" w:fill="auto"/>
            <w:vAlign w:val="center"/>
          </w:tcPr>
          <w:p w14:paraId="14A357F5"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Nhân viên </w:t>
            </w:r>
            <w:proofErr w:type="spellStart"/>
            <w:r w:rsidRPr="00127ECF">
              <w:rPr>
                <w:rFonts w:ascii="Times New Roman" w:eastAsia="Times New Roman" w:hAnsi="Times New Roman" w:cs="Times New Roman"/>
                <w:sz w:val="28"/>
                <w:szCs w:val="28"/>
              </w:rPr>
              <w:t>phục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
        </w:tc>
        <w:tc>
          <w:tcPr>
            <w:tcW w:w="4110" w:type="dxa"/>
            <w:tcBorders>
              <w:top w:val="nil"/>
              <w:left w:val="nil"/>
              <w:bottom w:val="single" w:sz="8" w:space="0" w:color="000000"/>
              <w:right w:val="single" w:sz="8" w:space="0" w:color="000000"/>
            </w:tcBorders>
            <w:shd w:val="clear" w:color="auto" w:fill="auto"/>
            <w:vAlign w:val="center"/>
          </w:tcPr>
          <w:p w14:paraId="59720182" w14:textId="77777777" w:rsidR="00DF21F4" w:rsidRPr="00127ECF" w:rsidRDefault="009E7086" w:rsidP="000823CE">
            <w:pPr>
              <w:numPr>
                <w:ilvl w:val="0"/>
                <w:numId w:val="9"/>
              </w:numPr>
              <w:spacing w:line="360" w:lineRule="auto"/>
              <w:ind w:left="0" w:firstLine="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2 nhân viên </w:t>
            </w:r>
            <w:proofErr w:type="spellStart"/>
            <w:r w:rsidRPr="00127ECF">
              <w:rPr>
                <w:rFonts w:ascii="Times New Roman" w:eastAsia="Times New Roman" w:hAnsi="Times New Roman" w:cs="Times New Roman"/>
                <w:sz w:val="28"/>
                <w:szCs w:val="28"/>
              </w:rPr>
              <w:t>bếp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chính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Full</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time</w:t>
            </w:r>
            <w:proofErr w:type="spellEnd"/>
            <w:r w:rsidRPr="00127ECF">
              <w:rPr>
                <w:rFonts w:ascii="Times New Roman" w:eastAsia="Times New Roman" w:hAnsi="Times New Roman" w:cs="Times New Roman"/>
                <w:sz w:val="28"/>
                <w:szCs w:val="28"/>
              </w:rPr>
              <w:t>)</w:t>
            </w:r>
          </w:p>
          <w:p w14:paraId="05B0B837" w14:textId="77777777" w:rsidR="00DF21F4" w:rsidRPr="00127ECF" w:rsidRDefault="009E7086" w:rsidP="000823CE">
            <w:pPr>
              <w:numPr>
                <w:ilvl w:val="0"/>
                <w:numId w:val="9"/>
              </w:numPr>
              <w:spacing w:line="360" w:lineRule="auto"/>
              <w:ind w:left="0" w:firstLine="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4 nhân viên </w:t>
            </w:r>
            <w:proofErr w:type="spellStart"/>
            <w:r w:rsidRPr="00127ECF">
              <w:rPr>
                <w:rFonts w:ascii="Times New Roman" w:eastAsia="Times New Roman" w:hAnsi="Times New Roman" w:cs="Times New Roman"/>
                <w:sz w:val="28"/>
                <w:szCs w:val="28"/>
              </w:rPr>
              <w:t>parttime</w:t>
            </w:r>
            <w:proofErr w:type="spellEnd"/>
            <w:r w:rsidRPr="00127ECF">
              <w:rPr>
                <w:rFonts w:ascii="Times New Roman" w:eastAsia="Times New Roman" w:hAnsi="Times New Roman" w:cs="Times New Roman"/>
                <w:sz w:val="28"/>
                <w:szCs w:val="28"/>
              </w:rPr>
              <w:t xml:space="preserve"> : </w:t>
            </w:r>
            <w:proofErr w:type="spellStart"/>
            <w:r w:rsidRPr="00127ECF">
              <w:rPr>
                <w:rFonts w:ascii="Times New Roman" w:eastAsia="Times New Roman" w:hAnsi="Times New Roman" w:cs="Times New Roman"/>
                <w:sz w:val="28"/>
                <w:szCs w:val="28"/>
              </w:rPr>
              <w:t>Chạy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bếp</w:t>
            </w:r>
            <w:proofErr w:type="spellEnd"/>
            <w:r w:rsidRPr="00127ECF">
              <w:rPr>
                <w:rFonts w:ascii="Times New Roman" w:eastAsia="Times New Roman" w:hAnsi="Times New Roman" w:cs="Times New Roman"/>
                <w:sz w:val="28"/>
                <w:szCs w:val="28"/>
              </w:rPr>
              <w:t>.</w:t>
            </w:r>
          </w:p>
        </w:tc>
      </w:tr>
    </w:tbl>
    <w:p w14:paraId="4343D442"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1C32AE90" w14:textId="3C470F39"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75" w:name="_heading=h.1egqt2p" w:colFirst="0" w:colLast="0"/>
      <w:bookmarkEnd w:id="75"/>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2.</w:t>
      </w:r>
      <w:r w:rsidRPr="00127ECF">
        <w:rPr>
          <w:rFonts w:ascii="Times New Roman" w:eastAsia="Times New Roman" w:hAnsi="Times New Roman" w:cs="Times New Roman"/>
          <w:b/>
          <w:i/>
          <w:sz w:val="28"/>
          <w:szCs w:val="28"/>
        </w:rPr>
        <w:t>5</w:t>
      </w:r>
      <w:r w:rsidRPr="00127ECF">
        <w:rPr>
          <w:rFonts w:ascii="Times New Roman" w:eastAsia="Times New Roman" w:hAnsi="Times New Roman" w:cs="Times New Roman"/>
          <w:b/>
          <w:i/>
          <w:color w:val="000000"/>
          <w:sz w:val="28"/>
          <w:szCs w:val="28"/>
        </w:rPr>
        <w:t xml:space="preserve">: Nhân </w:t>
      </w:r>
      <w:proofErr w:type="spellStart"/>
      <w:r w:rsidRPr="00127ECF">
        <w:rPr>
          <w:rFonts w:ascii="Times New Roman" w:eastAsia="Times New Roman" w:hAnsi="Times New Roman" w:cs="Times New Roman"/>
          <w:b/>
          <w:i/>
          <w:color w:val="000000"/>
          <w:sz w:val="28"/>
          <w:szCs w:val="28"/>
        </w:rPr>
        <w:t>sự</w:t>
      </w:r>
      <w:proofErr w:type="spellEnd"/>
      <w:r w:rsidRPr="00127ECF">
        <w:rPr>
          <w:rFonts w:ascii="Times New Roman" w:eastAsia="Times New Roman" w:hAnsi="Times New Roman" w:cs="Times New Roman"/>
          <w:b/>
          <w:i/>
          <w:color w:val="000000"/>
          <w:sz w:val="28"/>
          <w:szCs w:val="28"/>
        </w:rPr>
        <w:t xml:space="preserve"> </w:t>
      </w:r>
      <w:r w:rsidRPr="00127ECF">
        <w:rPr>
          <w:rFonts w:ascii="Times New Roman" w:eastAsia="Times New Roman" w:hAnsi="Times New Roman" w:cs="Times New Roman"/>
          <w:b/>
          <w:i/>
          <w:sz w:val="28"/>
          <w:szCs w:val="28"/>
        </w:rPr>
        <w:t xml:space="preserve">trong </w:t>
      </w:r>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r w:rsidR="00902693" w:rsidRPr="00127ECF">
        <w:rPr>
          <w:rFonts w:ascii="Times New Roman" w:hAnsi="Times New Roman" w:cs="Times New Roman"/>
          <w:sz w:val="28"/>
          <w:szCs w:val="28"/>
        </w:rPr>
        <w:t xml:space="preserve"> </w:t>
      </w:r>
      <w:r w:rsidRPr="00127ECF">
        <w:rPr>
          <w:rFonts w:ascii="Times New Roman" w:hAnsi="Times New Roman" w:cs="Times New Roman"/>
          <w:sz w:val="28"/>
          <w:szCs w:val="28"/>
        </w:rPr>
        <w:br w:type="page"/>
      </w:r>
    </w:p>
    <w:p w14:paraId="5F5F81D5"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76" w:name="_Toc117864759"/>
      <w:r w:rsidRPr="00127ECF">
        <w:rPr>
          <w:rFonts w:ascii="Times New Roman" w:eastAsia="Times New Roman" w:hAnsi="Times New Roman" w:cs="Times New Roman"/>
          <w:b/>
          <w:color w:val="FF0000"/>
          <w:sz w:val="28"/>
          <w:szCs w:val="28"/>
        </w:rPr>
        <w:lastRenderedPageBreak/>
        <w:t xml:space="preserve">2.6   </w:t>
      </w:r>
      <w:proofErr w:type="spellStart"/>
      <w:r w:rsidRPr="00127ECF">
        <w:rPr>
          <w:rFonts w:ascii="Times New Roman" w:eastAsia="Times New Roman" w:hAnsi="Times New Roman" w:cs="Times New Roman"/>
          <w:b/>
          <w:color w:val="FF0000"/>
          <w:sz w:val="28"/>
          <w:szCs w:val="28"/>
        </w:rPr>
        <w:t>Processes</w:t>
      </w:r>
      <w:proofErr w:type="spellEnd"/>
      <w:r w:rsidRPr="00127ECF">
        <w:rPr>
          <w:rFonts w:ascii="Times New Roman" w:eastAsia="Times New Roman" w:hAnsi="Times New Roman" w:cs="Times New Roman"/>
          <w:b/>
          <w:color w:val="FF0000"/>
          <w:sz w:val="28"/>
          <w:szCs w:val="28"/>
        </w:rPr>
        <w:t xml:space="preserve"> (Quy </w:t>
      </w:r>
      <w:proofErr w:type="spellStart"/>
      <w:r w:rsidRPr="00127ECF">
        <w:rPr>
          <w:rFonts w:ascii="Times New Roman" w:eastAsia="Times New Roman" w:hAnsi="Times New Roman" w:cs="Times New Roman"/>
          <w:b/>
          <w:color w:val="FF0000"/>
          <w:sz w:val="28"/>
          <w:szCs w:val="28"/>
        </w:rPr>
        <w:t>trình</w:t>
      </w:r>
      <w:proofErr w:type="spellEnd"/>
      <w:r w:rsidRPr="00127ECF">
        <w:rPr>
          <w:rFonts w:ascii="Times New Roman" w:eastAsia="Times New Roman" w:hAnsi="Times New Roman" w:cs="Times New Roman"/>
          <w:b/>
          <w:color w:val="FF0000"/>
          <w:sz w:val="28"/>
          <w:szCs w:val="28"/>
        </w:rPr>
        <w:t>)</w:t>
      </w:r>
      <w:bookmarkEnd w:id="76"/>
      <w:r w:rsidRPr="00127ECF">
        <w:rPr>
          <w:rFonts w:ascii="Times New Roman" w:eastAsia="Times New Roman" w:hAnsi="Times New Roman" w:cs="Times New Roman"/>
          <w:b/>
          <w:color w:val="FF0000"/>
          <w:sz w:val="28"/>
          <w:szCs w:val="28"/>
        </w:rPr>
        <w:t> </w:t>
      </w:r>
    </w:p>
    <w:p w14:paraId="6E04B912" w14:textId="3BF18979"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77" w:name="_Toc117864760"/>
      <w:r w:rsidRPr="00127ECF">
        <w:rPr>
          <w:rFonts w:ascii="Times New Roman" w:eastAsia="Times New Roman" w:hAnsi="Times New Roman" w:cs="Times New Roman"/>
          <w:b/>
          <w:color w:val="FF0000"/>
          <w:sz w:val="28"/>
          <w:szCs w:val="28"/>
        </w:rPr>
        <w:t xml:space="preserve">2.6.1 </w:t>
      </w:r>
      <w:proofErr w:type="spellStart"/>
      <w:r w:rsidRPr="00127ECF">
        <w:rPr>
          <w:rFonts w:ascii="Times New Roman" w:eastAsia="Times New Roman" w:hAnsi="Times New Roman" w:cs="Times New Roman"/>
          <w:b/>
          <w:color w:val="FF0000"/>
          <w:sz w:val="28"/>
          <w:szCs w:val="28"/>
        </w:rPr>
        <w:t>Phục</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vụ</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trực</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tiếp</w:t>
      </w:r>
      <w:bookmarkEnd w:id="77"/>
      <w:proofErr w:type="spellEnd"/>
    </w:p>
    <w:p w14:paraId="463CC892"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color w:val="ED7D31"/>
          <w:sz w:val="28"/>
          <w:szCs w:val="28"/>
          <w:lang w:val="en-US"/>
        </w:rPr>
        <w:drawing>
          <wp:inline distT="114300" distB="114300" distL="114300" distR="114300" wp14:anchorId="11A06343" wp14:editId="510CC406">
            <wp:extent cx="5305647" cy="3030280"/>
            <wp:effectExtent l="0" t="0" r="9525" b="0"/>
            <wp:docPr id="3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312455" cy="3034168"/>
                    </a:xfrm>
                    <a:prstGeom prst="rect">
                      <a:avLst/>
                    </a:prstGeom>
                    <a:ln/>
                  </pic:spPr>
                </pic:pic>
              </a:graphicData>
            </a:graphic>
          </wp:inline>
        </w:drawing>
      </w:r>
    </w:p>
    <w:p w14:paraId="24E76B92" w14:textId="1AB0DB1E" w:rsidR="00DF21F4" w:rsidRPr="00902693"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78" w:name="_heading=h.2dlolyb" w:colFirst="0" w:colLast="0"/>
      <w:bookmarkEnd w:id="78"/>
      <w:proofErr w:type="spellStart"/>
      <w:r w:rsidRPr="00902693">
        <w:rPr>
          <w:rFonts w:ascii="Times New Roman" w:eastAsia="Times New Roman" w:hAnsi="Times New Roman" w:cs="Times New Roman"/>
          <w:b/>
          <w:i/>
          <w:sz w:val="28"/>
          <w:szCs w:val="28"/>
        </w:rPr>
        <w:t>Hình</w:t>
      </w:r>
      <w:proofErr w:type="spellEnd"/>
      <w:r w:rsidRPr="00902693">
        <w:rPr>
          <w:rFonts w:ascii="Times New Roman" w:eastAsia="Times New Roman" w:hAnsi="Times New Roman" w:cs="Times New Roman"/>
          <w:b/>
          <w:i/>
          <w:sz w:val="28"/>
          <w:szCs w:val="28"/>
        </w:rPr>
        <w:t xml:space="preserve"> 2.14: Quy </w:t>
      </w:r>
      <w:proofErr w:type="spellStart"/>
      <w:r w:rsidRPr="00902693">
        <w:rPr>
          <w:rFonts w:ascii="Times New Roman" w:eastAsia="Times New Roman" w:hAnsi="Times New Roman" w:cs="Times New Roman"/>
          <w:b/>
          <w:i/>
          <w:sz w:val="28"/>
          <w:szCs w:val="28"/>
        </w:rPr>
        <w:t>trình</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phục</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vụ</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offline</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của</w:t>
      </w:r>
      <w:proofErr w:type="spellEnd"/>
      <w:r w:rsidRPr="00902693">
        <w:rPr>
          <w:rFonts w:ascii="Times New Roman" w:eastAsia="Times New Roman" w:hAnsi="Times New Roman" w:cs="Times New Roman"/>
          <w:b/>
          <w:i/>
          <w:sz w:val="28"/>
          <w:szCs w:val="28"/>
        </w:rPr>
        <w:t xml:space="preserve"> </w:t>
      </w:r>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p>
    <w:p w14:paraId="5D169468" w14:textId="77777777" w:rsidR="00DF21F4" w:rsidRPr="00127ECF" w:rsidRDefault="00DF21F4"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79" w:name="_heading=h.v8ddv6vzcezn" w:colFirst="0" w:colLast="0"/>
      <w:bookmarkEnd w:id="79"/>
    </w:p>
    <w:tbl>
      <w:tblPr>
        <w:tblStyle w:val="afffffffffd"/>
        <w:tblW w:w="911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58"/>
        <w:gridCol w:w="4558"/>
      </w:tblGrid>
      <w:tr w:rsidR="00DF21F4" w:rsidRPr="00B46B9E" w14:paraId="3F862631" w14:textId="77777777">
        <w:trPr>
          <w:jc w:val="center"/>
        </w:trPr>
        <w:tc>
          <w:tcPr>
            <w:tcW w:w="4558" w:type="dxa"/>
            <w:shd w:val="clear" w:color="auto" w:fill="FF0000"/>
            <w:tcMar>
              <w:top w:w="100" w:type="dxa"/>
              <w:left w:w="100" w:type="dxa"/>
              <w:bottom w:w="100" w:type="dxa"/>
              <w:right w:w="100" w:type="dxa"/>
            </w:tcMar>
          </w:tcPr>
          <w:p w14:paraId="464847DA" w14:textId="77777777" w:rsidR="00DF21F4" w:rsidRPr="00B46B9E"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b/>
                <w:iCs/>
                <w:color w:val="FFFFFF"/>
                <w:sz w:val="28"/>
                <w:szCs w:val="28"/>
                <w:shd w:val="clear" w:color="auto" w:fill="D5A6BD"/>
              </w:rPr>
            </w:pPr>
            <w:r w:rsidRPr="00B46B9E">
              <w:rPr>
                <w:rFonts w:ascii="Times New Roman" w:eastAsia="Times New Roman" w:hAnsi="Times New Roman" w:cs="Times New Roman"/>
                <w:b/>
                <w:iCs/>
                <w:color w:val="FFFFFF"/>
                <w:sz w:val="28"/>
                <w:szCs w:val="28"/>
              </w:rPr>
              <w:t xml:space="preserve">Quy </w:t>
            </w:r>
            <w:proofErr w:type="spellStart"/>
            <w:r w:rsidRPr="00B46B9E">
              <w:rPr>
                <w:rFonts w:ascii="Times New Roman" w:eastAsia="Times New Roman" w:hAnsi="Times New Roman" w:cs="Times New Roman"/>
                <w:b/>
                <w:iCs/>
                <w:color w:val="FFFFFF"/>
                <w:sz w:val="28"/>
                <w:szCs w:val="28"/>
              </w:rPr>
              <w:t>Trình</w:t>
            </w:r>
            <w:proofErr w:type="spellEnd"/>
            <w:r w:rsidRPr="00B46B9E">
              <w:rPr>
                <w:rFonts w:ascii="Times New Roman" w:eastAsia="Times New Roman" w:hAnsi="Times New Roman" w:cs="Times New Roman"/>
                <w:b/>
                <w:iCs/>
                <w:color w:val="FFFFFF"/>
                <w:sz w:val="28"/>
                <w:szCs w:val="28"/>
              </w:rPr>
              <w:t xml:space="preserve"> </w:t>
            </w:r>
          </w:p>
        </w:tc>
        <w:tc>
          <w:tcPr>
            <w:tcW w:w="4558" w:type="dxa"/>
            <w:shd w:val="clear" w:color="auto" w:fill="FF0000"/>
            <w:tcMar>
              <w:top w:w="100" w:type="dxa"/>
              <w:left w:w="100" w:type="dxa"/>
              <w:bottom w:w="100" w:type="dxa"/>
              <w:right w:w="100" w:type="dxa"/>
            </w:tcMar>
          </w:tcPr>
          <w:p w14:paraId="5DF94984" w14:textId="77777777" w:rsidR="00DF21F4" w:rsidRPr="00B46B9E"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b/>
                <w:iCs/>
                <w:color w:val="FFFFFF"/>
                <w:sz w:val="28"/>
                <w:szCs w:val="28"/>
              </w:rPr>
            </w:pPr>
            <w:proofErr w:type="spellStart"/>
            <w:r w:rsidRPr="00B46B9E">
              <w:rPr>
                <w:rFonts w:ascii="Times New Roman" w:eastAsia="Times New Roman" w:hAnsi="Times New Roman" w:cs="Times New Roman"/>
                <w:b/>
                <w:iCs/>
                <w:color w:val="FFFFFF"/>
                <w:sz w:val="28"/>
                <w:szCs w:val="28"/>
              </w:rPr>
              <w:t>Giải</w:t>
            </w:r>
            <w:proofErr w:type="spellEnd"/>
            <w:r w:rsidRPr="00B46B9E">
              <w:rPr>
                <w:rFonts w:ascii="Times New Roman" w:eastAsia="Times New Roman" w:hAnsi="Times New Roman" w:cs="Times New Roman"/>
                <w:b/>
                <w:iCs/>
                <w:color w:val="FFFFFF"/>
                <w:sz w:val="28"/>
                <w:szCs w:val="28"/>
              </w:rPr>
              <w:t xml:space="preserve"> </w:t>
            </w:r>
            <w:proofErr w:type="spellStart"/>
            <w:r w:rsidRPr="00B46B9E">
              <w:rPr>
                <w:rFonts w:ascii="Times New Roman" w:eastAsia="Times New Roman" w:hAnsi="Times New Roman" w:cs="Times New Roman"/>
                <w:b/>
                <w:iCs/>
                <w:color w:val="FFFFFF"/>
                <w:sz w:val="28"/>
                <w:szCs w:val="28"/>
              </w:rPr>
              <w:t>Thích</w:t>
            </w:r>
            <w:proofErr w:type="spellEnd"/>
          </w:p>
        </w:tc>
      </w:tr>
      <w:tr w:rsidR="00DF21F4" w:rsidRPr="00B46B9E" w14:paraId="450913F1" w14:textId="77777777">
        <w:trPr>
          <w:jc w:val="center"/>
        </w:trPr>
        <w:tc>
          <w:tcPr>
            <w:tcW w:w="4558" w:type="dxa"/>
            <w:shd w:val="clear" w:color="auto" w:fill="auto"/>
            <w:tcMar>
              <w:top w:w="100" w:type="dxa"/>
              <w:left w:w="100" w:type="dxa"/>
              <w:bottom w:w="100" w:type="dxa"/>
              <w:right w:w="100" w:type="dxa"/>
            </w:tcMar>
          </w:tcPr>
          <w:p w14:paraId="18740C75"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r w:rsidRPr="00B46B9E">
              <w:rPr>
                <w:rFonts w:ascii="Times New Roman" w:eastAsia="Times New Roman" w:hAnsi="Times New Roman" w:cs="Times New Roman"/>
                <w:bCs/>
                <w:sz w:val="28"/>
                <w:szCs w:val="28"/>
              </w:rPr>
              <w:t xml:space="preserve">B1: </w:t>
            </w:r>
            <w:proofErr w:type="spellStart"/>
            <w:r w:rsidRPr="00B46B9E">
              <w:rPr>
                <w:rFonts w:ascii="Times New Roman" w:eastAsia="Times New Roman" w:hAnsi="Times New Roman" w:cs="Times New Roman"/>
                <w:bCs/>
                <w:sz w:val="28"/>
                <w:szCs w:val="28"/>
              </w:rPr>
              <w:t>Lời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chào</w:t>
            </w:r>
            <w:proofErr w:type="spellEnd"/>
            <w:r w:rsidRPr="00B46B9E">
              <w:rPr>
                <w:rFonts w:ascii="Times New Roman" w:eastAsia="Times New Roman" w:hAnsi="Times New Roman" w:cs="Times New Roman"/>
                <w:bCs/>
                <w:sz w:val="28"/>
                <w:szCs w:val="28"/>
              </w:rPr>
              <w:t xml:space="preserve"> thân </w:t>
            </w:r>
            <w:proofErr w:type="spellStart"/>
            <w:r w:rsidRPr="00B46B9E">
              <w:rPr>
                <w:rFonts w:ascii="Times New Roman" w:eastAsia="Times New Roman" w:hAnsi="Times New Roman" w:cs="Times New Roman"/>
                <w:bCs/>
                <w:sz w:val="28"/>
                <w:szCs w:val="28"/>
              </w:rPr>
              <w:t>thiện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đón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w:t>
            </w:r>
          </w:p>
        </w:tc>
        <w:tc>
          <w:tcPr>
            <w:tcW w:w="4558" w:type="dxa"/>
            <w:shd w:val="clear" w:color="auto" w:fill="auto"/>
            <w:tcMar>
              <w:top w:w="100" w:type="dxa"/>
              <w:left w:w="100" w:type="dxa"/>
              <w:bottom w:w="100" w:type="dxa"/>
              <w:right w:w="100" w:type="dxa"/>
            </w:tcMar>
          </w:tcPr>
          <w:p w14:paraId="370E9223"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proofErr w:type="spellStart"/>
            <w:r w:rsidRPr="00B46B9E">
              <w:rPr>
                <w:rFonts w:ascii="Times New Roman" w:eastAsia="Times New Roman" w:hAnsi="Times New Roman" w:cs="Times New Roman"/>
                <w:bCs/>
                <w:sz w:val="28"/>
                <w:szCs w:val="28"/>
              </w:rPr>
              <w:t>Mời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vào</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bàn</w:t>
            </w:r>
            <w:proofErr w:type="spellEnd"/>
          </w:p>
        </w:tc>
      </w:tr>
      <w:tr w:rsidR="00DF21F4" w:rsidRPr="00B46B9E" w14:paraId="7242C0D5" w14:textId="77777777">
        <w:trPr>
          <w:jc w:val="center"/>
        </w:trPr>
        <w:tc>
          <w:tcPr>
            <w:tcW w:w="4558" w:type="dxa"/>
            <w:shd w:val="clear" w:color="auto" w:fill="auto"/>
            <w:tcMar>
              <w:top w:w="100" w:type="dxa"/>
              <w:left w:w="100" w:type="dxa"/>
              <w:bottom w:w="100" w:type="dxa"/>
              <w:right w:w="100" w:type="dxa"/>
            </w:tcMar>
          </w:tcPr>
          <w:p w14:paraId="084EEC7B"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r w:rsidRPr="00B46B9E">
              <w:rPr>
                <w:rFonts w:ascii="Times New Roman" w:eastAsia="Times New Roman" w:hAnsi="Times New Roman" w:cs="Times New Roman"/>
                <w:bCs/>
                <w:sz w:val="28"/>
                <w:szCs w:val="28"/>
              </w:rPr>
              <w:t xml:space="preserve">B2: </w:t>
            </w:r>
            <w:proofErr w:type="spellStart"/>
            <w:r w:rsidRPr="00B46B9E">
              <w:rPr>
                <w:rFonts w:ascii="Times New Roman" w:eastAsia="Times New Roman" w:hAnsi="Times New Roman" w:cs="Times New Roman"/>
                <w:bCs/>
                <w:sz w:val="28"/>
                <w:szCs w:val="28"/>
              </w:rPr>
              <w:t>Giới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thiệu</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gửi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menu</w:t>
            </w:r>
            <w:proofErr w:type="spellEnd"/>
            <w:r w:rsidRPr="00B46B9E">
              <w:rPr>
                <w:rFonts w:ascii="Times New Roman" w:eastAsia="Times New Roman" w:hAnsi="Times New Roman" w:cs="Times New Roman"/>
                <w:bCs/>
                <w:sz w:val="28"/>
                <w:szCs w:val="28"/>
              </w:rPr>
              <w:t xml:space="preserve"> cho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p>
        </w:tc>
        <w:tc>
          <w:tcPr>
            <w:tcW w:w="4558" w:type="dxa"/>
            <w:shd w:val="clear" w:color="auto" w:fill="auto"/>
            <w:tcMar>
              <w:top w:w="100" w:type="dxa"/>
              <w:left w:w="100" w:type="dxa"/>
              <w:bottom w:w="100" w:type="dxa"/>
              <w:right w:w="100" w:type="dxa"/>
            </w:tcMar>
          </w:tcPr>
          <w:p w14:paraId="56D2DBB0"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tham </w:t>
            </w:r>
            <w:proofErr w:type="spellStart"/>
            <w:r w:rsidRPr="00B46B9E">
              <w:rPr>
                <w:rFonts w:ascii="Times New Roman" w:eastAsia="Times New Roman" w:hAnsi="Times New Roman" w:cs="Times New Roman"/>
                <w:bCs/>
                <w:sz w:val="28"/>
                <w:szCs w:val="28"/>
              </w:rPr>
              <w:t>khảo</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menu</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hỏi</w:t>
            </w:r>
            <w:proofErr w:type="spellEnd"/>
            <w:r w:rsidRPr="00B46B9E">
              <w:rPr>
                <w:rFonts w:ascii="Times New Roman" w:eastAsia="Times New Roman" w:hAnsi="Times New Roman" w:cs="Times New Roman"/>
                <w:bCs/>
                <w:sz w:val="28"/>
                <w:szCs w:val="28"/>
              </w:rPr>
              <w:t xml:space="preserve"> chương </w:t>
            </w:r>
            <w:proofErr w:type="spellStart"/>
            <w:r w:rsidRPr="00B46B9E">
              <w:rPr>
                <w:rFonts w:ascii="Times New Roman" w:eastAsia="Times New Roman" w:hAnsi="Times New Roman" w:cs="Times New Roman"/>
                <w:bCs/>
                <w:sz w:val="28"/>
                <w:szCs w:val="28"/>
              </w:rPr>
              <w:t>trình</w:t>
            </w:r>
            <w:proofErr w:type="spellEnd"/>
            <w:r w:rsidRPr="00B46B9E">
              <w:rPr>
                <w:rFonts w:ascii="Times New Roman" w:eastAsia="Times New Roman" w:hAnsi="Times New Roman" w:cs="Times New Roman"/>
                <w:bCs/>
                <w:sz w:val="28"/>
                <w:szCs w:val="28"/>
              </w:rPr>
              <w:t xml:space="preserve"> bên </w:t>
            </w:r>
            <w:proofErr w:type="spellStart"/>
            <w:r w:rsidRPr="00B46B9E">
              <w:rPr>
                <w:rFonts w:ascii="Times New Roman" w:eastAsia="Times New Roman" w:hAnsi="Times New Roman" w:cs="Times New Roman"/>
                <w:bCs/>
                <w:sz w:val="28"/>
                <w:szCs w:val="28"/>
              </w:rPr>
              <w:t>nhà</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w:t>
            </w:r>
          </w:p>
        </w:tc>
      </w:tr>
      <w:tr w:rsidR="00DF21F4" w:rsidRPr="00B46B9E" w14:paraId="30C269FF" w14:textId="77777777">
        <w:trPr>
          <w:jc w:val="center"/>
        </w:trPr>
        <w:tc>
          <w:tcPr>
            <w:tcW w:w="4558" w:type="dxa"/>
            <w:shd w:val="clear" w:color="auto" w:fill="auto"/>
            <w:tcMar>
              <w:top w:w="100" w:type="dxa"/>
              <w:left w:w="100" w:type="dxa"/>
              <w:bottom w:w="100" w:type="dxa"/>
              <w:right w:w="100" w:type="dxa"/>
            </w:tcMar>
          </w:tcPr>
          <w:p w14:paraId="05EC99AD"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r w:rsidRPr="00B46B9E">
              <w:rPr>
                <w:rFonts w:ascii="Times New Roman" w:eastAsia="Times New Roman" w:hAnsi="Times New Roman" w:cs="Times New Roman"/>
                <w:bCs/>
                <w:sz w:val="28"/>
                <w:szCs w:val="28"/>
              </w:rPr>
              <w:t xml:space="preserve">B3: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chốt</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order</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nhân viên </w:t>
            </w:r>
            <w:proofErr w:type="spellStart"/>
            <w:r w:rsidRPr="00B46B9E">
              <w:rPr>
                <w:rFonts w:ascii="Times New Roman" w:eastAsia="Times New Roman" w:hAnsi="Times New Roman" w:cs="Times New Roman"/>
                <w:bCs/>
                <w:sz w:val="28"/>
                <w:szCs w:val="28"/>
              </w:rPr>
              <w:t>chuyển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giấy</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order</w:t>
            </w:r>
            <w:proofErr w:type="spellEnd"/>
          </w:p>
        </w:tc>
        <w:tc>
          <w:tcPr>
            <w:tcW w:w="4558" w:type="dxa"/>
            <w:shd w:val="clear" w:color="auto" w:fill="auto"/>
            <w:tcMar>
              <w:top w:w="100" w:type="dxa"/>
              <w:left w:w="100" w:type="dxa"/>
              <w:bottom w:w="100" w:type="dxa"/>
              <w:right w:w="100" w:type="dxa"/>
            </w:tcMar>
          </w:tcPr>
          <w:p w14:paraId="60D043B5"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proofErr w:type="spellStart"/>
            <w:r w:rsidRPr="00B46B9E">
              <w:rPr>
                <w:rFonts w:ascii="Times New Roman" w:eastAsia="Times New Roman" w:hAnsi="Times New Roman" w:cs="Times New Roman"/>
                <w:bCs/>
                <w:sz w:val="28"/>
                <w:szCs w:val="28"/>
              </w:rPr>
              <w:t>Là</w:t>
            </w:r>
            <w:proofErr w:type="spellEnd"/>
            <w:r w:rsidRPr="00B46B9E">
              <w:rPr>
                <w:rFonts w:ascii="Times New Roman" w:eastAsia="Times New Roman" w:hAnsi="Times New Roman" w:cs="Times New Roman"/>
                <w:bCs/>
                <w:sz w:val="28"/>
                <w:szCs w:val="28"/>
              </w:rPr>
              <w:t xml:space="preserve"> khi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chọn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món</w:t>
            </w:r>
            <w:proofErr w:type="spellEnd"/>
            <w:r w:rsidRPr="00B46B9E">
              <w:rPr>
                <w:rFonts w:ascii="Times New Roman" w:eastAsia="Times New Roman" w:hAnsi="Times New Roman" w:cs="Times New Roman"/>
                <w:bCs/>
                <w:sz w:val="28"/>
                <w:szCs w:val="28"/>
              </w:rPr>
              <w:t xml:space="preserve"> xong </w:t>
            </w:r>
            <w:proofErr w:type="spellStart"/>
            <w:r w:rsidRPr="00B46B9E">
              <w:rPr>
                <w:rFonts w:ascii="Times New Roman" w:eastAsia="Times New Roman" w:hAnsi="Times New Roman" w:cs="Times New Roman"/>
                <w:bCs/>
                <w:sz w:val="28"/>
                <w:szCs w:val="28"/>
              </w:rPr>
              <w:t>rồi</w:t>
            </w:r>
            <w:proofErr w:type="spellEnd"/>
            <w:r w:rsidRPr="00B46B9E">
              <w:rPr>
                <w:rFonts w:ascii="Times New Roman" w:eastAsia="Times New Roman" w:hAnsi="Times New Roman" w:cs="Times New Roman"/>
                <w:bCs/>
                <w:sz w:val="28"/>
                <w:szCs w:val="28"/>
              </w:rPr>
              <w:t xml:space="preserve"> nhân viên </w:t>
            </w:r>
            <w:proofErr w:type="spellStart"/>
            <w:r w:rsidRPr="00B46B9E">
              <w:rPr>
                <w:rFonts w:ascii="Times New Roman" w:eastAsia="Times New Roman" w:hAnsi="Times New Roman" w:cs="Times New Roman"/>
                <w:bCs/>
                <w:sz w:val="28"/>
                <w:szCs w:val="28"/>
              </w:rPr>
              <w:t>chốt</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lại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order</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chuyển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giấy</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order</w:t>
            </w:r>
            <w:proofErr w:type="spellEnd"/>
            <w:r w:rsidRPr="00B46B9E">
              <w:rPr>
                <w:rFonts w:ascii="Times New Roman" w:eastAsia="Times New Roman" w:hAnsi="Times New Roman" w:cs="Times New Roman"/>
                <w:bCs/>
                <w:sz w:val="28"/>
                <w:szCs w:val="28"/>
              </w:rPr>
              <w:t xml:space="preserve"> cho khu </w:t>
            </w:r>
            <w:proofErr w:type="spellStart"/>
            <w:r w:rsidRPr="00B46B9E">
              <w:rPr>
                <w:rFonts w:ascii="Times New Roman" w:eastAsia="Times New Roman" w:hAnsi="Times New Roman" w:cs="Times New Roman"/>
                <w:bCs/>
                <w:sz w:val="28"/>
                <w:szCs w:val="28"/>
              </w:rPr>
              <w:t>vực</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bếp</w:t>
            </w:r>
            <w:proofErr w:type="spellEnd"/>
            <w:r w:rsidRPr="00B46B9E">
              <w:rPr>
                <w:rFonts w:ascii="Times New Roman" w:eastAsia="Times New Roman" w:hAnsi="Times New Roman" w:cs="Times New Roman"/>
                <w:bCs/>
                <w:sz w:val="28"/>
                <w:szCs w:val="28"/>
              </w:rPr>
              <w:t>.</w:t>
            </w:r>
          </w:p>
        </w:tc>
      </w:tr>
      <w:tr w:rsidR="00DF21F4" w:rsidRPr="00B46B9E" w14:paraId="0445C350" w14:textId="77777777">
        <w:trPr>
          <w:jc w:val="center"/>
        </w:trPr>
        <w:tc>
          <w:tcPr>
            <w:tcW w:w="4558" w:type="dxa"/>
            <w:shd w:val="clear" w:color="auto" w:fill="auto"/>
            <w:tcMar>
              <w:top w:w="100" w:type="dxa"/>
              <w:left w:w="100" w:type="dxa"/>
              <w:bottom w:w="100" w:type="dxa"/>
              <w:right w:w="100" w:type="dxa"/>
            </w:tcMar>
          </w:tcPr>
          <w:p w14:paraId="2D691D0D"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r w:rsidRPr="00B46B9E">
              <w:rPr>
                <w:rFonts w:ascii="Times New Roman" w:eastAsia="Times New Roman" w:hAnsi="Times New Roman" w:cs="Times New Roman"/>
                <w:bCs/>
                <w:sz w:val="28"/>
                <w:szCs w:val="28"/>
              </w:rPr>
              <w:lastRenderedPageBreak/>
              <w:t xml:space="preserve">B4: </w:t>
            </w:r>
            <w:proofErr w:type="spellStart"/>
            <w:r w:rsidRPr="00B46B9E">
              <w:rPr>
                <w:rFonts w:ascii="Times New Roman" w:eastAsia="Times New Roman" w:hAnsi="Times New Roman" w:cs="Times New Roman"/>
                <w:bCs/>
                <w:sz w:val="28"/>
                <w:szCs w:val="28"/>
              </w:rPr>
              <w:t>Chuyển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hóa</w:t>
            </w:r>
            <w:proofErr w:type="spellEnd"/>
            <w:r w:rsidRPr="00B46B9E">
              <w:rPr>
                <w:rFonts w:ascii="Times New Roman" w:eastAsia="Times New Roman" w:hAnsi="Times New Roman" w:cs="Times New Roman"/>
                <w:bCs/>
                <w:sz w:val="28"/>
                <w:szCs w:val="28"/>
              </w:rPr>
              <w:t xml:space="preserve"> đơn ra khu </w:t>
            </w:r>
            <w:proofErr w:type="spellStart"/>
            <w:r w:rsidRPr="00B46B9E">
              <w:rPr>
                <w:rFonts w:ascii="Times New Roman" w:eastAsia="Times New Roman" w:hAnsi="Times New Roman" w:cs="Times New Roman"/>
                <w:bCs/>
                <w:sz w:val="28"/>
                <w:szCs w:val="28"/>
              </w:rPr>
              <w:t>vực</w:t>
            </w:r>
            <w:proofErr w:type="spellEnd"/>
            <w:r w:rsidRPr="00B46B9E">
              <w:rPr>
                <w:rFonts w:ascii="Times New Roman" w:eastAsia="Times New Roman" w:hAnsi="Times New Roman" w:cs="Times New Roman"/>
                <w:bCs/>
                <w:sz w:val="28"/>
                <w:szCs w:val="28"/>
              </w:rPr>
              <w:t xml:space="preserve"> thu ngân.</w:t>
            </w:r>
          </w:p>
        </w:tc>
        <w:tc>
          <w:tcPr>
            <w:tcW w:w="4558" w:type="dxa"/>
            <w:shd w:val="clear" w:color="auto" w:fill="auto"/>
            <w:tcMar>
              <w:top w:w="100" w:type="dxa"/>
              <w:left w:w="100" w:type="dxa"/>
              <w:bottom w:w="100" w:type="dxa"/>
              <w:right w:w="100" w:type="dxa"/>
            </w:tcMar>
          </w:tcPr>
          <w:p w14:paraId="348C4527"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proofErr w:type="spellStart"/>
            <w:r w:rsidRPr="00B46B9E">
              <w:rPr>
                <w:rFonts w:ascii="Times New Roman" w:eastAsia="Times New Roman" w:hAnsi="Times New Roman" w:cs="Times New Roman"/>
                <w:bCs/>
                <w:sz w:val="28"/>
                <w:szCs w:val="28"/>
              </w:rPr>
              <w:t>Là</w:t>
            </w:r>
            <w:proofErr w:type="spellEnd"/>
            <w:r w:rsidRPr="00B46B9E">
              <w:rPr>
                <w:rFonts w:ascii="Times New Roman" w:eastAsia="Times New Roman" w:hAnsi="Times New Roman" w:cs="Times New Roman"/>
                <w:bCs/>
                <w:sz w:val="28"/>
                <w:szCs w:val="28"/>
              </w:rPr>
              <w:t xml:space="preserve"> khi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order</w:t>
            </w:r>
            <w:proofErr w:type="spellEnd"/>
            <w:r w:rsidRPr="00B46B9E">
              <w:rPr>
                <w:rFonts w:ascii="Times New Roman" w:eastAsia="Times New Roman" w:hAnsi="Times New Roman" w:cs="Times New Roman"/>
                <w:bCs/>
                <w:sz w:val="28"/>
                <w:szCs w:val="28"/>
              </w:rPr>
              <w:t xml:space="preserve"> xong </w:t>
            </w:r>
            <w:proofErr w:type="spellStart"/>
            <w:r w:rsidRPr="00B46B9E">
              <w:rPr>
                <w:rFonts w:ascii="Times New Roman" w:eastAsia="Times New Roman" w:hAnsi="Times New Roman" w:cs="Times New Roman"/>
                <w:bCs/>
                <w:sz w:val="28"/>
                <w:szCs w:val="28"/>
              </w:rPr>
              <w:t>thì</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thanh </w:t>
            </w:r>
            <w:proofErr w:type="spellStart"/>
            <w:r w:rsidRPr="00B46B9E">
              <w:rPr>
                <w:rFonts w:ascii="Times New Roman" w:eastAsia="Times New Roman" w:hAnsi="Times New Roman" w:cs="Times New Roman"/>
                <w:bCs/>
                <w:sz w:val="28"/>
                <w:szCs w:val="28"/>
              </w:rPr>
              <w:t>toán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tiền</w:t>
            </w:r>
            <w:proofErr w:type="spellEnd"/>
            <w:r w:rsidRPr="00B46B9E">
              <w:rPr>
                <w:rFonts w:ascii="Times New Roman" w:eastAsia="Times New Roman" w:hAnsi="Times New Roman" w:cs="Times New Roman"/>
                <w:bCs/>
                <w:sz w:val="28"/>
                <w:szCs w:val="28"/>
              </w:rPr>
              <w:t xml:space="preserve"> cho </w:t>
            </w:r>
            <w:proofErr w:type="spellStart"/>
            <w:r w:rsidRPr="00B46B9E">
              <w:rPr>
                <w:rFonts w:ascii="Times New Roman" w:eastAsia="Times New Roman" w:hAnsi="Times New Roman" w:cs="Times New Roman"/>
                <w:bCs/>
                <w:sz w:val="28"/>
                <w:szCs w:val="28"/>
              </w:rPr>
              <w:t>quầy</w:t>
            </w:r>
            <w:proofErr w:type="spellEnd"/>
            <w:r w:rsidRPr="00B46B9E">
              <w:rPr>
                <w:rFonts w:ascii="Times New Roman" w:eastAsia="Times New Roman" w:hAnsi="Times New Roman" w:cs="Times New Roman"/>
                <w:bCs/>
                <w:sz w:val="28"/>
                <w:szCs w:val="28"/>
              </w:rPr>
              <w:t xml:space="preserve"> thu ngân. </w:t>
            </w:r>
          </w:p>
        </w:tc>
      </w:tr>
      <w:tr w:rsidR="00DF21F4" w:rsidRPr="00B46B9E" w14:paraId="4BBADB73" w14:textId="77777777">
        <w:trPr>
          <w:jc w:val="center"/>
        </w:trPr>
        <w:tc>
          <w:tcPr>
            <w:tcW w:w="4558" w:type="dxa"/>
            <w:shd w:val="clear" w:color="auto" w:fill="auto"/>
            <w:tcMar>
              <w:top w:w="100" w:type="dxa"/>
              <w:left w:w="100" w:type="dxa"/>
              <w:bottom w:w="100" w:type="dxa"/>
              <w:right w:w="100" w:type="dxa"/>
            </w:tcMar>
          </w:tcPr>
          <w:p w14:paraId="036274E3" w14:textId="77777777" w:rsidR="00DF21F4" w:rsidRPr="00B46B9E" w:rsidRDefault="009E7086" w:rsidP="00127ECF">
            <w:pPr>
              <w:widowControl w:val="0"/>
              <w:spacing w:line="360" w:lineRule="auto"/>
              <w:rPr>
                <w:rFonts w:ascii="Times New Roman" w:eastAsia="Times New Roman" w:hAnsi="Times New Roman" w:cs="Times New Roman"/>
                <w:bCs/>
                <w:sz w:val="28"/>
                <w:szCs w:val="28"/>
              </w:rPr>
            </w:pPr>
            <w:r w:rsidRPr="00B46B9E">
              <w:rPr>
                <w:rFonts w:ascii="Times New Roman" w:eastAsia="Times New Roman" w:hAnsi="Times New Roman" w:cs="Times New Roman"/>
                <w:bCs/>
                <w:sz w:val="28"/>
                <w:szCs w:val="28"/>
              </w:rPr>
              <w:t xml:space="preserve">B5: Mang </w:t>
            </w:r>
            <w:proofErr w:type="spellStart"/>
            <w:r w:rsidRPr="00B46B9E">
              <w:rPr>
                <w:rFonts w:ascii="Times New Roman" w:eastAsia="Times New Roman" w:hAnsi="Times New Roman" w:cs="Times New Roman"/>
                <w:bCs/>
                <w:sz w:val="28"/>
                <w:szCs w:val="28"/>
              </w:rPr>
              <w:t>đồ</w:t>
            </w:r>
            <w:proofErr w:type="spellEnd"/>
            <w:r w:rsidRPr="00B46B9E">
              <w:rPr>
                <w:rFonts w:ascii="Times New Roman" w:eastAsia="Times New Roman" w:hAnsi="Times New Roman" w:cs="Times New Roman"/>
                <w:bCs/>
                <w:sz w:val="28"/>
                <w:szCs w:val="28"/>
              </w:rPr>
              <w:t xml:space="preserve"> ăn cho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Follow</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p>
        </w:tc>
        <w:tc>
          <w:tcPr>
            <w:tcW w:w="4558" w:type="dxa"/>
            <w:shd w:val="clear" w:color="auto" w:fill="auto"/>
            <w:tcMar>
              <w:top w:w="100" w:type="dxa"/>
              <w:left w:w="100" w:type="dxa"/>
              <w:bottom w:w="100" w:type="dxa"/>
              <w:right w:w="100" w:type="dxa"/>
            </w:tcMar>
          </w:tcPr>
          <w:p w14:paraId="732ACB01" w14:textId="77777777" w:rsidR="00DF21F4" w:rsidRPr="00B46B9E" w:rsidRDefault="009E7086" w:rsidP="00127ECF">
            <w:pPr>
              <w:widowControl w:val="0"/>
              <w:spacing w:line="360" w:lineRule="auto"/>
              <w:rPr>
                <w:rFonts w:ascii="Times New Roman" w:eastAsia="Times New Roman" w:hAnsi="Times New Roman" w:cs="Times New Roman"/>
                <w:bCs/>
                <w:sz w:val="28"/>
                <w:szCs w:val="28"/>
              </w:rPr>
            </w:pPr>
            <w:proofErr w:type="spellStart"/>
            <w:r w:rsidRPr="00B46B9E">
              <w:rPr>
                <w:rFonts w:ascii="Times New Roman" w:eastAsia="Times New Roman" w:hAnsi="Times New Roman" w:cs="Times New Roman"/>
                <w:bCs/>
                <w:sz w:val="28"/>
                <w:szCs w:val="28"/>
              </w:rPr>
              <w:t>Là</w:t>
            </w:r>
            <w:proofErr w:type="spellEnd"/>
            <w:r w:rsidRPr="00B46B9E">
              <w:rPr>
                <w:rFonts w:ascii="Times New Roman" w:eastAsia="Times New Roman" w:hAnsi="Times New Roman" w:cs="Times New Roman"/>
                <w:bCs/>
                <w:sz w:val="28"/>
                <w:szCs w:val="28"/>
              </w:rPr>
              <w:t xml:space="preserve"> khi </w:t>
            </w:r>
            <w:proofErr w:type="spellStart"/>
            <w:r w:rsidRPr="00B46B9E">
              <w:rPr>
                <w:rFonts w:ascii="Times New Roman" w:eastAsia="Times New Roman" w:hAnsi="Times New Roman" w:cs="Times New Roman"/>
                <w:bCs/>
                <w:sz w:val="28"/>
                <w:szCs w:val="28"/>
              </w:rPr>
              <w:t>bếp</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làm</w:t>
            </w:r>
            <w:proofErr w:type="spellEnd"/>
            <w:r w:rsidRPr="00B46B9E">
              <w:rPr>
                <w:rFonts w:ascii="Times New Roman" w:eastAsia="Times New Roman" w:hAnsi="Times New Roman" w:cs="Times New Roman"/>
                <w:bCs/>
                <w:sz w:val="28"/>
                <w:szCs w:val="28"/>
              </w:rPr>
              <w:t xml:space="preserve"> xong </w:t>
            </w:r>
            <w:proofErr w:type="spellStart"/>
            <w:r w:rsidRPr="00B46B9E">
              <w:rPr>
                <w:rFonts w:ascii="Times New Roman" w:eastAsia="Times New Roman" w:hAnsi="Times New Roman" w:cs="Times New Roman"/>
                <w:bCs/>
                <w:sz w:val="28"/>
                <w:szCs w:val="28"/>
              </w:rPr>
              <w:t>món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phục</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vụ</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sẽ</w:t>
            </w:r>
            <w:proofErr w:type="spellEnd"/>
            <w:r w:rsidRPr="00B46B9E">
              <w:rPr>
                <w:rFonts w:ascii="Times New Roman" w:eastAsia="Times New Roman" w:hAnsi="Times New Roman" w:cs="Times New Roman"/>
                <w:bCs/>
                <w:sz w:val="28"/>
                <w:szCs w:val="28"/>
              </w:rPr>
              <w:t xml:space="preserve"> mang </w:t>
            </w:r>
            <w:proofErr w:type="spellStart"/>
            <w:r w:rsidRPr="00B46B9E">
              <w:rPr>
                <w:rFonts w:ascii="Times New Roman" w:eastAsia="Times New Roman" w:hAnsi="Times New Roman" w:cs="Times New Roman"/>
                <w:bCs/>
                <w:sz w:val="28"/>
                <w:szCs w:val="28"/>
              </w:rPr>
              <w:t>đồ</w:t>
            </w:r>
            <w:proofErr w:type="spellEnd"/>
            <w:r w:rsidRPr="00B46B9E">
              <w:rPr>
                <w:rFonts w:ascii="Times New Roman" w:eastAsia="Times New Roman" w:hAnsi="Times New Roman" w:cs="Times New Roman"/>
                <w:bCs/>
                <w:sz w:val="28"/>
                <w:szCs w:val="28"/>
              </w:rPr>
              <w:t xml:space="preserve"> ăn ra cho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ăn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nhân viên </w:t>
            </w:r>
            <w:proofErr w:type="spellStart"/>
            <w:r w:rsidRPr="00B46B9E">
              <w:rPr>
                <w:rFonts w:ascii="Times New Roman" w:eastAsia="Times New Roman" w:hAnsi="Times New Roman" w:cs="Times New Roman"/>
                <w:bCs/>
                <w:sz w:val="28"/>
                <w:szCs w:val="28"/>
              </w:rPr>
              <w:t>phục</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vụ</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phải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có</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trách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nhiệm</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follow</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trong </w:t>
            </w:r>
            <w:proofErr w:type="spellStart"/>
            <w:r w:rsidRPr="00B46B9E">
              <w:rPr>
                <w:rFonts w:ascii="Times New Roman" w:eastAsia="Times New Roman" w:hAnsi="Times New Roman" w:cs="Times New Roman"/>
                <w:bCs/>
                <w:sz w:val="28"/>
                <w:szCs w:val="28"/>
              </w:rPr>
              <w:t>quá</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trình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dùng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món</w:t>
            </w:r>
            <w:proofErr w:type="spellEnd"/>
            <w:r w:rsidRPr="00B46B9E">
              <w:rPr>
                <w:rFonts w:ascii="Times New Roman" w:eastAsia="Times New Roman" w:hAnsi="Times New Roman" w:cs="Times New Roman"/>
                <w:bCs/>
                <w:sz w:val="28"/>
                <w:szCs w:val="28"/>
              </w:rPr>
              <w:t xml:space="preserve">. Khi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thắc</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mắc</w:t>
            </w:r>
            <w:proofErr w:type="spellEnd"/>
            <w:r w:rsidRPr="00B46B9E">
              <w:rPr>
                <w:rFonts w:ascii="Times New Roman" w:eastAsia="Times New Roman" w:hAnsi="Times New Roman" w:cs="Times New Roman"/>
                <w:bCs/>
                <w:sz w:val="28"/>
                <w:szCs w:val="28"/>
              </w:rPr>
              <w:t xml:space="preserve"> hay </w:t>
            </w:r>
            <w:proofErr w:type="spellStart"/>
            <w:r w:rsidRPr="00B46B9E">
              <w:rPr>
                <w:rFonts w:ascii="Times New Roman" w:eastAsia="Times New Roman" w:hAnsi="Times New Roman" w:cs="Times New Roman"/>
                <w:bCs/>
                <w:sz w:val="28"/>
                <w:szCs w:val="28"/>
              </w:rPr>
              <w:t>cần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gì</w:t>
            </w:r>
            <w:proofErr w:type="spellEnd"/>
            <w:r w:rsidRPr="00B46B9E">
              <w:rPr>
                <w:rFonts w:ascii="Times New Roman" w:eastAsia="Times New Roman" w:hAnsi="Times New Roman" w:cs="Times New Roman"/>
                <w:bCs/>
                <w:sz w:val="28"/>
                <w:szCs w:val="28"/>
              </w:rPr>
              <w:t>.</w:t>
            </w:r>
          </w:p>
        </w:tc>
      </w:tr>
      <w:tr w:rsidR="00DF21F4" w:rsidRPr="00B46B9E" w14:paraId="3A157E43" w14:textId="77777777">
        <w:trPr>
          <w:jc w:val="center"/>
        </w:trPr>
        <w:tc>
          <w:tcPr>
            <w:tcW w:w="4558" w:type="dxa"/>
            <w:shd w:val="clear" w:color="auto" w:fill="auto"/>
            <w:tcMar>
              <w:top w:w="100" w:type="dxa"/>
              <w:left w:w="100" w:type="dxa"/>
              <w:bottom w:w="100" w:type="dxa"/>
              <w:right w:w="100" w:type="dxa"/>
            </w:tcMar>
          </w:tcPr>
          <w:p w14:paraId="5A81AECE"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r w:rsidRPr="00B46B9E">
              <w:rPr>
                <w:rFonts w:ascii="Times New Roman" w:eastAsia="Times New Roman" w:hAnsi="Times New Roman" w:cs="Times New Roman"/>
                <w:bCs/>
                <w:sz w:val="28"/>
                <w:szCs w:val="28"/>
              </w:rPr>
              <w:t xml:space="preserve">B6: </w:t>
            </w:r>
            <w:proofErr w:type="spellStart"/>
            <w:r w:rsidRPr="00B46B9E">
              <w:rPr>
                <w:rFonts w:ascii="Times New Roman" w:eastAsia="Times New Roman" w:hAnsi="Times New Roman" w:cs="Times New Roman"/>
                <w:bCs/>
                <w:sz w:val="28"/>
                <w:szCs w:val="28"/>
              </w:rPr>
              <w:t>Phản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hồi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của</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cảm</w:t>
            </w:r>
            <w:proofErr w:type="spellEnd"/>
            <w:r w:rsidRPr="00B46B9E">
              <w:rPr>
                <w:rFonts w:ascii="Times New Roman" w:eastAsia="Times New Roman" w:hAnsi="Times New Roman" w:cs="Times New Roman"/>
                <w:bCs/>
                <w:sz w:val="28"/>
                <w:szCs w:val="28"/>
              </w:rPr>
              <w:t xml:space="preserve"> ơn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khi ra </w:t>
            </w:r>
            <w:proofErr w:type="spellStart"/>
            <w:r w:rsidRPr="00B46B9E">
              <w:rPr>
                <w:rFonts w:ascii="Times New Roman" w:eastAsia="Times New Roman" w:hAnsi="Times New Roman" w:cs="Times New Roman"/>
                <w:bCs/>
                <w:sz w:val="28"/>
                <w:szCs w:val="28"/>
              </w:rPr>
              <w:t>về</w:t>
            </w:r>
            <w:proofErr w:type="spellEnd"/>
            <w:r w:rsidRPr="00B46B9E">
              <w:rPr>
                <w:rFonts w:ascii="Times New Roman" w:eastAsia="Times New Roman" w:hAnsi="Times New Roman" w:cs="Times New Roman"/>
                <w:bCs/>
                <w:sz w:val="28"/>
                <w:szCs w:val="28"/>
              </w:rPr>
              <w:t>.</w:t>
            </w:r>
          </w:p>
        </w:tc>
        <w:tc>
          <w:tcPr>
            <w:tcW w:w="4558" w:type="dxa"/>
            <w:shd w:val="clear" w:color="auto" w:fill="auto"/>
            <w:tcMar>
              <w:top w:w="100" w:type="dxa"/>
              <w:left w:w="100" w:type="dxa"/>
              <w:bottom w:w="100" w:type="dxa"/>
              <w:right w:w="100" w:type="dxa"/>
            </w:tcMar>
          </w:tcPr>
          <w:p w14:paraId="3C1C017C"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proofErr w:type="spellStart"/>
            <w:r w:rsidRPr="00B46B9E">
              <w:rPr>
                <w:rFonts w:ascii="Times New Roman" w:eastAsia="Times New Roman" w:hAnsi="Times New Roman" w:cs="Times New Roman"/>
                <w:bCs/>
                <w:sz w:val="28"/>
                <w:szCs w:val="28"/>
              </w:rPr>
              <w:t>Là</w:t>
            </w:r>
            <w:proofErr w:type="spellEnd"/>
            <w:r w:rsidRPr="00B46B9E">
              <w:rPr>
                <w:rFonts w:ascii="Times New Roman" w:eastAsia="Times New Roman" w:hAnsi="Times New Roman" w:cs="Times New Roman"/>
                <w:bCs/>
                <w:sz w:val="28"/>
                <w:szCs w:val="28"/>
              </w:rPr>
              <w:t xml:space="preserve"> sau khi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sử</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dụng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dịch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vụ</w:t>
            </w:r>
            <w:proofErr w:type="spellEnd"/>
            <w:r w:rsidRPr="00B46B9E">
              <w:rPr>
                <w:rFonts w:ascii="Times New Roman" w:eastAsia="Times New Roman" w:hAnsi="Times New Roman" w:cs="Times New Roman"/>
                <w:bCs/>
                <w:sz w:val="28"/>
                <w:szCs w:val="28"/>
              </w:rPr>
              <w:t xml:space="preserve"> </w:t>
            </w:r>
          </w:p>
          <w:p w14:paraId="1971B410" w14:textId="77777777" w:rsidR="00DF21F4" w:rsidRPr="00B46B9E"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Cs/>
                <w:sz w:val="28"/>
                <w:szCs w:val="28"/>
              </w:rPr>
            </w:pPr>
            <w:r w:rsidRPr="00B46B9E">
              <w:rPr>
                <w:rFonts w:ascii="Times New Roman" w:eastAsia="Times New Roman" w:hAnsi="Times New Roman" w:cs="Times New Roman"/>
                <w:bCs/>
                <w:sz w:val="28"/>
                <w:szCs w:val="28"/>
              </w:rPr>
              <w:t xml:space="preserve">xong </w:t>
            </w:r>
            <w:proofErr w:type="spellStart"/>
            <w:r w:rsidRPr="00B46B9E">
              <w:rPr>
                <w:rFonts w:ascii="Times New Roman" w:eastAsia="Times New Roman" w:hAnsi="Times New Roman" w:cs="Times New Roman"/>
                <w:bCs/>
                <w:sz w:val="28"/>
                <w:szCs w:val="28"/>
              </w:rPr>
              <w:t>thì</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lắng</w:t>
            </w:r>
            <w:proofErr w:type="spellEnd"/>
            <w:r w:rsidRPr="00B46B9E">
              <w:rPr>
                <w:rFonts w:ascii="Times New Roman" w:eastAsia="Times New Roman" w:hAnsi="Times New Roman" w:cs="Times New Roman"/>
                <w:bCs/>
                <w:sz w:val="28"/>
                <w:szCs w:val="28"/>
              </w:rPr>
              <w:t xml:space="preserve"> nghe ý </w:t>
            </w:r>
            <w:proofErr w:type="spellStart"/>
            <w:r w:rsidRPr="00B46B9E">
              <w:rPr>
                <w:rFonts w:ascii="Times New Roman" w:eastAsia="Times New Roman" w:hAnsi="Times New Roman" w:cs="Times New Roman"/>
                <w:bCs/>
                <w:sz w:val="28"/>
                <w:szCs w:val="28"/>
              </w:rPr>
              <w:t>kiến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phản</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hồi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từ</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hàng</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và</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lời</w:t>
            </w:r>
            <w:proofErr w:type="spellEnd"/>
            <w:r w:rsidRPr="00B46B9E">
              <w:rPr>
                <w:rFonts w:ascii="Times New Roman" w:eastAsia="Times New Roman" w:hAnsi="Times New Roman" w:cs="Times New Roman"/>
                <w:bCs/>
                <w:sz w:val="28"/>
                <w:szCs w:val="28"/>
              </w:rPr>
              <w:t xml:space="preserve"> </w:t>
            </w:r>
            <w:proofErr w:type="spellStart"/>
            <w:r w:rsidRPr="00B46B9E">
              <w:rPr>
                <w:rFonts w:ascii="Times New Roman" w:eastAsia="Times New Roman" w:hAnsi="Times New Roman" w:cs="Times New Roman"/>
                <w:bCs/>
                <w:sz w:val="28"/>
                <w:szCs w:val="28"/>
              </w:rPr>
              <w:t>cảm</w:t>
            </w:r>
            <w:proofErr w:type="spellEnd"/>
            <w:r w:rsidRPr="00B46B9E">
              <w:rPr>
                <w:rFonts w:ascii="Times New Roman" w:eastAsia="Times New Roman" w:hAnsi="Times New Roman" w:cs="Times New Roman"/>
                <w:bCs/>
                <w:sz w:val="28"/>
                <w:szCs w:val="28"/>
              </w:rPr>
              <w:t xml:space="preserve"> ơn khi </w:t>
            </w:r>
            <w:proofErr w:type="spellStart"/>
            <w:r w:rsidRPr="00B46B9E">
              <w:rPr>
                <w:rFonts w:ascii="Times New Roman" w:eastAsia="Times New Roman" w:hAnsi="Times New Roman" w:cs="Times New Roman"/>
                <w:bCs/>
                <w:sz w:val="28"/>
                <w:szCs w:val="28"/>
              </w:rPr>
              <w:t>khách</w:t>
            </w:r>
            <w:proofErr w:type="spellEnd"/>
            <w:r w:rsidRPr="00B46B9E">
              <w:rPr>
                <w:rFonts w:ascii="Times New Roman" w:eastAsia="Times New Roman" w:hAnsi="Times New Roman" w:cs="Times New Roman"/>
                <w:bCs/>
                <w:sz w:val="28"/>
                <w:szCs w:val="28"/>
              </w:rPr>
              <w:t xml:space="preserve"> ra </w:t>
            </w:r>
            <w:proofErr w:type="spellStart"/>
            <w:r w:rsidRPr="00B46B9E">
              <w:rPr>
                <w:rFonts w:ascii="Times New Roman" w:eastAsia="Times New Roman" w:hAnsi="Times New Roman" w:cs="Times New Roman"/>
                <w:bCs/>
                <w:sz w:val="28"/>
                <w:szCs w:val="28"/>
              </w:rPr>
              <w:t>về</w:t>
            </w:r>
            <w:proofErr w:type="spellEnd"/>
            <w:r w:rsidRPr="00B46B9E">
              <w:rPr>
                <w:rFonts w:ascii="Times New Roman" w:eastAsia="Times New Roman" w:hAnsi="Times New Roman" w:cs="Times New Roman"/>
                <w:bCs/>
                <w:sz w:val="28"/>
                <w:szCs w:val="28"/>
              </w:rPr>
              <w:t>.</w:t>
            </w:r>
          </w:p>
        </w:tc>
      </w:tr>
    </w:tbl>
    <w:p w14:paraId="295890AF" w14:textId="77777777" w:rsidR="00DF21F4" w:rsidRPr="00127ECF" w:rsidRDefault="00DF21F4" w:rsidP="00127ECF">
      <w:pPr>
        <w:pBdr>
          <w:top w:val="nil"/>
          <w:left w:val="nil"/>
          <w:bottom w:val="nil"/>
          <w:right w:val="nil"/>
          <w:between w:val="nil"/>
        </w:pBdr>
        <w:spacing w:after="0" w:line="360" w:lineRule="auto"/>
        <w:rPr>
          <w:rFonts w:ascii="Times New Roman" w:eastAsia="Times New Roman" w:hAnsi="Times New Roman" w:cs="Times New Roman"/>
          <w:b/>
          <w:i/>
          <w:sz w:val="28"/>
          <w:szCs w:val="28"/>
        </w:rPr>
      </w:pPr>
      <w:bookmarkStart w:id="80" w:name="_heading=h.8o4j7b5lpn9z" w:colFirst="0" w:colLast="0"/>
      <w:bookmarkStart w:id="81" w:name="_heading=h.x9kav7ny8ofj" w:colFirst="0" w:colLast="0"/>
      <w:bookmarkStart w:id="82" w:name="_heading=h.ywmmqeull1zr" w:colFirst="0" w:colLast="0"/>
      <w:bookmarkEnd w:id="80"/>
      <w:bookmarkEnd w:id="81"/>
      <w:bookmarkEnd w:id="82"/>
    </w:p>
    <w:p w14:paraId="2A696D69" w14:textId="77777777" w:rsidR="00B46B9E" w:rsidRDefault="00B46B9E">
      <w:pPr>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br w:type="page"/>
      </w:r>
    </w:p>
    <w:p w14:paraId="0AC0B04D" w14:textId="29971822" w:rsidR="00DF21F4" w:rsidRPr="00B46B9E" w:rsidRDefault="009E7086" w:rsidP="00B46B9E">
      <w:pPr>
        <w:pStyle w:val="u3"/>
        <w:spacing w:before="0" w:line="360" w:lineRule="auto"/>
        <w:rPr>
          <w:rFonts w:ascii="Times New Roman" w:eastAsia="Times New Roman" w:hAnsi="Times New Roman" w:cs="Times New Roman"/>
          <w:b/>
          <w:color w:val="FF0000"/>
          <w:sz w:val="28"/>
          <w:szCs w:val="28"/>
        </w:rPr>
      </w:pPr>
      <w:bookmarkStart w:id="83" w:name="_Toc117864761"/>
      <w:r w:rsidRPr="00127ECF">
        <w:rPr>
          <w:rFonts w:ascii="Times New Roman" w:eastAsia="Times New Roman" w:hAnsi="Times New Roman" w:cs="Times New Roman"/>
          <w:b/>
          <w:color w:val="FF0000"/>
          <w:sz w:val="28"/>
          <w:szCs w:val="28"/>
        </w:rPr>
        <w:lastRenderedPageBreak/>
        <w:t xml:space="preserve">2.6.2 </w:t>
      </w:r>
      <w:proofErr w:type="spellStart"/>
      <w:r w:rsidRPr="00127ECF">
        <w:rPr>
          <w:rFonts w:ascii="Times New Roman" w:eastAsia="Times New Roman" w:hAnsi="Times New Roman" w:cs="Times New Roman"/>
          <w:b/>
          <w:color w:val="FF0000"/>
          <w:sz w:val="28"/>
          <w:szCs w:val="28"/>
        </w:rPr>
        <w:t>Phục</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vụ</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trực</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tuyến</w:t>
      </w:r>
      <w:bookmarkEnd w:id="83"/>
      <w:proofErr w:type="spellEnd"/>
    </w:p>
    <w:p w14:paraId="1D38267C" w14:textId="77777777" w:rsidR="00DF21F4" w:rsidRPr="00127ECF" w:rsidRDefault="009E7086" w:rsidP="00127ECF">
      <w:pPr>
        <w:spacing w:after="0" w:line="360" w:lineRule="auto"/>
        <w:jc w:val="center"/>
        <w:rPr>
          <w:rFonts w:ascii="Times New Roman" w:eastAsia="Times New Roman" w:hAnsi="Times New Roman" w:cs="Times New Roman"/>
          <w:color w:val="ED7D31"/>
          <w:sz w:val="28"/>
          <w:szCs w:val="28"/>
        </w:rPr>
      </w:pPr>
      <w:r w:rsidRPr="00127ECF">
        <w:rPr>
          <w:rFonts w:ascii="Times New Roman" w:eastAsia="Times New Roman" w:hAnsi="Times New Roman" w:cs="Times New Roman"/>
          <w:noProof/>
          <w:color w:val="ED7D31"/>
          <w:sz w:val="28"/>
          <w:szCs w:val="28"/>
          <w:lang w:val="en-US"/>
        </w:rPr>
        <w:drawing>
          <wp:inline distT="114300" distB="114300" distL="114300" distR="114300" wp14:anchorId="71C90D57" wp14:editId="4911C9C7">
            <wp:extent cx="5788152" cy="3225800"/>
            <wp:effectExtent l="0" t="0" r="0" b="0"/>
            <wp:docPr id="38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788152" cy="3225800"/>
                    </a:xfrm>
                    <a:prstGeom prst="rect">
                      <a:avLst/>
                    </a:prstGeom>
                    <a:ln/>
                  </pic:spPr>
                </pic:pic>
              </a:graphicData>
            </a:graphic>
          </wp:inline>
        </w:drawing>
      </w:r>
    </w:p>
    <w:p w14:paraId="72D7D3FC" w14:textId="6D33E4CC" w:rsidR="00DF21F4" w:rsidRPr="00902693" w:rsidRDefault="009E7086" w:rsidP="00902693">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proofErr w:type="spellStart"/>
      <w:r w:rsidRPr="00902693">
        <w:rPr>
          <w:rFonts w:ascii="Times New Roman" w:eastAsia="Times New Roman" w:hAnsi="Times New Roman" w:cs="Times New Roman"/>
          <w:b/>
          <w:i/>
          <w:sz w:val="28"/>
          <w:szCs w:val="28"/>
        </w:rPr>
        <w:t>Hình</w:t>
      </w:r>
      <w:proofErr w:type="spellEnd"/>
      <w:r w:rsidRPr="00902693">
        <w:rPr>
          <w:rFonts w:ascii="Times New Roman" w:eastAsia="Times New Roman" w:hAnsi="Times New Roman" w:cs="Times New Roman"/>
          <w:b/>
          <w:i/>
          <w:sz w:val="28"/>
          <w:szCs w:val="28"/>
        </w:rPr>
        <w:t xml:space="preserve"> 2.15: Quy </w:t>
      </w:r>
      <w:proofErr w:type="spellStart"/>
      <w:r w:rsidRPr="00902693">
        <w:rPr>
          <w:rFonts w:ascii="Times New Roman" w:eastAsia="Times New Roman" w:hAnsi="Times New Roman" w:cs="Times New Roman"/>
          <w:b/>
          <w:i/>
          <w:sz w:val="28"/>
          <w:szCs w:val="28"/>
        </w:rPr>
        <w:t>trình</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phục</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vụ</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online</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của</w:t>
      </w:r>
      <w:proofErr w:type="spellEnd"/>
      <w:r w:rsidRPr="00902693">
        <w:rPr>
          <w:rFonts w:ascii="Times New Roman" w:eastAsia="Times New Roman" w:hAnsi="Times New Roman" w:cs="Times New Roman"/>
          <w:b/>
          <w:i/>
          <w:sz w:val="28"/>
          <w:szCs w:val="28"/>
        </w:rPr>
        <w:t xml:space="preserve"> </w:t>
      </w:r>
      <w:bookmarkStart w:id="84" w:name="_heading=h.bhb8ow77d4li" w:colFirst="0" w:colLast="0"/>
      <w:bookmarkStart w:id="85" w:name="_heading=h.e3fgfgs1le7" w:colFirst="0" w:colLast="0"/>
      <w:bookmarkEnd w:id="84"/>
      <w:bookmarkEnd w:id="85"/>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p>
    <w:p w14:paraId="5E9E78AD" w14:textId="77777777" w:rsidR="00B46B9E" w:rsidRPr="00B46B9E" w:rsidRDefault="00B46B9E" w:rsidP="00B46B9E">
      <w:pPr>
        <w:spacing w:after="0" w:line="360" w:lineRule="auto"/>
        <w:jc w:val="center"/>
        <w:rPr>
          <w:rFonts w:ascii="Times New Roman" w:eastAsia="Times New Roman" w:hAnsi="Times New Roman" w:cs="Times New Roman"/>
          <w:b/>
          <w:i/>
          <w:color w:val="5B9BD5" w:themeColor="accent1"/>
          <w:sz w:val="22"/>
          <w:szCs w:val="22"/>
        </w:rPr>
      </w:pPr>
    </w:p>
    <w:tbl>
      <w:tblPr>
        <w:tblStyle w:val="afffffffffe"/>
        <w:tblW w:w="936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5"/>
        <w:gridCol w:w="6930"/>
      </w:tblGrid>
      <w:tr w:rsidR="00DF21F4" w:rsidRPr="00B46B9E" w14:paraId="3577D9DB" w14:textId="77777777" w:rsidTr="00B46B9E">
        <w:tc>
          <w:tcPr>
            <w:tcW w:w="2435" w:type="dxa"/>
            <w:shd w:val="clear" w:color="auto" w:fill="FF0000"/>
            <w:tcMar>
              <w:top w:w="100" w:type="dxa"/>
              <w:left w:w="100" w:type="dxa"/>
              <w:bottom w:w="100" w:type="dxa"/>
              <w:right w:w="100" w:type="dxa"/>
            </w:tcMar>
          </w:tcPr>
          <w:p w14:paraId="5CEC7144" w14:textId="77777777" w:rsidR="00DF21F4" w:rsidRPr="00B46B9E" w:rsidRDefault="009E7086" w:rsidP="00127ECF">
            <w:pPr>
              <w:widowControl w:val="0"/>
              <w:spacing w:line="360" w:lineRule="auto"/>
              <w:jc w:val="center"/>
              <w:rPr>
                <w:rFonts w:ascii="Times New Roman" w:eastAsia="Times New Roman" w:hAnsi="Times New Roman" w:cs="Times New Roman"/>
                <w:bCs/>
                <w:iCs/>
                <w:color w:val="FFFFFF"/>
                <w:sz w:val="28"/>
                <w:szCs w:val="28"/>
              </w:rPr>
            </w:pPr>
            <w:r w:rsidRPr="00B46B9E">
              <w:rPr>
                <w:rFonts w:ascii="Times New Roman" w:eastAsia="Times New Roman" w:hAnsi="Times New Roman" w:cs="Times New Roman"/>
                <w:bCs/>
                <w:iCs/>
                <w:color w:val="FFFFFF"/>
                <w:sz w:val="28"/>
                <w:szCs w:val="28"/>
              </w:rPr>
              <w:t xml:space="preserve">Quy </w:t>
            </w:r>
            <w:proofErr w:type="spellStart"/>
            <w:r w:rsidRPr="00B46B9E">
              <w:rPr>
                <w:rFonts w:ascii="Times New Roman" w:eastAsia="Times New Roman" w:hAnsi="Times New Roman" w:cs="Times New Roman"/>
                <w:bCs/>
                <w:iCs/>
                <w:color w:val="FFFFFF"/>
                <w:sz w:val="28"/>
                <w:szCs w:val="28"/>
              </w:rPr>
              <w:t>trình</w:t>
            </w:r>
            <w:proofErr w:type="spellEnd"/>
          </w:p>
        </w:tc>
        <w:tc>
          <w:tcPr>
            <w:tcW w:w="6930" w:type="dxa"/>
            <w:shd w:val="clear" w:color="auto" w:fill="FF0000"/>
            <w:tcMar>
              <w:top w:w="100" w:type="dxa"/>
              <w:left w:w="100" w:type="dxa"/>
              <w:bottom w:w="100" w:type="dxa"/>
              <w:right w:w="100" w:type="dxa"/>
            </w:tcMar>
          </w:tcPr>
          <w:p w14:paraId="75C22E51" w14:textId="77777777" w:rsidR="00DF21F4" w:rsidRPr="00B46B9E" w:rsidRDefault="009E7086" w:rsidP="00127ECF">
            <w:pPr>
              <w:widowControl w:val="0"/>
              <w:spacing w:line="360" w:lineRule="auto"/>
              <w:jc w:val="center"/>
              <w:rPr>
                <w:rFonts w:ascii="Times New Roman" w:eastAsia="Times New Roman" w:hAnsi="Times New Roman" w:cs="Times New Roman"/>
                <w:bCs/>
                <w:iCs/>
                <w:color w:val="FFFFFF"/>
                <w:sz w:val="28"/>
                <w:szCs w:val="28"/>
              </w:rPr>
            </w:pPr>
            <w:proofErr w:type="spellStart"/>
            <w:r w:rsidRPr="00B46B9E">
              <w:rPr>
                <w:rFonts w:ascii="Times New Roman" w:eastAsia="Times New Roman" w:hAnsi="Times New Roman" w:cs="Times New Roman"/>
                <w:bCs/>
                <w:iCs/>
                <w:color w:val="FFFFFF"/>
                <w:sz w:val="28"/>
                <w:szCs w:val="28"/>
              </w:rPr>
              <w:t>Giải</w:t>
            </w:r>
            <w:proofErr w:type="spellEnd"/>
            <w:r w:rsidRPr="00B46B9E">
              <w:rPr>
                <w:rFonts w:ascii="Times New Roman" w:eastAsia="Times New Roman" w:hAnsi="Times New Roman" w:cs="Times New Roman"/>
                <w:bCs/>
                <w:iCs/>
                <w:color w:val="FFFFFF"/>
                <w:sz w:val="28"/>
                <w:szCs w:val="28"/>
              </w:rPr>
              <w:t xml:space="preserve"> </w:t>
            </w:r>
            <w:proofErr w:type="spellStart"/>
            <w:r w:rsidRPr="00B46B9E">
              <w:rPr>
                <w:rFonts w:ascii="Times New Roman" w:eastAsia="Times New Roman" w:hAnsi="Times New Roman" w:cs="Times New Roman"/>
                <w:bCs/>
                <w:iCs/>
                <w:color w:val="FFFFFF"/>
                <w:sz w:val="28"/>
                <w:szCs w:val="28"/>
              </w:rPr>
              <w:t>thích</w:t>
            </w:r>
            <w:proofErr w:type="spellEnd"/>
          </w:p>
        </w:tc>
      </w:tr>
      <w:tr w:rsidR="00DF21F4" w:rsidRPr="00B46B9E" w14:paraId="55AF0822" w14:textId="77777777" w:rsidTr="00B46B9E">
        <w:tc>
          <w:tcPr>
            <w:tcW w:w="2435" w:type="dxa"/>
            <w:shd w:val="clear" w:color="auto" w:fill="auto"/>
            <w:tcMar>
              <w:top w:w="100" w:type="dxa"/>
              <w:left w:w="100" w:type="dxa"/>
              <w:bottom w:w="100" w:type="dxa"/>
              <w:right w:w="100" w:type="dxa"/>
            </w:tcMar>
          </w:tcPr>
          <w:p w14:paraId="51ED66EC" w14:textId="77777777" w:rsidR="00DF21F4" w:rsidRPr="00B46B9E" w:rsidRDefault="009E7086" w:rsidP="00127ECF">
            <w:pPr>
              <w:widowControl w:val="0"/>
              <w:spacing w:line="360" w:lineRule="auto"/>
              <w:rPr>
                <w:rFonts w:ascii="Times New Roman" w:eastAsia="Times New Roman" w:hAnsi="Times New Roman" w:cs="Times New Roman"/>
                <w:bCs/>
                <w:iCs/>
                <w:sz w:val="28"/>
                <w:szCs w:val="28"/>
              </w:rPr>
            </w:pPr>
            <w:proofErr w:type="spellStart"/>
            <w:r w:rsidRPr="00B46B9E">
              <w:rPr>
                <w:rFonts w:ascii="Times New Roman" w:eastAsia="Times New Roman" w:hAnsi="Times New Roman" w:cs="Times New Roman"/>
                <w:bCs/>
                <w:iCs/>
                <w:sz w:val="28"/>
                <w:szCs w:val="28"/>
              </w:rPr>
              <w:t>Khách</w:t>
            </w:r>
            <w:proofErr w:type="spellEnd"/>
            <w:r w:rsidRPr="00B46B9E">
              <w:rPr>
                <w:rFonts w:ascii="Times New Roman" w:eastAsia="Times New Roman" w:hAnsi="Times New Roman" w:cs="Times New Roman"/>
                <w:bCs/>
                <w:iCs/>
                <w:sz w:val="28"/>
                <w:szCs w:val="28"/>
              </w:rPr>
              <w:t xml:space="preserve"> thêm </w:t>
            </w:r>
            <w:proofErr w:type="spellStart"/>
            <w:r w:rsidRPr="00B46B9E">
              <w:rPr>
                <w:rFonts w:ascii="Times New Roman" w:eastAsia="Times New Roman" w:hAnsi="Times New Roman" w:cs="Times New Roman"/>
                <w:bCs/>
                <w:iCs/>
                <w:sz w:val="28"/>
                <w:szCs w:val="28"/>
              </w:rPr>
              <w:t>món</w:t>
            </w:r>
            <w:proofErr w:type="spellEnd"/>
            <w:r w:rsidRPr="00B46B9E">
              <w:rPr>
                <w:rFonts w:ascii="Times New Roman" w:eastAsia="Times New Roman" w:hAnsi="Times New Roman" w:cs="Times New Roman"/>
                <w:bCs/>
                <w:iCs/>
                <w:sz w:val="28"/>
                <w:szCs w:val="28"/>
              </w:rPr>
              <w:t xml:space="preserve"> ăn</w:t>
            </w:r>
          </w:p>
        </w:tc>
        <w:tc>
          <w:tcPr>
            <w:tcW w:w="6930" w:type="dxa"/>
            <w:shd w:val="clear" w:color="auto" w:fill="auto"/>
            <w:tcMar>
              <w:top w:w="100" w:type="dxa"/>
              <w:left w:w="100" w:type="dxa"/>
              <w:bottom w:w="100" w:type="dxa"/>
              <w:right w:w="100" w:type="dxa"/>
            </w:tcMar>
          </w:tcPr>
          <w:p w14:paraId="1B9246B3" w14:textId="77777777" w:rsidR="00DF21F4" w:rsidRPr="00B46B9E" w:rsidRDefault="009E7086" w:rsidP="00127ECF">
            <w:pPr>
              <w:widowControl w:val="0"/>
              <w:spacing w:line="360" w:lineRule="auto"/>
              <w:rPr>
                <w:rFonts w:ascii="Times New Roman" w:eastAsia="Times New Roman" w:hAnsi="Times New Roman" w:cs="Times New Roman"/>
                <w:bCs/>
                <w:iCs/>
                <w:sz w:val="28"/>
                <w:szCs w:val="28"/>
              </w:rPr>
            </w:pPr>
            <w:proofErr w:type="spellStart"/>
            <w:r w:rsidRPr="00B46B9E">
              <w:rPr>
                <w:rFonts w:ascii="Times New Roman" w:eastAsia="Times New Roman" w:hAnsi="Times New Roman" w:cs="Times New Roman"/>
                <w:bCs/>
                <w:iCs/>
                <w:sz w:val="28"/>
                <w:szCs w:val="28"/>
              </w:rPr>
              <w:t>Khách</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sẽ</w:t>
            </w:r>
            <w:proofErr w:type="spellEnd"/>
            <w:r w:rsidRPr="00B46B9E">
              <w:rPr>
                <w:rFonts w:ascii="Times New Roman" w:eastAsia="Times New Roman" w:hAnsi="Times New Roman" w:cs="Times New Roman"/>
                <w:bCs/>
                <w:iCs/>
                <w:sz w:val="28"/>
                <w:szCs w:val="28"/>
              </w:rPr>
              <w:t xml:space="preserve"> thêm </w:t>
            </w:r>
            <w:proofErr w:type="spellStart"/>
            <w:r w:rsidRPr="00B46B9E">
              <w:rPr>
                <w:rFonts w:ascii="Times New Roman" w:eastAsia="Times New Roman" w:hAnsi="Times New Roman" w:cs="Times New Roman"/>
                <w:bCs/>
                <w:iCs/>
                <w:sz w:val="28"/>
                <w:szCs w:val="28"/>
              </w:rPr>
              <w:t>món</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các</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món</w:t>
            </w:r>
            <w:proofErr w:type="spellEnd"/>
            <w:r w:rsidRPr="00B46B9E">
              <w:rPr>
                <w:rFonts w:ascii="Times New Roman" w:eastAsia="Times New Roman" w:hAnsi="Times New Roman" w:cs="Times New Roman"/>
                <w:bCs/>
                <w:iCs/>
                <w:sz w:val="28"/>
                <w:szCs w:val="28"/>
              </w:rPr>
              <w:t xml:space="preserve"> ăn </w:t>
            </w:r>
            <w:proofErr w:type="spellStart"/>
            <w:r w:rsidRPr="00B46B9E">
              <w:rPr>
                <w:rFonts w:ascii="Times New Roman" w:eastAsia="Times New Roman" w:hAnsi="Times New Roman" w:cs="Times New Roman"/>
                <w:bCs/>
                <w:iCs/>
                <w:sz w:val="28"/>
                <w:szCs w:val="28"/>
              </w:rPr>
              <w:t>vào</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giỏ</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 xml:space="preserve"> trên </w:t>
            </w:r>
            <w:proofErr w:type="spellStart"/>
            <w:r w:rsidRPr="00B46B9E">
              <w:rPr>
                <w:rFonts w:ascii="Times New Roman" w:eastAsia="Times New Roman" w:hAnsi="Times New Roman" w:cs="Times New Roman"/>
                <w:bCs/>
                <w:iCs/>
                <w:sz w:val="28"/>
                <w:szCs w:val="28"/>
              </w:rPr>
              <w:t>các</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app</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đặt</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w:t>
            </w:r>
            <w:proofErr w:type="spellStart"/>
            <w:r w:rsidRPr="00B46B9E">
              <w:rPr>
                <w:rFonts w:ascii="Times New Roman" w:eastAsia="Times New Roman" w:hAnsi="Times New Roman" w:cs="Times New Roman"/>
                <w:bCs/>
                <w:iCs/>
                <w:sz w:val="28"/>
                <w:szCs w:val="28"/>
              </w:rPr>
              <w:t>shopee</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food</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baemin</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gojek</w:t>
            </w:r>
            <w:proofErr w:type="spellEnd"/>
            <w:r w:rsidRPr="00B46B9E">
              <w:rPr>
                <w:rFonts w:ascii="Times New Roman" w:eastAsia="Times New Roman" w:hAnsi="Times New Roman" w:cs="Times New Roman"/>
                <w:bCs/>
                <w:iCs/>
                <w:sz w:val="28"/>
                <w:szCs w:val="28"/>
              </w:rPr>
              <w:t>,...)</w:t>
            </w:r>
          </w:p>
        </w:tc>
      </w:tr>
      <w:tr w:rsidR="00DF21F4" w:rsidRPr="00B46B9E" w14:paraId="2409DF3F" w14:textId="77777777" w:rsidTr="00B46B9E">
        <w:tc>
          <w:tcPr>
            <w:tcW w:w="2435" w:type="dxa"/>
            <w:shd w:val="clear" w:color="auto" w:fill="auto"/>
            <w:tcMar>
              <w:top w:w="100" w:type="dxa"/>
              <w:left w:w="100" w:type="dxa"/>
              <w:bottom w:w="100" w:type="dxa"/>
              <w:right w:w="100" w:type="dxa"/>
            </w:tcMar>
          </w:tcPr>
          <w:p w14:paraId="36D7E8A7" w14:textId="77777777" w:rsidR="00DF21F4" w:rsidRPr="00B46B9E" w:rsidRDefault="009E7086" w:rsidP="00127ECF">
            <w:pPr>
              <w:widowControl w:val="0"/>
              <w:spacing w:line="360" w:lineRule="auto"/>
              <w:rPr>
                <w:rFonts w:ascii="Times New Roman" w:eastAsia="Times New Roman" w:hAnsi="Times New Roman" w:cs="Times New Roman"/>
                <w:bCs/>
                <w:iCs/>
                <w:sz w:val="28"/>
                <w:szCs w:val="28"/>
              </w:rPr>
            </w:pPr>
            <w:proofErr w:type="spellStart"/>
            <w:r w:rsidRPr="00B46B9E">
              <w:rPr>
                <w:rFonts w:ascii="Times New Roman" w:eastAsia="Times New Roman" w:hAnsi="Times New Roman" w:cs="Times New Roman"/>
                <w:bCs/>
                <w:iCs/>
                <w:sz w:val="28"/>
                <w:szCs w:val="28"/>
              </w:rPr>
              <w:t>Nhà</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nhận</w:t>
            </w:r>
            <w:proofErr w:type="spellEnd"/>
            <w:r w:rsidRPr="00B46B9E">
              <w:rPr>
                <w:rFonts w:ascii="Times New Roman" w:eastAsia="Times New Roman" w:hAnsi="Times New Roman" w:cs="Times New Roman"/>
                <w:bCs/>
                <w:iCs/>
                <w:sz w:val="28"/>
                <w:szCs w:val="28"/>
              </w:rPr>
              <w:t xml:space="preserve"> thông tin </w:t>
            </w:r>
            <w:proofErr w:type="spellStart"/>
            <w:r w:rsidRPr="00B46B9E">
              <w:rPr>
                <w:rFonts w:ascii="Times New Roman" w:eastAsia="Times New Roman" w:hAnsi="Times New Roman" w:cs="Times New Roman"/>
                <w:bCs/>
                <w:iCs/>
                <w:sz w:val="28"/>
                <w:szCs w:val="28"/>
              </w:rPr>
              <w:t>và</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xác</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nhận</w:t>
            </w:r>
            <w:proofErr w:type="spellEnd"/>
            <w:r w:rsidRPr="00B46B9E">
              <w:rPr>
                <w:rFonts w:ascii="Times New Roman" w:eastAsia="Times New Roman" w:hAnsi="Times New Roman" w:cs="Times New Roman"/>
                <w:bCs/>
                <w:iCs/>
                <w:sz w:val="28"/>
                <w:szCs w:val="28"/>
              </w:rPr>
              <w:t xml:space="preserve"> đơn </w:t>
            </w:r>
            <w:proofErr w:type="spellStart"/>
            <w:r w:rsidRPr="00B46B9E">
              <w:rPr>
                <w:rFonts w:ascii="Times New Roman" w:eastAsia="Times New Roman" w:hAnsi="Times New Roman" w:cs="Times New Roman"/>
                <w:bCs/>
                <w:iCs/>
                <w:sz w:val="28"/>
                <w:szCs w:val="28"/>
              </w:rPr>
              <w:t>hàng</w:t>
            </w:r>
            <w:proofErr w:type="spellEnd"/>
          </w:p>
        </w:tc>
        <w:tc>
          <w:tcPr>
            <w:tcW w:w="6930" w:type="dxa"/>
            <w:shd w:val="clear" w:color="auto" w:fill="auto"/>
            <w:tcMar>
              <w:top w:w="100" w:type="dxa"/>
              <w:left w:w="100" w:type="dxa"/>
              <w:bottom w:w="100" w:type="dxa"/>
              <w:right w:w="100" w:type="dxa"/>
            </w:tcMar>
          </w:tcPr>
          <w:p w14:paraId="14052284" w14:textId="77777777" w:rsidR="00DF21F4" w:rsidRPr="00B46B9E" w:rsidRDefault="009E7086" w:rsidP="00127ECF">
            <w:pPr>
              <w:widowControl w:val="0"/>
              <w:spacing w:line="360" w:lineRule="auto"/>
              <w:rPr>
                <w:rFonts w:ascii="Times New Roman" w:eastAsia="Times New Roman" w:hAnsi="Times New Roman" w:cs="Times New Roman"/>
                <w:bCs/>
                <w:iCs/>
                <w:sz w:val="28"/>
                <w:szCs w:val="28"/>
              </w:rPr>
            </w:pPr>
            <w:r w:rsidRPr="00B46B9E">
              <w:rPr>
                <w:rFonts w:ascii="Times New Roman" w:eastAsia="Times New Roman" w:hAnsi="Times New Roman" w:cs="Times New Roman"/>
                <w:bCs/>
                <w:iCs/>
                <w:sz w:val="28"/>
                <w:szCs w:val="28"/>
              </w:rPr>
              <w:t xml:space="preserve">Khi </w:t>
            </w:r>
            <w:proofErr w:type="spellStart"/>
            <w:r w:rsidRPr="00B46B9E">
              <w:rPr>
                <w:rFonts w:ascii="Times New Roman" w:eastAsia="Times New Roman" w:hAnsi="Times New Roman" w:cs="Times New Roman"/>
                <w:bCs/>
                <w:iCs/>
                <w:sz w:val="28"/>
                <w:szCs w:val="28"/>
              </w:rPr>
              <w:t>khách</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đặt</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thì</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app</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sẽ</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chuyển</w:t>
            </w:r>
            <w:proofErr w:type="spellEnd"/>
            <w:r w:rsidRPr="00B46B9E">
              <w:rPr>
                <w:rFonts w:ascii="Times New Roman" w:eastAsia="Times New Roman" w:hAnsi="Times New Roman" w:cs="Times New Roman"/>
                <w:bCs/>
                <w:iCs/>
                <w:sz w:val="28"/>
                <w:szCs w:val="28"/>
              </w:rPr>
              <w:t xml:space="preserve"> đơn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về</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nhà</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p>
        </w:tc>
      </w:tr>
      <w:tr w:rsidR="00DF21F4" w:rsidRPr="00B46B9E" w14:paraId="7AD3614F" w14:textId="77777777" w:rsidTr="00B46B9E">
        <w:tc>
          <w:tcPr>
            <w:tcW w:w="2435" w:type="dxa"/>
            <w:shd w:val="clear" w:color="auto" w:fill="auto"/>
            <w:tcMar>
              <w:top w:w="100" w:type="dxa"/>
              <w:left w:w="100" w:type="dxa"/>
              <w:bottom w:w="100" w:type="dxa"/>
              <w:right w:w="100" w:type="dxa"/>
            </w:tcMar>
          </w:tcPr>
          <w:p w14:paraId="29C63DB1" w14:textId="77777777" w:rsidR="00DF21F4" w:rsidRPr="00B46B9E" w:rsidRDefault="009E7086" w:rsidP="00127ECF">
            <w:pPr>
              <w:widowControl w:val="0"/>
              <w:spacing w:line="360" w:lineRule="auto"/>
              <w:rPr>
                <w:rFonts w:ascii="Times New Roman" w:eastAsia="Times New Roman" w:hAnsi="Times New Roman" w:cs="Times New Roman"/>
                <w:bCs/>
                <w:iCs/>
                <w:sz w:val="28"/>
                <w:szCs w:val="28"/>
              </w:rPr>
            </w:pPr>
            <w:proofErr w:type="spellStart"/>
            <w:r w:rsidRPr="00B46B9E">
              <w:rPr>
                <w:rFonts w:ascii="Times New Roman" w:eastAsia="Times New Roman" w:hAnsi="Times New Roman" w:cs="Times New Roman"/>
                <w:bCs/>
                <w:iCs/>
                <w:sz w:val="28"/>
                <w:szCs w:val="28"/>
              </w:rPr>
              <w:t>Nấu</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món</w:t>
            </w:r>
            <w:proofErr w:type="spellEnd"/>
            <w:r w:rsidRPr="00B46B9E">
              <w:rPr>
                <w:rFonts w:ascii="Times New Roman" w:eastAsia="Times New Roman" w:hAnsi="Times New Roman" w:cs="Times New Roman"/>
                <w:bCs/>
                <w:iCs/>
                <w:sz w:val="28"/>
                <w:szCs w:val="28"/>
              </w:rPr>
              <w:t xml:space="preserve"> ăn </w:t>
            </w:r>
            <w:proofErr w:type="spellStart"/>
            <w:r w:rsidRPr="00B46B9E">
              <w:rPr>
                <w:rFonts w:ascii="Times New Roman" w:eastAsia="Times New Roman" w:hAnsi="Times New Roman" w:cs="Times New Roman"/>
                <w:bCs/>
                <w:iCs/>
                <w:sz w:val="28"/>
                <w:szCs w:val="28"/>
              </w:rPr>
              <w:t>và</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chuyển</w:t>
            </w:r>
            <w:proofErr w:type="spellEnd"/>
            <w:r w:rsidRPr="00B46B9E">
              <w:rPr>
                <w:rFonts w:ascii="Times New Roman" w:eastAsia="Times New Roman" w:hAnsi="Times New Roman" w:cs="Times New Roman"/>
                <w:bCs/>
                <w:iCs/>
                <w:sz w:val="28"/>
                <w:szCs w:val="28"/>
              </w:rPr>
              <w:t xml:space="preserve"> cho </w:t>
            </w:r>
            <w:proofErr w:type="spellStart"/>
            <w:r w:rsidRPr="00B46B9E">
              <w:rPr>
                <w:rFonts w:ascii="Times New Roman" w:eastAsia="Times New Roman" w:hAnsi="Times New Roman" w:cs="Times New Roman"/>
                <w:bCs/>
                <w:iCs/>
                <w:sz w:val="28"/>
                <w:szCs w:val="28"/>
              </w:rPr>
              <w:t>shipper</w:t>
            </w:r>
            <w:proofErr w:type="spellEnd"/>
          </w:p>
        </w:tc>
        <w:tc>
          <w:tcPr>
            <w:tcW w:w="6930" w:type="dxa"/>
            <w:shd w:val="clear" w:color="auto" w:fill="auto"/>
            <w:tcMar>
              <w:top w:w="100" w:type="dxa"/>
              <w:left w:w="100" w:type="dxa"/>
              <w:bottom w:w="100" w:type="dxa"/>
              <w:right w:w="100" w:type="dxa"/>
            </w:tcMar>
          </w:tcPr>
          <w:p w14:paraId="353985EB" w14:textId="77777777" w:rsidR="00DF21F4" w:rsidRPr="00B46B9E" w:rsidRDefault="009E7086" w:rsidP="00127ECF">
            <w:pPr>
              <w:widowControl w:val="0"/>
              <w:spacing w:line="360" w:lineRule="auto"/>
              <w:rPr>
                <w:rFonts w:ascii="Times New Roman" w:eastAsia="Times New Roman" w:hAnsi="Times New Roman" w:cs="Times New Roman"/>
                <w:bCs/>
                <w:iCs/>
                <w:sz w:val="28"/>
                <w:szCs w:val="28"/>
              </w:rPr>
            </w:pPr>
            <w:r w:rsidRPr="00B46B9E">
              <w:rPr>
                <w:rFonts w:ascii="Times New Roman" w:eastAsia="Times New Roman" w:hAnsi="Times New Roman" w:cs="Times New Roman"/>
                <w:bCs/>
                <w:iCs/>
                <w:sz w:val="28"/>
                <w:szCs w:val="28"/>
              </w:rPr>
              <w:t xml:space="preserve">Khi </w:t>
            </w:r>
            <w:proofErr w:type="spellStart"/>
            <w:r w:rsidRPr="00B46B9E">
              <w:rPr>
                <w:rFonts w:ascii="Times New Roman" w:eastAsia="Times New Roman" w:hAnsi="Times New Roman" w:cs="Times New Roman"/>
                <w:bCs/>
                <w:iCs/>
                <w:sz w:val="28"/>
                <w:szCs w:val="28"/>
              </w:rPr>
              <w:t>quán</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nấu</w:t>
            </w:r>
            <w:proofErr w:type="spellEnd"/>
            <w:r w:rsidRPr="00B46B9E">
              <w:rPr>
                <w:rFonts w:ascii="Times New Roman" w:eastAsia="Times New Roman" w:hAnsi="Times New Roman" w:cs="Times New Roman"/>
                <w:bCs/>
                <w:iCs/>
                <w:sz w:val="28"/>
                <w:szCs w:val="28"/>
              </w:rPr>
              <w:t xml:space="preserve"> ăn xong </w:t>
            </w:r>
            <w:proofErr w:type="spellStart"/>
            <w:r w:rsidRPr="00B46B9E">
              <w:rPr>
                <w:rFonts w:ascii="Times New Roman" w:eastAsia="Times New Roman" w:hAnsi="Times New Roman" w:cs="Times New Roman"/>
                <w:bCs/>
                <w:iCs/>
                <w:sz w:val="28"/>
                <w:szCs w:val="28"/>
              </w:rPr>
              <w:t>shipper</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sẽ</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đến</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nhận</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và</w:t>
            </w:r>
            <w:proofErr w:type="spellEnd"/>
            <w:r w:rsidRPr="00B46B9E">
              <w:rPr>
                <w:rFonts w:ascii="Times New Roman" w:eastAsia="Times New Roman" w:hAnsi="Times New Roman" w:cs="Times New Roman"/>
                <w:bCs/>
                <w:iCs/>
                <w:sz w:val="28"/>
                <w:szCs w:val="28"/>
              </w:rPr>
              <w:t xml:space="preserve"> đi giao cho </w:t>
            </w:r>
            <w:proofErr w:type="spellStart"/>
            <w:r w:rsidRPr="00B46B9E">
              <w:rPr>
                <w:rFonts w:ascii="Times New Roman" w:eastAsia="Times New Roman" w:hAnsi="Times New Roman" w:cs="Times New Roman"/>
                <w:bCs/>
                <w:iCs/>
                <w:sz w:val="28"/>
                <w:szCs w:val="28"/>
              </w:rPr>
              <w:t>khách</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 xml:space="preserve"> </w:t>
            </w:r>
          </w:p>
        </w:tc>
      </w:tr>
      <w:tr w:rsidR="00DF21F4" w:rsidRPr="00B46B9E" w14:paraId="33FC53F7" w14:textId="77777777" w:rsidTr="00B46B9E">
        <w:tc>
          <w:tcPr>
            <w:tcW w:w="2435" w:type="dxa"/>
            <w:shd w:val="clear" w:color="auto" w:fill="auto"/>
            <w:tcMar>
              <w:top w:w="100" w:type="dxa"/>
              <w:left w:w="100" w:type="dxa"/>
              <w:bottom w:w="100" w:type="dxa"/>
              <w:right w:w="100" w:type="dxa"/>
            </w:tcMar>
          </w:tcPr>
          <w:p w14:paraId="1A4904D8" w14:textId="77777777" w:rsidR="00DF21F4" w:rsidRPr="00B46B9E" w:rsidRDefault="009E7086" w:rsidP="00127ECF">
            <w:pPr>
              <w:widowControl w:val="0"/>
              <w:spacing w:line="360" w:lineRule="auto"/>
              <w:rPr>
                <w:rFonts w:ascii="Times New Roman" w:eastAsia="Times New Roman" w:hAnsi="Times New Roman" w:cs="Times New Roman"/>
                <w:bCs/>
                <w:iCs/>
                <w:sz w:val="28"/>
                <w:szCs w:val="28"/>
              </w:rPr>
            </w:pPr>
            <w:proofErr w:type="spellStart"/>
            <w:r w:rsidRPr="00B46B9E">
              <w:rPr>
                <w:rFonts w:ascii="Times New Roman" w:eastAsia="Times New Roman" w:hAnsi="Times New Roman" w:cs="Times New Roman"/>
                <w:bCs/>
                <w:iCs/>
                <w:sz w:val="28"/>
                <w:szCs w:val="28"/>
              </w:rPr>
              <w:t>Khách</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nhận</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p>
        </w:tc>
        <w:tc>
          <w:tcPr>
            <w:tcW w:w="6930" w:type="dxa"/>
            <w:shd w:val="clear" w:color="auto" w:fill="auto"/>
            <w:tcMar>
              <w:top w:w="100" w:type="dxa"/>
              <w:left w:w="100" w:type="dxa"/>
              <w:bottom w:w="100" w:type="dxa"/>
              <w:right w:w="100" w:type="dxa"/>
            </w:tcMar>
          </w:tcPr>
          <w:p w14:paraId="7E4B90BB" w14:textId="77777777" w:rsidR="00DF21F4" w:rsidRPr="00B46B9E" w:rsidRDefault="009E7086" w:rsidP="00127ECF">
            <w:pPr>
              <w:widowControl w:val="0"/>
              <w:spacing w:line="360" w:lineRule="auto"/>
              <w:rPr>
                <w:rFonts w:ascii="Times New Roman" w:eastAsia="Times New Roman" w:hAnsi="Times New Roman" w:cs="Times New Roman"/>
                <w:bCs/>
                <w:iCs/>
                <w:sz w:val="28"/>
                <w:szCs w:val="28"/>
              </w:rPr>
            </w:pPr>
            <w:proofErr w:type="spellStart"/>
            <w:r w:rsidRPr="00B46B9E">
              <w:rPr>
                <w:rFonts w:ascii="Times New Roman" w:eastAsia="Times New Roman" w:hAnsi="Times New Roman" w:cs="Times New Roman"/>
                <w:bCs/>
                <w:iCs/>
                <w:sz w:val="28"/>
                <w:szCs w:val="28"/>
              </w:rPr>
              <w:t>Là</w:t>
            </w:r>
            <w:proofErr w:type="spellEnd"/>
            <w:r w:rsidRPr="00B46B9E">
              <w:rPr>
                <w:rFonts w:ascii="Times New Roman" w:eastAsia="Times New Roman" w:hAnsi="Times New Roman" w:cs="Times New Roman"/>
                <w:bCs/>
                <w:iCs/>
                <w:sz w:val="28"/>
                <w:szCs w:val="28"/>
              </w:rPr>
              <w:t xml:space="preserve"> khi </w:t>
            </w:r>
            <w:proofErr w:type="spellStart"/>
            <w:r w:rsidRPr="00B46B9E">
              <w:rPr>
                <w:rFonts w:ascii="Times New Roman" w:eastAsia="Times New Roman" w:hAnsi="Times New Roman" w:cs="Times New Roman"/>
                <w:bCs/>
                <w:iCs/>
                <w:sz w:val="28"/>
                <w:szCs w:val="28"/>
              </w:rPr>
              <w:t>shipper</w:t>
            </w:r>
            <w:proofErr w:type="spellEnd"/>
            <w:r w:rsidRPr="00B46B9E">
              <w:rPr>
                <w:rFonts w:ascii="Times New Roman" w:eastAsia="Times New Roman" w:hAnsi="Times New Roman" w:cs="Times New Roman"/>
                <w:bCs/>
                <w:iCs/>
                <w:sz w:val="28"/>
                <w:szCs w:val="28"/>
              </w:rPr>
              <w:t xml:space="preserve"> đi giao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và</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khách</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nhận</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hàng</w:t>
            </w:r>
            <w:proofErr w:type="spellEnd"/>
            <w:r w:rsidRPr="00B46B9E">
              <w:rPr>
                <w:rFonts w:ascii="Times New Roman" w:eastAsia="Times New Roman" w:hAnsi="Times New Roman" w:cs="Times New Roman"/>
                <w:bCs/>
                <w:iCs/>
                <w:sz w:val="28"/>
                <w:szCs w:val="28"/>
              </w:rPr>
              <w:t xml:space="preserve"> </w:t>
            </w:r>
            <w:proofErr w:type="spellStart"/>
            <w:r w:rsidRPr="00B46B9E">
              <w:rPr>
                <w:rFonts w:ascii="Times New Roman" w:eastAsia="Times New Roman" w:hAnsi="Times New Roman" w:cs="Times New Roman"/>
                <w:bCs/>
                <w:iCs/>
                <w:sz w:val="28"/>
                <w:szCs w:val="28"/>
              </w:rPr>
              <w:t>thành</w:t>
            </w:r>
            <w:proofErr w:type="spellEnd"/>
            <w:r w:rsidRPr="00B46B9E">
              <w:rPr>
                <w:rFonts w:ascii="Times New Roman" w:eastAsia="Times New Roman" w:hAnsi="Times New Roman" w:cs="Times New Roman"/>
                <w:bCs/>
                <w:iCs/>
                <w:sz w:val="28"/>
                <w:szCs w:val="28"/>
              </w:rPr>
              <w:t xml:space="preserve"> công</w:t>
            </w:r>
          </w:p>
        </w:tc>
      </w:tr>
    </w:tbl>
    <w:p w14:paraId="67B4C644"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86" w:name="_heading=h.58xz55vcty4f" w:colFirst="0" w:colLast="0"/>
      <w:bookmarkStart w:id="87" w:name="_Toc117864762"/>
      <w:bookmarkEnd w:id="86"/>
      <w:r w:rsidRPr="00127ECF">
        <w:rPr>
          <w:rFonts w:ascii="Times New Roman" w:eastAsia="Times New Roman" w:hAnsi="Times New Roman" w:cs="Times New Roman"/>
          <w:b/>
          <w:color w:val="FF0000"/>
          <w:sz w:val="28"/>
          <w:szCs w:val="28"/>
        </w:rPr>
        <w:lastRenderedPageBreak/>
        <w:t xml:space="preserve">2.6.3  Quy </w:t>
      </w:r>
      <w:proofErr w:type="spellStart"/>
      <w:r w:rsidRPr="00127ECF">
        <w:rPr>
          <w:rFonts w:ascii="Times New Roman" w:eastAsia="Times New Roman" w:hAnsi="Times New Roman" w:cs="Times New Roman"/>
          <w:b/>
          <w:color w:val="FF0000"/>
          <w:sz w:val="28"/>
          <w:szCs w:val="28"/>
        </w:rPr>
        <w:t>trình</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đổi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trả</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sản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phẩm</w:t>
      </w:r>
      <w:bookmarkEnd w:id="87"/>
      <w:proofErr w:type="spellEnd"/>
    </w:p>
    <w:p w14:paraId="1D270056"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723C55A3" w14:textId="1CD0209B" w:rsidR="00DF21F4" w:rsidRPr="00B46B9E" w:rsidRDefault="009E7086" w:rsidP="00B46B9E">
      <w:pPr>
        <w:spacing w:after="0" w:line="360" w:lineRule="auto"/>
        <w:jc w:val="center"/>
        <w:rPr>
          <w:rFonts w:ascii="Times New Roman" w:eastAsia="Times New Roman" w:hAnsi="Times New Roman" w:cs="Times New Roman"/>
          <w:b/>
          <w:i/>
          <w:sz w:val="28"/>
          <w:szCs w:val="28"/>
        </w:rPr>
      </w:pPr>
      <w:proofErr w:type="spellStart"/>
      <w:r w:rsidRPr="00127ECF">
        <w:rPr>
          <w:rFonts w:ascii="Times New Roman" w:eastAsia="Times New Roman" w:hAnsi="Times New Roman" w:cs="Times New Roman"/>
          <w:b/>
          <w:i/>
          <w:sz w:val="28"/>
          <w:szCs w:val="28"/>
        </w:rPr>
        <w:t>Hình</w:t>
      </w:r>
      <w:proofErr w:type="spellEnd"/>
      <w:r w:rsidRPr="00127ECF">
        <w:rPr>
          <w:rFonts w:ascii="Times New Roman" w:eastAsia="Times New Roman" w:hAnsi="Times New Roman" w:cs="Times New Roman"/>
          <w:b/>
          <w:i/>
          <w:sz w:val="28"/>
          <w:szCs w:val="28"/>
        </w:rPr>
        <w:t xml:space="preserve"> 2.16: Quy </w:t>
      </w:r>
      <w:proofErr w:type="spellStart"/>
      <w:r w:rsidRPr="00127ECF">
        <w:rPr>
          <w:rFonts w:ascii="Times New Roman" w:eastAsia="Times New Roman" w:hAnsi="Times New Roman" w:cs="Times New Roman"/>
          <w:b/>
          <w:i/>
          <w:sz w:val="28"/>
          <w:szCs w:val="28"/>
        </w:rPr>
        <w:t>trình</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đổi</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trả</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sản</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phẩm</w:t>
      </w:r>
      <w:proofErr w:type="spellEnd"/>
    </w:p>
    <w:tbl>
      <w:tblPr>
        <w:tblStyle w:val="affffffffff"/>
        <w:tblW w:w="909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285"/>
      </w:tblGrid>
      <w:tr w:rsidR="00DF21F4" w:rsidRPr="00127ECF" w14:paraId="0A4499B9" w14:textId="77777777">
        <w:tc>
          <w:tcPr>
            <w:tcW w:w="2805" w:type="dxa"/>
            <w:shd w:val="clear" w:color="auto" w:fill="FF0000"/>
            <w:tcMar>
              <w:top w:w="100" w:type="dxa"/>
              <w:left w:w="100" w:type="dxa"/>
              <w:bottom w:w="100" w:type="dxa"/>
              <w:right w:w="100" w:type="dxa"/>
            </w:tcMar>
          </w:tcPr>
          <w:p w14:paraId="0FAE437B"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Quy </w:t>
            </w:r>
            <w:proofErr w:type="spellStart"/>
            <w:r w:rsidRPr="00127ECF">
              <w:rPr>
                <w:rFonts w:ascii="Times New Roman" w:eastAsia="Times New Roman" w:hAnsi="Times New Roman" w:cs="Times New Roman"/>
                <w:b/>
                <w:color w:val="FFFFFF"/>
                <w:sz w:val="28"/>
                <w:szCs w:val="28"/>
              </w:rPr>
              <w:t>trình</w:t>
            </w:r>
            <w:proofErr w:type="spellEnd"/>
          </w:p>
        </w:tc>
        <w:tc>
          <w:tcPr>
            <w:tcW w:w="6285" w:type="dxa"/>
            <w:shd w:val="clear" w:color="auto" w:fill="FF0000"/>
            <w:tcMar>
              <w:top w:w="100" w:type="dxa"/>
              <w:left w:w="100" w:type="dxa"/>
              <w:bottom w:w="100" w:type="dxa"/>
              <w:right w:w="100" w:type="dxa"/>
            </w:tcMar>
          </w:tcPr>
          <w:p w14:paraId="2B5F8380"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Giải</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thích</w:t>
            </w:r>
            <w:proofErr w:type="spellEnd"/>
          </w:p>
        </w:tc>
      </w:tr>
      <w:tr w:rsidR="00DF21F4" w:rsidRPr="00127ECF" w14:paraId="1759D118" w14:textId="77777777">
        <w:tc>
          <w:tcPr>
            <w:tcW w:w="2805" w:type="dxa"/>
            <w:shd w:val="clear" w:color="auto" w:fill="auto"/>
            <w:tcMar>
              <w:top w:w="100" w:type="dxa"/>
              <w:left w:w="100" w:type="dxa"/>
              <w:bottom w:w="100" w:type="dxa"/>
              <w:right w:w="100" w:type="dxa"/>
            </w:tcMar>
          </w:tcPr>
          <w:p w14:paraId="04CA07FB"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uống</w:t>
            </w:r>
            <w:proofErr w:type="spellEnd"/>
          </w:p>
        </w:tc>
        <w:tc>
          <w:tcPr>
            <w:tcW w:w="6285" w:type="dxa"/>
            <w:shd w:val="clear" w:color="auto" w:fill="auto"/>
            <w:tcMar>
              <w:top w:w="100" w:type="dxa"/>
              <w:left w:w="100" w:type="dxa"/>
              <w:bottom w:w="100" w:type="dxa"/>
              <w:right w:w="100" w:type="dxa"/>
            </w:tcMar>
          </w:tcPr>
          <w:p w14:paraId="55A0DD62"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trong </w:t>
            </w:r>
            <w:proofErr w:type="spellStart"/>
            <w:r w:rsidRPr="00127ECF">
              <w:rPr>
                <w:rFonts w:ascii="Times New Roman" w:eastAsia="Times New Roman" w:hAnsi="Times New Roman" w:cs="Times New Roman"/>
                <w:sz w:val="28"/>
                <w:szCs w:val="28"/>
              </w:rPr>
              <w:t>quá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lại</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hoặc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gửi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lời</w:t>
            </w:r>
            <w:proofErr w:type="spellEnd"/>
            <w:r w:rsidRPr="00127ECF">
              <w:rPr>
                <w:rFonts w:ascii="Times New Roman" w:eastAsia="Times New Roman" w:hAnsi="Times New Roman" w:cs="Times New Roman"/>
                <w:sz w:val="28"/>
                <w:szCs w:val="28"/>
              </w:rPr>
              <w:t xml:space="preserve"> xin </w:t>
            </w:r>
            <w:proofErr w:type="spellStart"/>
            <w:r w:rsidRPr="00127ECF">
              <w:rPr>
                <w:rFonts w:ascii="Times New Roman" w:eastAsia="Times New Roman" w:hAnsi="Times New Roman" w:cs="Times New Roman"/>
                <w:sz w:val="28"/>
                <w:szCs w:val="28"/>
              </w:rPr>
              <w:t>lỗi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cảm</w:t>
            </w:r>
            <w:proofErr w:type="spellEnd"/>
            <w:r w:rsidRPr="00127ECF">
              <w:rPr>
                <w:rFonts w:ascii="Times New Roman" w:eastAsia="Times New Roman" w:hAnsi="Times New Roman" w:cs="Times New Roman"/>
                <w:sz w:val="28"/>
                <w:szCs w:val="28"/>
              </w:rPr>
              <w:t xml:space="preserve"> ơn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w:t>
            </w:r>
          </w:p>
        </w:tc>
      </w:tr>
    </w:tbl>
    <w:p w14:paraId="19697C8B" w14:textId="77777777" w:rsidR="00DF21F4" w:rsidRPr="00127ECF" w:rsidRDefault="00DF21F4" w:rsidP="00B46B9E">
      <w:pPr>
        <w:rPr>
          <w:rFonts w:ascii="Times New Roman" w:eastAsia="Times New Roman" w:hAnsi="Times New Roman" w:cs="Times New Roman"/>
          <w:sz w:val="28"/>
          <w:szCs w:val="28"/>
        </w:rPr>
      </w:pPr>
      <w:bookmarkStart w:id="88" w:name="_heading=h.uvv3dw1ld1cj" w:colFirst="0" w:colLast="0"/>
      <w:bookmarkEnd w:id="88"/>
    </w:p>
    <w:p w14:paraId="7EDB9864"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89" w:name="_Toc117864763"/>
      <w:r w:rsidRPr="00127ECF">
        <w:rPr>
          <w:rFonts w:ascii="Times New Roman" w:eastAsia="Times New Roman" w:hAnsi="Times New Roman" w:cs="Times New Roman"/>
          <w:b/>
          <w:color w:val="FF0000"/>
          <w:sz w:val="28"/>
          <w:szCs w:val="28"/>
        </w:rPr>
        <w:t xml:space="preserve">2.6.4  </w:t>
      </w:r>
      <w:proofErr w:type="spellStart"/>
      <w:r w:rsidRPr="00127ECF">
        <w:rPr>
          <w:rFonts w:ascii="Times New Roman" w:eastAsia="Times New Roman" w:hAnsi="Times New Roman" w:cs="Times New Roman"/>
          <w:b/>
          <w:color w:val="FF0000"/>
          <w:sz w:val="28"/>
          <w:szCs w:val="28"/>
        </w:rPr>
        <w:t>Xử</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lý</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các</w:t>
      </w:r>
      <w:proofErr w:type="spellEnd"/>
      <w:r w:rsidRPr="00127ECF">
        <w:rPr>
          <w:rFonts w:ascii="Times New Roman" w:eastAsia="Times New Roman" w:hAnsi="Times New Roman" w:cs="Times New Roman"/>
          <w:b/>
          <w:color w:val="FF0000"/>
          <w:sz w:val="28"/>
          <w:szCs w:val="28"/>
        </w:rPr>
        <w:t xml:space="preserve"> đơn </w:t>
      </w:r>
      <w:proofErr w:type="spellStart"/>
      <w:r w:rsidRPr="00127ECF">
        <w:rPr>
          <w:rFonts w:ascii="Times New Roman" w:eastAsia="Times New Roman" w:hAnsi="Times New Roman" w:cs="Times New Roman"/>
          <w:b/>
          <w:color w:val="FF0000"/>
          <w:sz w:val="28"/>
          <w:szCs w:val="28"/>
        </w:rPr>
        <w:t>khiếu</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nại</w:t>
      </w:r>
      <w:bookmarkEnd w:id="89"/>
      <w:proofErr w:type="spellEnd"/>
    </w:p>
    <w:p w14:paraId="49723880"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3DEE7039"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4A76A4D8" wp14:editId="449ECC3C">
            <wp:extent cx="5788152" cy="3225800"/>
            <wp:effectExtent l="0" t="0" r="0" b="0"/>
            <wp:docPr id="39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5788152" cy="3225800"/>
                    </a:xfrm>
                    <a:prstGeom prst="rect">
                      <a:avLst/>
                    </a:prstGeom>
                    <a:ln/>
                  </pic:spPr>
                </pic:pic>
              </a:graphicData>
            </a:graphic>
          </wp:inline>
        </w:drawing>
      </w:r>
    </w:p>
    <w:p w14:paraId="7F541FDB" w14:textId="77777777" w:rsidR="00DF21F4" w:rsidRPr="00902693" w:rsidRDefault="009E7086" w:rsidP="00902693">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proofErr w:type="spellStart"/>
      <w:r w:rsidRPr="00902693">
        <w:rPr>
          <w:rFonts w:ascii="Times New Roman" w:eastAsia="Times New Roman" w:hAnsi="Times New Roman" w:cs="Times New Roman"/>
          <w:b/>
          <w:i/>
          <w:sz w:val="28"/>
          <w:szCs w:val="28"/>
        </w:rPr>
        <w:t>Hình</w:t>
      </w:r>
      <w:proofErr w:type="spellEnd"/>
      <w:r w:rsidRPr="00902693">
        <w:rPr>
          <w:rFonts w:ascii="Times New Roman" w:eastAsia="Times New Roman" w:hAnsi="Times New Roman" w:cs="Times New Roman"/>
          <w:b/>
          <w:i/>
          <w:sz w:val="28"/>
          <w:szCs w:val="28"/>
        </w:rPr>
        <w:t xml:space="preserve"> 2.17: Quy </w:t>
      </w:r>
      <w:proofErr w:type="spellStart"/>
      <w:r w:rsidRPr="00902693">
        <w:rPr>
          <w:rFonts w:ascii="Times New Roman" w:eastAsia="Times New Roman" w:hAnsi="Times New Roman" w:cs="Times New Roman"/>
          <w:b/>
          <w:i/>
          <w:sz w:val="28"/>
          <w:szCs w:val="28"/>
        </w:rPr>
        <w:t>trình</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xử</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lý</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các</w:t>
      </w:r>
      <w:proofErr w:type="spellEnd"/>
      <w:r w:rsidRPr="00902693">
        <w:rPr>
          <w:rFonts w:ascii="Times New Roman" w:eastAsia="Times New Roman" w:hAnsi="Times New Roman" w:cs="Times New Roman"/>
          <w:b/>
          <w:i/>
          <w:sz w:val="28"/>
          <w:szCs w:val="28"/>
        </w:rPr>
        <w:t xml:space="preserve"> đơn </w:t>
      </w:r>
      <w:proofErr w:type="spellStart"/>
      <w:r w:rsidRPr="00902693">
        <w:rPr>
          <w:rFonts w:ascii="Times New Roman" w:eastAsia="Times New Roman" w:hAnsi="Times New Roman" w:cs="Times New Roman"/>
          <w:b/>
          <w:i/>
          <w:sz w:val="28"/>
          <w:szCs w:val="28"/>
        </w:rPr>
        <w:t>khiếu</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nại</w:t>
      </w:r>
      <w:proofErr w:type="spellEnd"/>
    </w:p>
    <w:p w14:paraId="59571D00" w14:textId="77777777" w:rsidR="00DF21F4" w:rsidRPr="00127ECF" w:rsidRDefault="00DF21F4" w:rsidP="00902693">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90" w:name="_heading=h.6d0dbr9s5pks" w:colFirst="0" w:colLast="0"/>
      <w:bookmarkEnd w:id="90"/>
    </w:p>
    <w:p w14:paraId="7E00805B"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 </w:t>
      </w:r>
    </w:p>
    <w:tbl>
      <w:tblPr>
        <w:tblStyle w:val="affffffffff0"/>
        <w:tblW w:w="8830"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9"/>
        <w:gridCol w:w="5961"/>
      </w:tblGrid>
      <w:tr w:rsidR="00DF21F4" w:rsidRPr="00127ECF" w14:paraId="380F91C4" w14:textId="77777777" w:rsidTr="009E7086">
        <w:trPr>
          <w:trHeight w:val="453"/>
        </w:trPr>
        <w:tc>
          <w:tcPr>
            <w:tcW w:w="2869" w:type="dxa"/>
            <w:shd w:val="clear" w:color="auto" w:fill="FF0000"/>
            <w:tcMar>
              <w:top w:w="100" w:type="dxa"/>
              <w:left w:w="100" w:type="dxa"/>
              <w:bottom w:w="100" w:type="dxa"/>
              <w:right w:w="100" w:type="dxa"/>
            </w:tcMar>
          </w:tcPr>
          <w:p w14:paraId="744930D2"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Quy </w:t>
            </w:r>
            <w:proofErr w:type="spellStart"/>
            <w:r w:rsidRPr="00127ECF">
              <w:rPr>
                <w:rFonts w:ascii="Times New Roman" w:eastAsia="Times New Roman" w:hAnsi="Times New Roman" w:cs="Times New Roman"/>
                <w:b/>
                <w:color w:val="FFFFFF"/>
                <w:sz w:val="28"/>
                <w:szCs w:val="28"/>
              </w:rPr>
              <w:t>trình</w:t>
            </w:r>
            <w:proofErr w:type="spellEnd"/>
          </w:p>
        </w:tc>
        <w:tc>
          <w:tcPr>
            <w:tcW w:w="5961" w:type="dxa"/>
            <w:shd w:val="clear" w:color="auto" w:fill="FF0000"/>
            <w:tcMar>
              <w:top w:w="100" w:type="dxa"/>
              <w:left w:w="100" w:type="dxa"/>
              <w:bottom w:w="100" w:type="dxa"/>
              <w:right w:w="100" w:type="dxa"/>
            </w:tcMar>
          </w:tcPr>
          <w:p w14:paraId="36E2DB9B"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Giải</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thích</w:t>
            </w:r>
            <w:proofErr w:type="spellEnd"/>
          </w:p>
        </w:tc>
      </w:tr>
      <w:tr w:rsidR="00DF21F4" w:rsidRPr="00127ECF" w14:paraId="691A6C4C" w14:textId="77777777" w:rsidTr="009E7086">
        <w:trPr>
          <w:trHeight w:val="923"/>
        </w:trPr>
        <w:tc>
          <w:tcPr>
            <w:tcW w:w="2869" w:type="dxa"/>
            <w:shd w:val="clear" w:color="auto" w:fill="auto"/>
            <w:tcMar>
              <w:top w:w="100" w:type="dxa"/>
              <w:left w:w="100" w:type="dxa"/>
              <w:bottom w:w="100" w:type="dxa"/>
              <w:right w:w="100" w:type="dxa"/>
            </w:tcMar>
          </w:tcPr>
          <w:p w14:paraId="4857D87B"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nhận</w:t>
            </w:r>
            <w:proofErr w:type="spellEnd"/>
            <w:r w:rsidRPr="00127ECF">
              <w:rPr>
                <w:rFonts w:ascii="Times New Roman" w:eastAsia="Times New Roman" w:hAnsi="Times New Roman" w:cs="Times New Roman"/>
                <w:sz w:val="28"/>
                <w:szCs w:val="28"/>
              </w:rPr>
              <w:t xml:space="preserve"> đơn </w:t>
            </w:r>
            <w:proofErr w:type="spellStart"/>
            <w:r w:rsidRPr="00127ECF">
              <w:rPr>
                <w:rFonts w:ascii="Times New Roman" w:eastAsia="Times New Roman" w:hAnsi="Times New Roman" w:cs="Times New Roman"/>
                <w:sz w:val="28"/>
                <w:szCs w:val="28"/>
              </w:rPr>
              <w:t>khiếu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nại</w:t>
            </w:r>
            <w:proofErr w:type="spellEnd"/>
          </w:p>
        </w:tc>
        <w:tc>
          <w:tcPr>
            <w:tcW w:w="5961" w:type="dxa"/>
            <w:shd w:val="clear" w:color="auto" w:fill="auto"/>
            <w:tcMar>
              <w:top w:w="100" w:type="dxa"/>
              <w:left w:w="100" w:type="dxa"/>
              <w:bottom w:w="100" w:type="dxa"/>
              <w:right w:w="100" w:type="dxa"/>
            </w:tcMar>
          </w:tcPr>
          <w:p w14:paraId="6D18BD13"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không </w:t>
            </w:r>
            <w:proofErr w:type="spellStart"/>
            <w:r w:rsidRPr="00127ECF">
              <w:rPr>
                <w:rFonts w:ascii="Times New Roman" w:eastAsia="Times New Roman" w:hAnsi="Times New Roman" w:cs="Times New Roman"/>
                <w:sz w:val="28"/>
                <w:szCs w:val="28"/>
              </w:rPr>
              <w:t>tốt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món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thì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khiếu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r>
      <w:tr w:rsidR="00DF21F4" w:rsidRPr="00127ECF" w14:paraId="59D8B31F" w14:textId="77777777" w:rsidTr="009E7086">
        <w:trPr>
          <w:trHeight w:val="1376"/>
        </w:trPr>
        <w:tc>
          <w:tcPr>
            <w:tcW w:w="2869" w:type="dxa"/>
            <w:shd w:val="clear" w:color="auto" w:fill="auto"/>
            <w:tcMar>
              <w:top w:w="100" w:type="dxa"/>
              <w:left w:w="100" w:type="dxa"/>
              <w:bottom w:w="100" w:type="dxa"/>
              <w:right w:w="100" w:type="dxa"/>
            </w:tcMar>
          </w:tcPr>
          <w:p w14:paraId="35B99D1D"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Xin </w:t>
            </w:r>
            <w:proofErr w:type="spellStart"/>
            <w:r w:rsidRPr="00127ECF">
              <w:rPr>
                <w:rFonts w:ascii="Times New Roman" w:eastAsia="Times New Roman" w:hAnsi="Times New Roman" w:cs="Times New Roman"/>
                <w:sz w:val="28"/>
                <w:szCs w:val="28"/>
              </w:rPr>
              <w:t>lỗi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c>
          <w:tcPr>
            <w:tcW w:w="5961" w:type="dxa"/>
            <w:shd w:val="clear" w:color="auto" w:fill="auto"/>
            <w:tcMar>
              <w:top w:w="100" w:type="dxa"/>
              <w:left w:w="100" w:type="dxa"/>
              <w:bottom w:w="100" w:type="dxa"/>
              <w:right w:w="100" w:type="dxa"/>
            </w:tcMar>
          </w:tcPr>
          <w:p w14:paraId="2CCD44E4"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không </w:t>
            </w:r>
            <w:proofErr w:type="spellStart"/>
            <w:r w:rsidRPr="00127ECF">
              <w:rPr>
                <w:rFonts w:ascii="Times New Roman" w:eastAsia="Times New Roman" w:hAnsi="Times New Roman" w:cs="Times New Roman"/>
                <w:sz w:val="28"/>
                <w:szCs w:val="28"/>
              </w:rPr>
              <w:t>tốt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món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thì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đưa ra </w:t>
            </w:r>
            <w:proofErr w:type="spellStart"/>
            <w:r w:rsidRPr="00127ECF">
              <w:rPr>
                <w:rFonts w:ascii="Times New Roman" w:eastAsia="Times New Roman" w:hAnsi="Times New Roman" w:cs="Times New Roman"/>
                <w:sz w:val="28"/>
                <w:szCs w:val="28"/>
              </w:rPr>
              <w:t>lời</w:t>
            </w:r>
            <w:proofErr w:type="spellEnd"/>
            <w:r w:rsidRPr="00127ECF">
              <w:rPr>
                <w:rFonts w:ascii="Times New Roman" w:eastAsia="Times New Roman" w:hAnsi="Times New Roman" w:cs="Times New Roman"/>
                <w:sz w:val="28"/>
                <w:szCs w:val="28"/>
              </w:rPr>
              <w:t xml:space="preserve"> xin </w:t>
            </w:r>
            <w:proofErr w:type="spellStart"/>
            <w:r w:rsidRPr="00127ECF">
              <w:rPr>
                <w:rFonts w:ascii="Times New Roman" w:eastAsia="Times New Roman" w:hAnsi="Times New Roman" w:cs="Times New Roman"/>
                <w:sz w:val="28"/>
                <w:szCs w:val="28"/>
              </w:rPr>
              <w:t>lỗi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mong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thể</w:t>
            </w:r>
            <w:proofErr w:type="spellEnd"/>
            <w:r w:rsidRPr="00127ECF">
              <w:rPr>
                <w:rFonts w:ascii="Times New Roman" w:eastAsia="Times New Roman" w:hAnsi="Times New Roman" w:cs="Times New Roman"/>
                <w:sz w:val="28"/>
                <w:szCs w:val="28"/>
              </w:rPr>
              <w:t xml:space="preserve"> thông </w:t>
            </w:r>
            <w:proofErr w:type="spellStart"/>
            <w:r w:rsidRPr="00127ECF">
              <w:rPr>
                <w:rFonts w:ascii="Times New Roman" w:eastAsia="Times New Roman" w:hAnsi="Times New Roman" w:cs="Times New Roman"/>
                <w:sz w:val="28"/>
                <w:szCs w:val="28"/>
              </w:rPr>
              <w:t>cảm</w:t>
            </w:r>
            <w:proofErr w:type="spellEnd"/>
          </w:p>
        </w:tc>
      </w:tr>
      <w:tr w:rsidR="00DF21F4" w:rsidRPr="00127ECF" w14:paraId="2C903FF0" w14:textId="77777777" w:rsidTr="009E7086">
        <w:trPr>
          <w:trHeight w:val="1343"/>
        </w:trPr>
        <w:tc>
          <w:tcPr>
            <w:tcW w:w="2869" w:type="dxa"/>
            <w:shd w:val="clear" w:color="auto" w:fill="auto"/>
            <w:tcMar>
              <w:top w:w="100" w:type="dxa"/>
              <w:left w:w="100" w:type="dxa"/>
              <w:bottom w:w="100" w:type="dxa"/>
              <w:right w:w="100" w:type="dxa"/>
            </w:tcMar>
          </w:tcPr>
          <w:p w14:paraId="695C935C"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Phân </w:t>
            </w:r>
            <w:proofErr w:type="spellStart"/>
            <w:r w:rsidRPr="00127ECF">
              <w:rPr>
                <w:rFonts w:ascii="Times New Roman" w:eastAsia="Times New Roman" w:hAnsi="Times New Roman" w:cs="Times New Roman"/>
                <w:sz w:val="28"/>
                <w:szCs w:val="28"/>
              </w:rPr>
              <w:t>tích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khiếu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nại</w:t>
            </w:r>
            <w:proofErr w:type="spellEnd"/>
          </w:p>
        </w:tc>
        <w:tc>
          <w:tcPr>
            <w:tcW w:w="5961" w:type="dxa"/>
            <w:shd w:val="clear" w:color="auto" w:fill="auto"/>
            <w:tcMar>
              <w:top w:w="100" w:type="dxa"/>
              <w:left w:w="100" w:type="dxa"/>
              <w:bottom w:w="100" w:type="dxa"/>
              <w:right w:w="100" w:type="dxa"/>
            </w:tcMar>
          </w:tcPr>
          <w:p w14:paraId="1F8E2E3B"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đưa ra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phân </w:t>
            </w:r>
            <w:proofErr w:type="spellStart"/>
            <w:r w:rsidRPr="00127ECF">
              <w:rPr>
                <w:rFonts w:ascii="Times New Roman" w:eastAsia="Times New Roman" w:hAnsi="Times New Roman" w:cs="Times New Roman"/>
                <w:sz w:val="28"/>
                <w:szCs w:val="28"/>
              </w:rPr>
              <w:t>tích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món</w:t>
            </w:r>
            <w:proofErr w:type="spellEnd"/>
            <w:r w:rsidRPr="00127ECF">
              <w:rPr>
                <w:rFonts w:ascii="Times New Roman" w:eastAsia="Times New Roman" w:hAnsi="Times New Roman" w:cs="Times New Roman"/>
                <w:sz w:val="28"/>
                <w:szCs w:val="28"/>
              </w:rPr>
              <w:t xml:space="preserve"> ăn không </w:t>
            </w:r>
            <w:proofErr w:type="spellStart"/>
            <w:r w:rsidRPr="00127ECF">
              <w:rPr>
                <w:rFonts w:ascii="Times New Roman" w:eastAsia="Times New Roman" w:hAnsi="Times New Roman" w:cs="Times New Roman"/>
                <w:sz w:val="28"/>
                <w:szCs w:val="28"/>
              </w:rPr>
              <w:t>tốt</w:t>
            </w:r>
            <w:proofErr w:type="spellEnd"/>
            <w:r w:rsidRPr="00127ECF">
              <w:rPr>
                <w:rFonts w:ascii="Times New Roman" w:eastAsia="Times New Roman" w:hAnsi="Times New Roman" w:cs="Times New Roman"/>
                <w:sz w:val="28"/>
                <w:szCs w:val="28"/>
              </w:rPr>
              <w:t xml:space="preserve"> do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hay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do </w:t>
            </w:r>
            <w:proofErr w:type="spellStart"/>
            <w:r w:rsidRPr="00127ECF">
              <w:rPr>
                <w:rFonts w:ascii="Times New Roman" w:eastAsia="Times New Roman" w:hAnsi="Times New Roman" w:cs="Times New Roman"/>
                <w:sz w:val="28"/>
                <w:szCs w:val="28"/>
              </w:rPr>
              <w:t>quá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chuyển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vấn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đề</w:t>
            </w:r>
            <w:proofErr w:type="spellEnd"/>
          </w:p>
        </w:tc>
      </w:tr>
      <w:tr w:rsidR="00DF21F4" w:rsidRPr="00127ECF" w14:paraId="28DF7584" w14:textId="77777777" w:rsidTr="009E7086">
        <w:trPr>
          <w:trHeight w:val="906"/>
        </w:trPr>
        <w:tc>
          <w:tcPr>
            <w:tcW w:w="2869" w:type="dxa"/>
            <w:shd w:val="clear" w:color="auto" w:fill="auto"/>
            <w:tcMar>
              <w:top w:w="100" w:type="dxa"/>
              <w:left w:w="100" w:type="dxa"/>
              <w:bottom w:w="100" w:type="dxa"/>
              <w:right w:w="100" w:type="dxa"/>
            </w:tcMar>
          </w:tcPr>
          <w:p w14:paraId="34F19E00"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Đưa ra </w:t>
            </w:r>
            <w:proofErr w:type="spellStart"/>
            <w:r w:rsidRPr="00127ECF">
              <w:rPr>
                <w:rFonts w:ascii="Times New Roman" w:eastAsia="Times New Roman" w:hAnsi="Times New Roman" w:cs="Times New Roman"/>
                <w:sz w:val="28"/>
                <w:szCs w:val="28"/>
              </w:rPr>
              <w:t>hướng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quyết</w:t>
            </w:r>
            <w:proofErr w:type="spellEnd"/>
          </w:p>
        </w:tc>
        <w:tc>
          <w:tcPr>
            <w:tcW w:w="5961" w:type="dxa"/>
            <w:shd w:val="clear" w:color="auto" w:fill="auto"/>
            <w:tcMar>
              <w:top w:w="100" w:type="dxa"/>
              <w:left w:w="100" w:type="dxa"/>
              <w:bottom w:w="100" w:type="dxa"/>
              <w:right w:w="100" w:type="dxa"/>
            </w:tcMar>
          </w:tcPr>
          <w:p w14:paraId="3447283D"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giữa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đưa ra </w:t>
            </w:r>
            <w:proofErr w:type="spellStart"/>
            <w:r w:rsidRPr="00127ECF">
              <w:rPr>
                <w:rFonts w:ascii="Times New Roman" w:eastAsia="Times New Roman" w:hAnsi="Times New Roman" w:cs="Times New Roman"/>
                <w:sz w:val="28"/>
                <w:szCs w:val="28"/>
              </w:rPr>
              <w:t>hướng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quyết</w:t>
            </w:r>
            <w:proofErr w:type="spellEnd"/>
            <w:r w:rsidRPr="00127ECF">
              <w:rPr>
                <w:rFonts w:ascii="Times New Roman" w:eastAsia="Times New Roman" w:hAnsi="Times New Roman" w:cs="Times New Roman"/>
                <w:sz w:val="28"/>
                <w:szCs w:val="28"/>
              </w:rPr>
              <w:t xml:space="preserve"> sao cho </w:t>
            </w:r>
            <w:proofErr w:type="spellStart"/>
            <w:r w:rsidRPr="00127ECF">
              <w:rPr>
                <w:rFonts w:ascii="Times New Roman" w:eastAsia="Times New Roman" w:hAnsi="Times New Roman" w:cs="Times New Roman"/>
                <w:sz w:val="28"/>
                <w:szCs w:val="28"/>
              </w:rPr>
              <w:t>thuận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cả</w:t>
            </w:r>
            <w:proofErr w:type="spellEnd"/>
            <w:r w:rsidRPr="00127ECF">
              <w:rPr>
                <w:rFonts w:ascii="Times New Roman" w:eastAsia="Times New Roman" w:hAnsi="Times New Roman" w:cs="Times New Roman"/>
                <w:sz w:val="28"/>
                <w:szCs w:val="28"/>
              </w:rPr>
              <w:t xml:space="preserve"> hai bên</w:t>
            </w:r>
          </w:p>
        </w:tc>
      </w:tr>
      <w:tr w:rsidR="00DF21F4" w:rsidRPr="00127ECF" w14:paraId="1EB1FC6B" w14:textId="77777777" w:rsidTr="009E7086">
        <w:trPr>
          <w:trHeight w:val="2265"/>
        </w:trPr>
        <w:tc>
          <w:tcPr>
            <w:tcW w:w="2869" w:type="dxa"/>
            <w:shd w:val="clear" w:color="auto" w:fill="auto"/>
            <w:tcMar>
              <w:top w:w="100" w:type="dxa"/>
              <w:left w:w="100" w:type="dxa"/>
              <w:bottom w:w="100" w:type="dxa"/>
              <w:right w:w="100" w:type="dxa"/>
            </w:tcMar>
          </w:tcPr>
          <w:p w14:paraId="1FAC1C20"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Cảm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ý…</w:t>
            </w:r>
          </w:p>
        </w:tc>
        <w:tc>
          <w:tcPr>
            <w:tcW w:w="5961" w:type="dxa"/>
            <w:shd w:val="clear" w:color="auto" w:fill="auto"/>
            <w:tcMar>
              <w:top w:w="100" w:type="dxa"/>
              <w:left w:w="100" w:type="dxa"/>
              <w:bottom w:w="100" w:type="dxa"/>
              <w:right w:w="100" w:type="dxa"/>
            </w:tcMar>
          </w:tcPr>
          <w:p w14:paraId="28BFC2EE"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Gửi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cảm</w:t>
            </w:r>
            <w:proofErr w:type="spellEnd"/>
            <w:r w:rsidRPr="00127ECF">
              <w:rPr>
                <w:rFonts w:ascii="Times New Roman" w:eastAsia="Times New Roman" w:hAnsi="Times New Roman" w:cs="Times New Roman"/>
                <w:sz w:val="28"/>
                <w:szCs w:val="28"/>
              </w:rPr>
              <w:t xml:space="preserve"> ơn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ý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hướng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không gây </w:t>
            </w:r>
            <w:proofErr w:type="spellStart"/>
            <w:r w:rsidRPr="00127ECF">
              <w:rPr>
                <w:rFonts w:ascii="Times New Roman" w:eastAsia="Times New Roman" w:hAnsi="Times New Roman" w:cs="Times New Roman"/>
                <w:sz w:val="28"/>
                <w:szCs w:val="28"/>
              </w:rPr>
              <w:t>bất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gì</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quán</w:t>
            </w:r>
            <w:proofErr w:type="spellEnd"/>
          </w:p>
          <w:p w14:paraId="5FA5ECFD"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14:paraId="7B819F84"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14:paraId="36D18397"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r>
      <w:tr w:rsidR="00DF21F4" w:rsidRPr="00127ECF" w14:paraId="5287AA7D" w14:textId="77777777" w:rsidTr="009E7086">
        <w:trPr>
          <w:trHeight w:val="906"/>
        </w:trPr>
        <w:tc>
          <w:tcPr>
            <w:tcW w:w="2869" w:type="dxa"/>
            <w:shd w:val="clear" w:color="auto" w:fill="auto"/>
            <w:tcMar>
              <w:top w:w="100" w:type="dxa"/>
              <w:left w:w="100" w:type="dxa"/>
              <w:bottom w:w="100" w:type="dxa"/>
              <w:right w:w="100" w:type="dxa"/>
            </w:tcMar>
          </w:tcPr>
          <w:p w14:paraId="2D2D5011"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thiện</w:t>
            </w:r>
            <w:proofErr w:type="spellEnd"/>
            <w:r w:rsidRPr="00127ECF">
              <w:rPr>
                <w:rFonts w:ascii="Times New Roman" w:eastAsia="Times New Roman" w:hAnsi="Times New Roman" w:cs="Times New Roman"/>
                <w:sz w:val="28"/>
                <w:szCs w:val="28"/>
              </w:rPr>
              <w:t xml:space="preserve"> hơn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p>
        </w:tc>
        <w:tc>
          <w:tcPr>
            <w:tcW w:w="5961" w:type="dxa"/>
            <w:shd w:val="clear" w:color="auto" w:fill="auto"/>
            <w:tcMar>
              <w:top w:w="100" w:type="dxa"/>
              <w:left w:w="100" w:type="dxa"/>
              <w:bottom w:w="100" w:type="dxa"/>
              <w:right w:w="100" w:type="dxa"/>
            </w:tcMar>
          </w:tcPr>
          <w:p w14:paraId="3E6562AF"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đưa ra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khắc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trọng</w:t>
            </w:r>
            <w:proofErr w:type="spellEnd"/>
            <w:r w:rsidRPr="00127ECF">
              <w:rPr>
                <w:rFonts w:ascii="Times New Roman" w:eastAsia="Times New Roman" w:hAnsi="Times New Roman" w:cs="Times New Roman"/>
                <w:sz w:val="28"/>
                <w:szCs w:val="28"/>
              </w:rPr>
              <w:t xml:space="preserve"> hơn trong </w:t>
            </w:r>
            <w:proofErr w:type="spellStart"/>
            <w:r w:rsidRPr="00127ECF">
              <w:rPr>
                <w:rFonts w:ascii="Times New Roman" w:eastAsia="Times New Roman" w:hAnsi="Times New Roman" w:cs="Times New Roman"/>
                <w:sz w:val="28"/>
                <w:szCs w:val="28"/>
              </w:rPr>
              <w:t>quá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r>
    </w:tbl>
    <w:p w14:paraId="77D7E1E6" w14:textId="77777777" w:rsidR="00B46B9E" w:rsidRPr="00902693" w:rsidRDefault="00B46B9E" w:rsidP="00902693">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sectPr w:rsidR="00B46B9E" w:rsidRPr="00902693" w:rsidSect="00810BE5">
          <w:pgSz w:w="12240" w:h="15840"/>
          <w:pgMar w:top="1985" w:right="1134" w:bottom="1701" w:left="1985" w:header="709" w:footer="709" w:gutter="0"/>
          <w:cols w:space="720"/>
        </w:sectPr>
      </w:pPr>
      <w:proofErr w:type="spellStart"/>
      <w:r w:rsidRPr="00902693">
        <w:rPr>
          <w:rFonts w:ascii="Times New Roman" w:eastAsia="Times New Roman" w:hAnsi="Times New Roman" w:cs="Times New Roman"/>
          <w:b/>
          <w:i/>
          <w:sz w:val="28"/>
          <w:szCs w:val="28"/>
        </w:rPr>
        <w:t>Bảng</w:t>
      </w:r>
      <w:proofErr w:type="spellEnd"/>
      <w:r w:rsidRPr="00902693">
        <w:rPr>
          <w:rFonts w:ascii="Times New Roman" w:eastAsia="Times New Roman" w:hAnsi="Times New Roman" w:cs="Times New Roman"/>
          <w:b/>
          <w:i/>
          <w:sz w:val="28"/>
          <w:szCs w:val="28"/>
        </w:rPr>
        <w:t xml:space="preserve"> 2.6: Quy </w:t>
      </w:r>
      <w:proofErr w:type="spellStart"/>
      <w:r w:rsidRPr="00902693">
        <w:rPr>
          <w:rFonts w:ascii="Times New Roman" w:eastAsia="Times New Roman" w:hAnsi="Times New Roman" w:cs="Times New Roman"/>
          <w:b/>
          <w:i/>
          <w:sz w:val="28"/>
          <w:szCs w:val="28"/>
        </w:rPr>
        <w:t>trình</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phục</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vụ</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khách</w:t>
      </w:r>
      <w:proofErr w:type="spellEnd"/>
      <w:r w:rsidRPr="00902693">
        <w:rPr>
          <w:rFonts w:ascii="Times New Roman" w:eastAsia="Times New Roman" w:hAnsi="Times New Roman" w:cs="Times New Roman"/>
          <w:b/>
          <w:i/>
          <w:sz w:val="28"/>
          <w:szCs w:val="28"/>
        </w:rPr>
        <w:t xml:space="preserve"> </w:t>
      </w:r>
      <w:proofErr w:type="spellStart"/>
      <w:r w:rsidRPr="00902693">
        <w:rPr>
          <w:rFonts w:ascii="Times New Roman" w:eastAsia="Times New Roman" w:hAnsi="Times New Roman" w:cs="Times New Roman"/>
          <w:b/>
          <w:i/>
          <w:sz w:val="28"/>
          <w:szCs w:val="28"/>
        </w:rPr>
        <w:t>hàng</w:t>
      </w:r>
      <w:proofErr w:type="spellEnd"/>
    </w:p>
    <w:p w14:paraId="580C36C3"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91" w:name="_Toc117864764"/>
      <w:r w:rsidRPr="00127ECF">
        <w:rPr>
          <w:rFonts w:ascii="Times New Roman" w:eastAsia="Times New Roman" w:hAnsi="Times New Roman" w:cs="Times New Roman"/>
          <w:b/>
          <w:color w:val="FF0000"/>
          <w:sz w:val="28"/>
          <w:szCs w:val="28"/>
        </w:rPr>
        <w:lastRenderedPageBreak/>
        <w:t xml:space="preserve">2.7   </w:t>
      </w:r>
      <w:proofErr w:type="spellStart"/>
      <w:r w:rsidRPr="00127ECF">
        <w:rPr>
          <w:rFonts w:ascii="Times New Roman" w:eastAsia="Times New Roman" w:hAnsi="Times New Roman" w:cs="Times New Roman"/>
          <w:b/>
          <w:color w:val="FF0000"/>
          <w:sz w:val="28"/>
          <w:szCs w:val="28"/>
        </w:rPr>
        <w:t>Physical</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evidence</w:t>
      </w:r>
      <w:bookmarkEnd w:id="91"/>
      <w:proofErr w:type="spellEnd"/>
      <w:r w:rsidRPr="00127ECF">
        <w:rPr>
          <w:rFonts w:ascii="Times New Roman" w:eastAsia="Times New Roman" w:hAnsi="Times New Roman" w:cs="Times New Roman"/>
          <w:b/>
          <w:color w:val="FF0000"/>
          <w:sz w:val="28"/>
          <w:szCs w:val="28"/>
        </w:rPr>
        <w:t xml:space="preserve">  </w:t>
      </w:r>
    </w:p>
    <w:p w14:paraId="28CC06A9" w14:textId="7DA8E7EB" w:rsidR="00DF21F4" w:rsidRPr="00B46B9E" w:rsidRDefault="009E7086" w:rsidP="00B46B9E">
      <w:pPr>
        <w:pStyle w:val="u3"/>
        <w:spacing w:before="0" w:line="360" w:lineRule="auto"/>
        <w:rPr>
          <w:rFonts w:ascii="Times New Roman" w:eastAsia="Times New Roman" w:hAnsi="Times New Roman" w:cs="Times New Roman"/>
          <w:b/>
          <w:color w:val="FF0000"/>
          <w:sz w:val="28"/>
          <w:szCs w:val="28"/>
        </w:rPr>
      </w:pPr>
      <w:bookmarkStart w:id="92" w:name="_Toc117864765"/>
      <w:r w:rsidRPr="00127ECF">
        <w:rPr>
          <w:rFonts w:ascii="Times New Roman" w:eastAsia="Times New Roman" w:hAnsi="Times New Roman" w:cs="Times New Roman"/>
          <w:b/>
          <w:color w:val="FF0000"/>
          <w:sz w:val="28"/>
          <w:szCs w:val="28"/>
        </w:rPr>
        <w:t xml:space="preserve">2.7.1: Văn </w:t>
      </w:r>
      <w:proofErr w:type="spellStart"/>
      <w:r w:rsidRPr="00127ECF">
        <w:rPr>
          <w:rFonts w:ascii="Times New Roman" w:eastAsia="Times New Roman" w:hAnsi="Times New Roman" w:cs="Times New Roman"/>
          <w:b/>
          <w:color w:val="FF0000"/>
          <w:sz w:val="28"/>
          <w:szCs w:val="28"/>
        </w:rPr>
        <w:t>phòng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và</w:t>
      </w:r>
      <w:proofErr w:type="spellEnd"/>
      <w:r w:rsidRPr="00127ECF">
        <w:rPr>
          <w:rFonts w:ascii="Times New Roman" w:eastAsia="Times New Roman" w:hAnsi="Times New Roman" w:cs="Times New Roman"/>
          <w:b/>
          <w:color w:val="FF0000"/>
          <w:sz w:val="28"/>
          <w:szCs w:val="28"/>
        </w:rPr>
        <w:t xml:space="preserve"> trang </w:t>
      </w:r>
      <w:proofErr w:type="spellStart"/>
      <w:r w:rsidRPr="00127ECF">
        <w:rPr>
          <w:rFonts w:ascii="Times New Roman" w:eastAsia="Times New Roman" w:hAnsi="Times New Roman" w:cs="Times New Roman"/>
          <w:b/>
          <w:color w:val="FF0000"/>
          <w:sz w:val="28"/>
          <w:szCs w:val="28"/>
        </w:rPr>
        <w:t>trí</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nội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thất</w:t>
      </w:r>
      <w:bookmarkEnd w:id="92"/>
      <w:proofErr w:type="spellEnd"/>
    </w:p>
    <w:tbl>
      <w:tblPr>
        <w:tblStyle w:val="affffffffff1"/>
        <w:tblW w:w="9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35"/>
        <w:gridCol w:w="1035"/>
        <w:gridCol w:w="990"/>
        <w:gridCol w:w="1080"/>
        <w:gridCol w:w="1556"/>
        <w:gridCol w:w="1701"/>
      </w:tblGrid>
      <w:tr w:rsidR="00DF21F4" w:rsidRPr="00127ECF" w14:paraId="15B72FFA" w14:textId="77777777" w:rsidTr="00D125B3">
        <w:trPr>
          <w:trHeight w:val="354"/>
        </w:trPr>
        <w:tc>
          <w:tcPr>
            <w:tcW w:w="890"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36283B77" w14:textId="77777777" w:rsidR="00DF21F4" w:rsidRPr="00127ECF" w:rsidRDefault="009E7086" w:rsidP="00127ECF">
            <w:pPr>
              <w:spacing w:line="360" w:lineRule="auto"/>
              <w:jc w:val="center"/>
              <w:rPr>
                <w:rFonts w:ascii="Times New Roman" w:eastAsia="Times New Roman" w:hAnsi="Times New Roman" w:cs="Times New Roman"/>
                <w:color w:val="FFFFFF"/>
                <w:sz w:val="28"/>
                <w:szCs w:val="28"/>
              </w:rPr>
            </w:pPr>
            <w:r w:rsidRPr="00127ECF">
              <w:rPr>
                <w:rFonts w:ascii="Times New Roman" w:eastAsia="Times New Roman" w:hAnsi="Times New Roman" w:cs="Times New Roman"/>
                <w:color w:val="FFFFFF"/>
                <w:sz w:val="28"/>
                <w:szCs w:val="28"/>
              </w:rPr>
              <w:t> </w:t>
            </w:r>
            <w:r w:rsidRPr="00127ECF">
              <w:rPr>
                <w:rFonts w:ascii="Times New Roman" w:eastAsia="Times New Roman" w:hAnsi="Times New Roman" w:cs="Times New Roman"/>
                <w:b/>
                <w:color w:val="FFFFFF"/>
                <w:sz w:val="28"/>
                <w:szCs w:val="28"/>
              </w:rPr>
              <w:t>STT</w:t>
            </w:r>
          </w:p>
        </w:tc>
        <w:tc>
          <w:tcPr>
            <w:tcW w:w="1935"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407E154E"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Tên </w:t>
            </w:r>
            <w:proofErr w:type="spellStart"/>
            <w:r w:rsidRPr="00127ECF">
              <w:rPr>
                <w:rFonts w:ascii="Times New Roman" w:eastAsia="Times New Roman" w:hAnsi="Times New Roman" w:cs="Times New Roman"/>
                <w:b/>
                <w:color w:val="FFFFFF"/>
                <w:sz w:val="28"/>
                <w:szCs w:val="28"/>
              </w:rPr>
              <w:t>Thiết</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Bị</w:t>
            </w:r>
            <w:proofErr w:type="spellEnd"/>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40041958"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Yêu </w:t>
            </w:r>
            <w:proofErr w:type="spellStart"/>
            <w:r w:rsidRPr="00127ECF">
              <w:rPr>
                <w:rFonts w:ascii="Times New Roman" w:eastAsia="Times New Roman" w:hAnsi="Times New Roman" w:cs="Times New Roman"/>
                <w:b/>
                <w:color w:val="FFFFFF"/>
                <w:sz w:val="28"/>
                <w:szCs w:val="28"/>
              </w:rPr>
              <w:t>Cầu</w:t>
            </w:r>
            <w:proofErr w:type="spellEnd"/>
          </w:p>
        </w:tc>
        <w:tc>
          <w:tcPr>
            <w:tcW w:w="990"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784D0DCC"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Bên Cung </w:t>
            </w:r>
            <w:proofErr w:type="spellStart"/>
            <w:r w:rsidRPr="00127ECF">
              <w:rPr>
                <w:rFonts w:ascii="Times New Roman" w:eastAsia="Times New Roman" w:hAnsi="Times New Roman" w:cs="Times New Roman"/>
                <w:b/>
                <w:color w:val="FFFFFF"/>
                <w:sz w:val="28"/>
                <w:szCs w:val="28"/>
              </w:rPr>
              <w:t>Cấp</w:t>
            </w:r>
            <w:proofErr w:type="spellEnd"/>
          </w:p>
        </w:tc>
        <w:tc>
          <w:tcPr>
            <w:tcW w:w="1080"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3F173A3A"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Số</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Lượng</w:t>
            </w:r>
            <w:proofErr w:type="spellEnd"/>
          </w:p>
        </w:tc>
        <w:tc>
          <w:tcPr>
            <w:tcW w:w="1556" w:type="dxa"/>
            <w:tcBorders>
              <w:top w:val="single" w:sz="8" w:space="0" w:color="000000"/>
              <w:left w:val="nil"/>
              <w:bottom w:val="nil"/>
              <w:right w:val="single" w:sz="8" w:space="0" w:color="000000"/>
            </w:tcBorders>
            <w:shd w:val="clear" w:color="auto" w:fill="FF0000"/>
            <w:vAlign w:val="center"/>
          </w:tcPr>
          <w:p w14:paraId="7921AB4B"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Chi </w:t>
            </w:r>
            <w:proofErr w:type="spellStart"/>
            <w:r w:rsidRPr="00127ECF">
              <w:rPr>
                <w:rFonts w:ascii="Times New Roman" w:eastAsia="Times New Roman" w:hAnsi="Times New Roman" w:cs="Times New Roman"/>
                <w:b/>
                <w:color w:val="FFFFFF"/>
                <w:sz w:val="28"/>
                <w:szCs w:val="28"/>
              </w:rPr>
              <w:t>Phí</w:t>
            </w:r>
            <w:proofErr w:type="spellEnd"/>
            <w:r w:rsidRPr="00127ECF">
              <w:rPr>
                <w:rFonts w:ascii="Times New Roman" w:eastAsia="Times New Roman" w:hAnsi="Times New Roman" w:cs="Times New Roman"/>
                <w:b/>
                <w:color w:val="FFFFFF"/>
                <w:sz w:val="28"/>
                <w:szCs w:val="28"/>
              </w:rPr>
              <w:t>/1SP</w:t>
            </w:r>
          </w:p>
        </w:tc>
        <w:tc>
          <w:tcPr>
            <w:tcW w:w="1701" w:type="dxa"/>
            <w:tcBorders>
              <w:top w:val="single" w:sz="8" w:space="0" w:color="000000"/>
              <w:left w:val="nil"/>
              <w:bottom w:val="nil"/>
              <w:right w:val="single" w:sz="8" w:space="0" w:color="000000"/>
            </w:tcBorders>
            <w:shd w:val="clear" w:color="auto" w:fill="FF0000"/>
            <w:vAlign w:val="center"/>
          </w:tcPr>
          <w:p w14:paraId="1BB54F7D"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Tổng</w:t>
            </w:r>
            <w:proofErr w:type="spellEnd"/>
          </w:p>
        </w:tc>
      </w:tr>
      <w:tr w:rsidR="00DF21F4" w:rsidRPr="00127ECF" w14:paraId="43F25E2E" w14:textId="77777777" w:rsidTr="00D125B3">
        <w:trPr>
          <w:trHeight w:val="181"/>
        </w:trPr>
        <w:tc>
          <w:tcPr>
            <w:tcW w:w="890"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2FB83AD3"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tc>
        <w:tc>
          <w:tcPr>
            <w:tcW w:w="1935"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49B5828C"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535E2327"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tc>
        <w:tc>
          <w:tcPr>
            <w:tcW w:w="990"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5D777764"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tc>
        <w:tc>
          <w:tcPr>
            <w:tcW w:w="1080"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4B2C2A91"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tc>
        <w:tc>
          <w:tcPr>
            <w:tcW w:w="1556" w:type="dxa"/>
            <w:tcBorders>
              <w:top w:val="nil"/>
              <w:left w:val="nil"/>
              <w:bottom w:val="single" w:sz="8" w:space="0" w:color="000000"/>
              <w:right w:val="single" w:sz="8" w:space="0" w:color="000000"/>
            </w:tcBorders>
            <w:shd w:val="clear" w:color="auto" w:fill="FF0000"/>
            <w:vAlign w:val="center"/>
          </w:tcPr>
          <w:p w14:paraId="7869E473"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(VND)</w:t>
            </w:r>
          </w:p>
        </w:tc>
        <w:tc>
          <w:tcPr>
            <w:tcW w:w="1701" w:type="dxa"/>
            <w:tcBorders>
              <w:top w:val="nil"/>
              <w:left w:val="nil"/>
              <w:bottom w:val="single" w:sz="8" w:space="0" w:color="000000"/>
              <w:right w:val="single" w:sz="8" w:space="0" w:color="000000"/>
            </w:tcBorders>
            <w:shd w:val="clear" w:color="auto" w:fill="FF0000"/>
            <w:vAlign w:val="center"/>
          </w:tcPr>
          <w:p w14:paraId="116DFF93"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(VND)</w:t>
            </w:r>
          </w:p>
        </w:tc>
      </w:tr>
      <w:tr w:rsidR="00DF21F4" w:rsidRPr="00127ECF" w14:paraId="5DECF836" w14:textId="77777777" w:rsidTr="00D125B3">
        <w:trPr>
          <w:trHeight w:val="354"/>
        </w:trPr>
        <w:tc>
          <w:tcPr>
            <w:tcW w:w="890" w:type="dxa"/>
            <w:tcBorders>
              <w:top w:val="nil"/>
              <w:left w:val="single" w:sz="8" w:space="0" w:color="000000"/>
              <w:bottom w:val="single" w:sz="8" w:space="0" w:color="000000"/>
              <w:right w:val="single" w:sz="8" w:space="0" w:color="000000"/>
            </w:tcBorders>
            <w:shd w:val="clear" w:color="auto" w:fill="auto"/>
            <w:vAlign w:val="center"/>
          </w:tcPr>
          <w:p w14:paraId="4413D1E5"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w:t>
            </w:r>
          </w:p>
        </w:tc>
        <w:tc>
          <w:tcPr>
            <w:tcW w:w="19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680719"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ghế</w:t>
            </w:r>
            <w:proofErr w:type="spellEnd"/>
          </w:p>
        </w:tc>
        <w:tc>
          <w:tcPr>
            <w:tcW w:w="1035" w:type="dxa"/>
            <w:tcBorders>
              <w:top w:val="nil"/>
              <w:left w:val="nil"/>
              <w:bottom w:val="single" w:sz="8" w:space="0" w:color="000000"/>
              <w:right w:val="single" w:sz="8" w:space="0" w:color="000000"/>
            </w:tcBorders>
            <w:shd w:val="clear" w:color="auto" w:fill="auto"/>
            <w:vAlign w:val="center"/>
          </w:tcPr>
          <w:p w14:paraId="7CE519CD"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7C1BD7DD"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335260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c>
          <w:tcPr>
            <w:tcW w:w="1556"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FFE3C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w:t>
            </w:r>
          </w:p>
        </w:tc>
        <w:tc>
          <w:tcPr>
            <w:tcW w:w="170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BD24D5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20.000.000</w:t>
            </w:r>
          </w:p>
        </w:tc>
      </w:tr>
      <w:tr w:rsidR="00DF21F4" w:rsidRPr="00127ECF" w14:paraId="42EE5BEF"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66FB1D03"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2</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94DD6C"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Cốc</w:t>
            </w:r>
            <w:proofErr w:type="spellEnd"/>
          </w:p>
        </w:tc>
        <w:tc>
          <w:tcPr>
            <w:tcW w:w="1035" w:type="dxa"/>
            <w:tcBorders>
              <w:top w:val="nil"/>
              <w:left w:val="nil"/>
              <w:bottom w:val="single" w:sz="8" w:space="0" w:color="000000"/>
              <w:right w:val="single" w:sz="8" w:space="0" w:color="000000"/>
            </w:tcBorders>
            <w:shd w:val="clear" w:color="auto" w:fill="auto"/>
            <w:vAlign w:val="center"/>
          </w:tcPr>
          <w:p w14:paraId="4BFF5033"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1CB497CF"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30AD8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7DD8E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F6ECFC"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w:t>
            </w:r>
          </w:p>
        </w:tc>
      </w:tr>
      <w:tr w:rsidR="00DF21F4" w:rsidRPr="00127ECF" w14:paraId="4A7C620C"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4D49C3B4"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3</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1E5AF1A"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Bát</w:t>
            </w:r>
            <w:proofErr w:type="spellEnd"/>
          </w:p>
        </w:tc>
        <w:tc>
          <w:tcPr>
            <w:tcW w:w="1035" w:type="dxa"/>
            <w:tcBorders>
              <w:top w:val="nil"/>
              <w:left w:val="nil"/>
              <w:bottom w:val="single" w:sz="8" w:space="0" w:color="000000"/>
              <w:right w:val="single" w:sz="8" w:space="0" w:color="000000"/>
            </w:tcBorders>
            <w:shd w:val="clear" w:color="auto" w:fill="auto"/>
            <w:vAlign w:val="center"/>
          </w:tcPr>
          <w:p w14:paraId="037B42B4"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2ABAA718"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5A903EE"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008B4D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90EDE8B"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2.500.000</w:t>
            </w:r>
          </w:p>
        </w:tc>
      </w:tr>
      <w:tr w:rsidR="00DF21F4" w:rsidRPr="00127ECF" w14:paraId="58186740" w14:textId="77777777" w:rsidTr="00D125B3">
        <w:trPr>
          <w:trHeight w:val="181"/>
        </w:trPr>
        <w:tc>
          <w:tcPr>
            <w:tcW w:w="890" w:type="dxa"/>
            <w:tcBorders>
              <w:top w:val="nil"/>
              <w:left w:val="single" w:sz="8" w:space="0" w:color="000000"/>
              <w:bottom w:val="single" w:sz="8" w:space="0" w:color="000000"/>
              <w:right w:val="single" w:sz="8" w:space="0" w:color="000000"/>
            </w:tcBorders>
            <w:shd w:val="clear" w:color="auto" w:fill="auto"/>
            <w:vAlign w:val="center"/>
          </w:tcPr>
          <w:p w14:paraId="20CA4166"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4</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3BB422"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Đũa,Thìa</w:t>
            </w:r>
            <w:proofErr w:type="spellEnd"/>
          </w:p>
        </w:tc>
        <w:tc>
          <w:tcPr>
            <w:tcW w:w="1035" w:type="dxa"/>
            <w:tcBorders>
              <w:top w:val="nil"/>
              <w:left w:val="nil"/>
              <w:bottom w:val="single" w:sz="8" w:space="0" w:color="000000"/>
              <w:right w:val="single" w:sz="8" w:space="0" w:color="000000"/>
            </w:tcBorders>
            <w:shd w:val="clear" w:color="auto" w:fill="auto"/>
            <w:vAlign w:val="center"/>
          </w:tcPr>
          <w:p w14:paraId="2F7A3A2B" w14:textId="77777777" w:rsidR="00DF21F4" w:rsidRPr="00127ECF" w:rsidRDefault="00DF21F4" w:rsidP="00127ECF">
            <w:pPr>
              <w:spacing w:line="360" w:lineRule="auto"/>
              <w:jc w:val="both"/>
              <w:rPr>
                <w:rFonts w:ascii="Times New Roman" w:eastAsia="Times New Roman" w:hAnsi="Times New Roman" w:cs="Times New Roman"/>
                <w:color w:val="000000"/>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7F1657D6"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34B33E"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CD06CC"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38A9F9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2.500.000</w:t>
            </w:r>
          </w:p>
        </w:tc>
      </w:tr>
      <w:tr w:rsidR="00DF21F4" w:rsidRPr="00127ECF" w14:paraId="4449AFFC"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3B3DD978"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5</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CC948E"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dao(</w:t>
            </w: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w:t>
            </w:r>
          </w:p>
        </w:tc>
        <w:tc>
          <w:tcPr>
            <w:tcW w:w="1035" w:type="dxa"/>
            <w:tcBorders>
              <w:top w:val="nil"/>
              <w:left w:val="nil"/>
              <w:bottom w:val="single" w:sz="8" w:space="0" w:color="000000"/>
              <w:right w:val="single" w:sz="8" w:space="0" w:color="000000"/>
            </w:tcBorders>
            <w:shd w:val="clear" w:color="auto" w:fill="auto"/>
            <w:vAlign w:val="center"/>
          </w:tcPr>
          <w:p w14:paraId="196BDBC3" w14:textId="77777777" w:rsidR="00DF21F4" w:rsidRPr="00127ECF" w:rsidRDefault="00DF21F4" w:rsidP="00127ECF">
            <w:pPr>
              <w:spacing w:line="360" w:lineRule="auto"/>
              <w:jc w:val="both"/>
              <w:rPr>
                <w:rFonts w:ascii="Times New Roman" w:eastAsia="Times New Roman" w:hAnsi="Times New Roman" w:cs="Times New Roman"/>
                <w:color w:val="000000"/>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59DA88F4"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FC4CC90"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BE8749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CCF117"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4.000.000</w:t>
            </w:r>
          </w:p>
        </w:tc>
      </w:tr>
      <w:tr w:rsidR="00DF21F4" w:rsidRPr="00127ECF" w14:paraId="688AD810"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59F12BF7"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6</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307F45"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Nồi</w:t>
            </w:r>
            <w:proofErr w:type="spellEnd"/>
          </w:p>
        </w:tc>
        <w:tc>
          <w:tcPr>
            <w:tcW w:w="1035" w:type="dxa"/>
            <w:tcBorders>
              <w:top w:val="nil"/>
              <w:left w:val="nil"/>
              <w:bottom w:val="single" w:sz="8" w:space="0" w:color="000000"/>
              <w:right w:val="single" w:sz="8" w:space="0" w:color="000000"/>
            </w:tcBorders>
            <w:shd w:val="clear" w:color="auto" w:fill="auto"/>
            <w:vAlign w:val="center"/>
          </w:tcPr>
          <w:p w14:paraId="238F3A0F" w14:textId="77777777" w:rsidR="00DF21F4" w:rsidRPr="00127ECF" w:rsidRDefault="00DF21F4" w:rsidP="00127ECF">
            <w:pPr>
              <w:spacing w:line="360" w:lineRule="auto"/>
              <w:jc w:val="both"/>
              <w:rPr>
                <w:rFonts w:ascii="Times New Roman" w:eastAsia="Times New Roman" w:hAnsi="Times New Roman" w:cs="Times New Roman"/>
                <w:color w:val="000000"/>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48B30992"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8301C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7E7092E"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57E8CE"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4.000.000</w:t>
            </w:r>
          </w:p>
        </w:tc>
      </w:tr>
      <w:tr w:rsidR="00DF21F4" w:rsidRPr="00127ECF" w14:paraId="2132C9D7"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318FC49E"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7</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769CF7"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Chảo</w:t>
            </w:r>
            <w:proofErr w:type="spellEnd"/>
          </w:p>
        </w:tc>
        <w:tc>
          <w:tcPr>
            <w:tcW w:w="1035" w:type="dxa"/>
            <w:tcBorders>
              <w:top w:val="nil"/>
              <w:left w:val="nil"/>
              <w:bottom w:val="single" w:sz="8" w:space="0" w:color="000000"/>
              <w:right w:val="single" w:sz="8" w:space="0" w:color="000000"/>
            </w:tcBorders>
            <w:shd w:val="clear" w:color="auto" w:fill="auto"/>
            <w:vAlign w:val="center"/>
          </w:tcPr>
          <w:p w14:paraId="28709915" w14:textId="77777777" w:rsidR="00DF21F4" w:rsidRPr="00127ECF" w:rsidRDefault="00DF21F4" w:rsidP="00127ECF">
            <w:pPr>
              <w:spacing w:line="360" w:lineRule="auto"/>
              <w:jc w:val="both"/>
              <w:rPr>
                <w:rFonts w:ascii="Times New Roman" w:eastAsia="Times New Roman" w:hAnsi="Times New Roman" w:cs="Times New Roman"/>
                <w:color w:val="000000"/>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02AD7D18"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A4B99D"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71A935"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97539AE"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5.000.000</w:t>
            </w:r>
          </w:p>
        </w:tc>
      </w:tr>
      <w:tr w:rsidR="00DF21F4" w:rsidRPr="00127ECF" w14:paraId="0FF866EA"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3475F9E0"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8</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FFC5C4"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Lò</w:t>
            </w:r>
            <w:proofErr w:type="spellEnd"/>
            <w:r w:rsidRPr="00127ECF">
              <w:rPr>
                <w:rFonts w:ascii="Times New Roman" w:eastAsia="Times New Roman" w:hAnsi="Times New Roman" w:cs="Times New Roman"/>
                <w:sz w:val="28"/>
                <w:szCs w:val="28"/>
              </w:rPr>
              <w:t xml:space="preserve"> Vi </w:t>
            </w:r>
            <w:proofErr w:type="spellStart"/>
            <w:r w:rsidRPr="00127ECF">
              <w:rPr>
                <w:rFonts w:ascii="Times New Roman" w:eastAsia="Times New Roman" w:hAnsi="Times New Roman" w:cs="Times New Roman"/>
                <w:sz w:val="28"/>
                <w:szCs w:val="28"/>
              </w:rPr>
              <w:t>Sóng</w:t>
            </w:r>
            <w:proofErr w:type="spellEnd"/>
          </w:p>
        </w:tc>
        <w:tc>
          <w:tcPr>
            <w:tcW w:w="1035" w:type="dxa"/>
            <w:tcBorders>
              <w:top w:val="nil"/>
              <w:left w:val="nil"/>
              <w:bottom w:val="single" w:sz="8" w:space="0" w:color="000000"/>
              <w:right w:val="single" w:sz="8" w:space="0" w:color="000000"/>
            </w:tcBorders>
            <w:shd w:val="clear" w:color="auto" w:fill="auto"/>
            <w:vAlign w:val="center"/>
          </w:tcPr>
          <w:p w14:paraId="6B52BD4D" w14:textId="77777777" w:rsidR="00DF21F4" w:rsidRPr="00127ECF" w:rsidRDefault="00DF21F4" w:rsidP="00127ECF">
            <w:pPr>
              <w:spacing w:line="360" w:lineRule="auto"/>
              <w:jc w:val="both"/>
              <w:rPr>
                <w:rFonts w:ascii="Times New Roman" w:eastAsia="Times New Roman" w:hAnsi="Times New Roman" w:cs="Times New Roman"/>
                <w:color w:val="000000"/>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60352FA7"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71FD1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7078357"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3.800.000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646AA1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3.800.000</w:t>
            </w:r>
          </w:p>
        </w:tc>
      </w:tr>
      <w:tr w:rsidR="00DF21F4" w:rsidRPr="00127ECF" w14:paraId="3B1E5F6C"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4790CCCA"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9</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90D3A8D"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Lò</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nướng</w:t>
            </w:r>
            <w:proofErr w:type="spellEnd"/>
          </w:p>
        </w:tc>
        <w:tc>
          <w:tcPr>
            <w:tcW w:w="1035" w:type="dxa"/>
            <w:tcBorders>
              <w:top w:val="nil"/>
              <w:left w:val="nil"/>
              <w:bottom w:val="single" w:sz="8" w:space="0" w:color="000000"/>
              <w:right w:val="single" w:sz="8" w:space="0" w:color="000000"/>
            </w:tcBorders>
            <w:shd w:val="clear" w:color="auto" w:fill="auto"/>
            <w:vAlign w:val="center"/>
          </w:tcPr>
          <w:p w14:paraId="2B8BEC8B" w14:textId="77777777" w:rsidR="00DF21F4" w:rsidRPr="00127ECF" w:rsidRDefault="00DF21F4" w:rsidP="00127ECF">
            <w:pPr>
              <w:spacing w:line="360" w:lineRule="auto"/>
              <w:jc w:val="both"/>
              <w:rPr>
                <w:rFonts w:ascii="Times New Roman" w:eastAsia="Times New Roman" w:hAnsi="Times New Roman" w:cs="Times New Roman"/>
                <w:color w:val="000000"/>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31FE689D"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0019E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6EE04E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7.200.000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43F4A9D"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7.200.000</w:t>
            </w:r>
          </w:p>
        </w:tc>
      </w:tr>
      <w:tr w:rsidR="00DF21F4" w:rsidRPr="00127ECF" w14:paraId="4D42ABA4"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173F8BC7"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10</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E20717"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lạnh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tủ</w:t>
            </w:r>
            <w:proofErr w:type="spellEnd"/>
            <w:r w:rsidRPr="00127ECF">
              <w:rPr>
                <w:rFonts w:ascii="Times New Roman" w:eastAsia="Times New Roman" w:hAnsi="Times New Roman" w:cs="Times New Roman"/>
                <w:sz w:val="28"/>
                <w:szCs w:val="28"/>
              </w:rPr>
              <w:t xml:space="preserve"> đông</w:t>
            </w:r>
          </w:p>
        </w:tc>
        <w:tc>
          <w:tcPr>
            <w:tcW w:w="1035" w:type="dxa"/>
            <w:tcBorders>
              <w:top w:val="nil"/>
              <w:left w:val="nil"/>
              <w:bottom w:val="single" w:sz="8" w:space="0" w:color="000000"/>
              <w:right w:val="single" w:sz="8" w:space="0" w:color="000000"/>
            </w:tcBorders>
            <w:shd w:val="clear" w:color="auto" w:fill="auto"/>
            <w:vAlign w:val="center"/>
          </w:tcPr>
          <w:p w14:paraId="2936E73B"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3A518F3C"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5F0D19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2A5F4DC"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56.000.000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AF75B0"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56.000.000</w:t>
            </w:r>
          </w:p>
        </w:tc>
      </w:tr>
      <w:tr w:rsidR="00DF21F4" w:rsidRPr="00127ECF" w14:paraId="2EBD7F28" w14:textId="77777777" w:rsidTr="00D125B3">
        <w:trPr>
          <w:trHeight w:val="172"/>
        </w:trPr>
        <w:tc>
          <w:tcPr>
            <w:tcW w:w="890" w:type="dxa"/>
            <w:tcBorders>
              <w:top w:val="nil"/>
              <w:left w:val="single" w:sz="8" w:space="0" w:color="000000"/>
              <w:bottom w:val="single" w:sz="4" w:space="0" w:color="auto"/>
              <w:right w:val="single" w:sz="8" w:space="0" w:color="000000"/>
            </w:tcBorders>
            <w:shd w:val="clear" w:color="auto" w:fill="auto"/>
            <w:vAlign w:val="center"/>
          </w:tcPr>
          <w:p w14:paraId="11BF9017"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11</w:t>
            </w:r>
          </w:p>
        </w:tc>
        <w:tc>
          <w:tcPr>
            <w:tcW w:w="1935"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7D079034"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Hệ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bếp</w:t>
            </w:r>
            <w:proofErr w:type="spellEnd"/>
            <w:r w:rsidRPr="00127ECF">
              <w:rPr>
                <w:rFonts w:ascii="Times New Roman" w:eastAsia="Times New Roman" w:hAnsi="Times New Roman" w:cs="Times New Roman"/>
                <w:sz w:val="28"/>
                <w:szCs w:val="28"/>
              </w:rPr>
              <w:t xml:space="preserve"> ga</w:t>
            </w:r>
          </w:p>
        </w:tc>
        <w:tc>
          <w:tcPr>
            <w:tcW w:w="1035" w:type="dxa"/>
            <w:tcBorders>
              <w:top w:val="nil"/>
              <w:left w:val="nil"/>
              <w:bottom w:val="single" w:sz="4" w:space="0" w:color="auto"/>
              <w:right w:val="single" w:sz="8" w:space="0" w:color="000000"/>
            </w:tcBorders>
            <w:shd w:val="clear" w:color="auto" w:fill="auto"/>
            <w:vAlign w:val="center"/>
          </w:tcPr>
          <w:p w14:paraId="26341088"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990" w:type="dxa"/>
            <w:tcBorders>
              <w:top w:val="nil"/>
              <w:left w:val="nil"/>
              <w:bottom w:val="single" w:sz="4" w:space="0" w:color="auto"/>
              <w:right w:val="single" w:sz="8" w:space="0" w:color="000000"/>
            </w:tcBorders>
            <w:shd w:val="clear" w:color="auto" w:fill="auto"/>
            <w:vAlign w:val="center"/>
          </w:tcPr>
          <w:p w14:paraId="366AEBC7"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6" w:space="0" w:color="000000"/>
              <w:left w:val="single" w:sz="6" w:space="0" w:color="000000"/>
              <w:bottom w:val="single" w:sz="4" w:space="0" w:color="auto"/>
              <w:right w:val="single" w:sz="6" w:space="0" w:color="000000"/>
            </w:tcBorders>
            <w:tcMar>
              <w:top w:w="40" w:type="dxa"/>
              <w:left w:w="40" w:type="dxa"/>
              <w:bottom w:w="40" w:type="dxa"/>
              <w:right w:w="40" w:type="dxa"/>
            </w:tcMar>
            <w:vAlign w:val="bottom"/>
          </w:tcPr>
          <w:p w14:paraId="3EE3F7E0"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000000"/>
              <w:left w:val="single" w:sz="6" w:space="0" w:color="000000"/>
              <w:bottom w:val="single" w:sz="4" w:space="0" w:color="auto"/>
              <w:right w:val="single" w:sz="6" w:space="0" w:color="000000"/>
            </w:tcBorders>
            <w:tcMar>
              <w:top w:w="40" w:type="dxa"/>
              <w:left w:w="40" w:type="dxa"/>
              <w:bottom w:w="40" w:type="dxa"/>
              <w:right w:w="40" w:type="dxa"/>
            </w:tcMar>
            <w:vAlign w:val="bottom"/>
          </w:tcPr>
          <w:p w14:paraId="4AA92A4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10.000.000</w:t>
            </w:r>
          </w:p>
        </w:tc>
        <w:tc>
          <w:tcPr>
            <w:tcW w:w="1701" w:type="dxa"/>
            <w:tcBorders>
              <w:top w:val="single" w:sz="6" w:space="0" w:color="000000"/>
              <w:left w:val="single" w:sz="6" w:space="0" w:color="000000"/>
              <w:bottom w:val="single" w:sz="4" w:space="0" w:color="auto"/>
              <w:right w:val="single" w:sz="6" w:space="0" w:color="000000"/>
            </w:tcBorders>
            <w:tcMar>
              <w:top w:w="40" w:type="dxa"/>
              <w:left w:w="40" w:type="dxa"/>
              <w:bottom w:w="40" w:type="dxa"/>
              <w:right w:w="40" w:type="dxa"/>
            </w:tcMar>
            <w:vAlign w:val="bottom"/>
          </w:tcPr>
          <w:p w14:paraId="56C716AB"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10.000.000</w:t>
            </w:r>
          </w:p>
        </w:tc>
      </w:tr>
      <w:tr w:rsidR="00DF21F4" w:rsidRPr="00127ECF" w14:paraId="51C9D299" w14:textId="77777777" w:rsidTr="00D125B3">
        <w:trPr>
          <w:trHeight w:val="172"/>
        </w:trPr>
        <w:tc>
          <w:tcPr>
            <w:tcW w:w="890" w:type="dxa"/>
            <w:tcBorders>
              <w:top w:val="single" w:sz="4" w:space="0" w:color="auto"/>
              <w:left w:val="single" w:sz="4" w:space="0" w:color="auto"/>
              <w:bottom w:val="single" w:sz="4" w:space="0" w:color="auto"/>
              <w:right w:val="single" w:sz="4" w:space="0" w:color="auto"/>
            </w:tcBorders>
            <w:shd w:val="clear" w:color="auto" w:fill="auto"/>
            <w:vAlign w:val="center"/>
          </w:tcPr>
          <w:p w14:paraId="36C3DDA0"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lastRenderedPageBreak/>
              <w:t>12</w:t>
            </w:r>
          </w:p>
        </w:tc>
        <w:tc>
          <w:tcPr>
            <w:tcW w:w="19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31A1087"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Xe </w:t>
            </w:r>
            <w:proofErr w:type="spellStart"/>
            <w:r w:rsidRPr="00127ECF">
              <w:rPr>
                <w:rFonts w:ascii="Times New Roman" w:eastAsia="Times New Roman" w:hAnsi="Times New Roman" w:cs="Times New Roman"/>
                <w:sz w:val="28"/>
                <w:szCs w:val="28"/>
              </w:rPr>
              <w:t>đẩy</w:t>
            </w:r>
            <w:proofErr w:type="spellEnd"/>
            <w:r w:rsidRPr="00127ECF">
              <w:rPr>
                <w:rFonts w:ascii="Times New Roman" w:eastAsia="Times New Roman" w:hAnsi="Times New Roman" w:cs="Times New Roman"/>
                <w:sz w:val="28"/>
                <w:szCs w:val="28"/>
              </w:rPr>
              <w:t xml:space="preserve"> nguyên </w:t>
            </w:r>
            <w:proofErr w:type="spellStart"/>
            <w:r w:rsidRPr="00127ECF">
              <w:rPr>
                <w:rFonts w:ascii="Times New Roman" w:eastAsia="Times New Roman" w:hAnsi="Times New Roman" w:cs="Times New Roman"/>
                <w:sz w:val="28"/>
                <w:szCs w:val="28"/>
              </w:rPr>
              <w:t>vật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liệu</w:t>
            </w:r>
            <w:proofErr w:type="spellEnd"/>
          </w:p>
        </w:tc>
        <w:tc>
          <w:tcPr>
            <w:tcW w:w="1035" w:type="dxa"/>
            <w:tcBorders>
              <w:top w:val="single" w:sz="4" w:space="0" w:color="auto"/>
              <w:left w:val="single" w:sz="4" w:space="0" w:color="auto"/>
              <w:bottom w:val="single" w:sz="4" w:space="0" w:color="auto"/>
              <w:right w:val="single" w:sz="4" w:space="0" w:color="auto"/>
            </w:tcBorders>
            <w:shd w:val="clear" w:color="auto" w:fill="auto"/>
            <w:vAlign w:val="center"/>
          </w:tcPr>
          <w:p w14:paraId="69F8D6DE"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0A57FBF6" w14:textId="77777777" w:rsidR="00DF21F4" w:rsidRPr="00127ECF" w:rsidRDefault="00DF21F4" w:rsidP="00127ECF">
            <w:pPr>
              <w:spacing w:line="360" w:lineRule="auto"/>
              <w:rPr>
                <w:rFonts w:ascii="Times New Roman" w:eastAsia="Times New Roman" w:hAnsi="Times New Roman" w:cs="Times New Roman"/>
                <w:color w:val="000000"/>
                <w:sz w:val="28"/>
                <w:szCs w:val="28"/>
              </w:rPr>
            </w:pPr>
          </w:p>
        </w:tc>
        <w:tc>
          <w:tcPr>
            <w:tcW w:w="10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C69C2C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w:t>
            </w:r>
          </w:p>
        </w:tc>
        <w:tc>
          <w:tcPr>
            <w:tcW w:w="1556"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3061AE1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800.000</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60C74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4.000.000</w:t>
            </w:r>
          </w:p>
        </w:tc>
      </w:tr>
      <w:tr w:rsidR="00DF21F4" w:rsidRPr="00127ECF" w14:paraId="25D0056C" w14:textId="77777777" w:rsidTr="00D125B3">
        <w:trPr>
          <w:trHeight w:val="172"/>
        </w:trPr>
        <w:tc>
          <w:tcPr>
            <w:tcW w:w="890" w:type="dxa"/>
            <w:tcBorders>
              <w:top w:val="single" w:sz="4" w:space="0" w:color="auto"/>
              <w:left w:val="single" w:sz="8" w:space="0" w:color="000000"/>
              <w:bottom w:val="single" w:sz="8" w:space="0" w:color="000000"/>
              <w:right w:val="single" w:sz="8" w:space="0" w:color="000000"/>
            </w:tcBorders>
            <w:shd w:val="clear" w:color="auto" w:fill="auto"/>
            <w:vAlign w:val="center"/>
          </w:tcPr>
          <w:p w14:paraId="46A10F53"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13</w:t>
            </w:r>
          </w:p>
        </w:tc>
        <w:tc>
          <w:tcPr>
            <w:tcW w:w="1935"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2BD5B187"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nấu</w:t>
            </w:r>
            <w:proofErr w:type="spellEnd"/>
            <w:r w:rsidRPr="00127ECF">
              <w:rPr>
                <w:rFonts w:ascii="Times New Roman" w:eastAsia="Times New Roman" w:hAnsi="Times New Roman" w:cs="Times New Roman"/>
                <w:sz w:val="28"/>
                <w:szCs w:val="28"/>
              </w:rPr>
              <w:t xml:space="preserve"> cơm</w:t>
            </w:r>
          </w:p>
        </w:tc>
        <w:tc>
          <w:tcPr>
            <w:tcW w:w="1035" w:type="dxa"/>
            <w:tcBorders>
              <w:top w:val="single" w:sz="4" w:space="0" w:color="auto"/>
              <w:left w:val="nil"/>
              <w:bottom w:val="single" w:sz="8" w:space="0" w:color="000000"/>
              <w:right w:val="single" w:sz="8" w:space="0" w:color="000000"/>
            </w:tcBorders>
            <w:shd w:val="clear" w:color="auto" w:fill="auto"/>
            <w:vAlign w:val="center"/>
          </w:tcPr>
          <w:p w14:paraId="400861BC"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single" w:sz="4" w:space="0" w:color="auto"/>
              <w:left w:val="nil"/>
              <w:bottom w:val="single" w:sz="8" w:space="0" w:color="000000"/>
              <w:right w:val="single" w:sz="8" w:space="0" w:color="000000"/>
            </w:tcBorders>
            <w:shd w:val="clear" w:color="auto" w:fill="auto"/>
            <w:vAlign w:val="center"/>
          </w:tcPr>
          <w:p w14:paraId="1C9A2D09"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61BE6D8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617D149B"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25.000.000</w:t>
            </w:r>
          </w:p>
        </w:tc>
        <w:tc>
          <w:tcPr>
            <w:tcW w:w="1701"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168C777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25.000.000</w:t>
            </w:r>
          </w:p>
        </w:tc>
      </w:tr>
      <w:tr w:rsidR="00DF21F4" w:rsidRPr="00127ECF" w14:paraId="6E078DB1"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386CB702"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14</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B59919"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Thùng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đá</w:t>
            </w:r>
            <w:proofErr w:type="spellEnd"/>
          </w:p>
        </w:tc>
        <w:tc>
          <w:tcPr>
            <w:tcW w:w="1035" w:type="dxa"/>
            <w:tcBorders>
              <w:top w:val="nil"/>
              <w:left w:val="nil"/>
              <w:bottom w:val="single" w:sz="8" w:space="0" w:color="000000"/>
              <w:right w:val="single" w:sz="8" w:space="0" w:color="000000"/>
            </w:tcBorders>
            <w:shd w:val="clear" w:color="auto" w:fill="auto"/>
            <w:vAlign w:val="center"/>
          </w:tcPr>
          <w:p w14:paraId="7ABF37F5"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14D2B714"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2C6448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3F7C6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D937BF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3.000.000</w:t>
            </w:r>
          </w:p>
        </w:tc>
      </w:tr>
      <w:tr w:rsidR="00DF21F4" w:rsidRPr="00127ECF" w14:paraId="74AD935D"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32D3ACC6"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15</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D97E9F0"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POS)</w:t>
            </w:r>
          </w:p>
        </w:tc>
        <w:tc>
          <w:tcPr>
            <w:tcW w:w="1035" w:type="dxa"/>
            <w:tcBorders>
              <w:top w:val="nil"/>
              <w:left w:val="nil"/>
              <w:bottom w:val="single" w:sz="8" w:space="0" w:color="000000"/>
              <w:right w:val="single" w:sz="8" w:space="0" w:color="000000"/>
            </w:tcBorders>
            <w:shd w:val="clear" w:color="auto" w:fill="auto"/>
            <w:vAlign w:val="center"/>
          </w:tcPr>
          <w:p w14:paraId="47F69D5D"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5AFFD851"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1A8BF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787C3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11.000.000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41282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11.000.000</w:t>
            </w:r>
          </w:p>
        </w:tc>
      </w:tr>
      <w:tr w:rsidR="00DF21F4" w:rsidRPr="00127ECF" w14:paraId="0BAA61D4"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41FB5005"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16</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139A5C2"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in(</w:t>
            </w:r>
            <w:proofErr w:type="spellStart"/>
            <w:r w:rsidRPr="00127ECF">
              <w:rPr>
                <w:rFonts w:ascii="Times New Roman" w:eastAsia="Times New Roman" w:hAnsi="Times New Roman" w:cs="Times New Roman"/>
                <w:sz w:val="28"/>
                <w:szCs w:val="28"/>
              </w:rPr>
              <w:t>Bill</w:t>
            </w:r>
            <w:proofErr w:type="spellEnd"/>
            <w:r w:rsidRPr="00127ECF">
              <w:rPr>
                <w:rFonts w:ascii="Times New Roman" w:eastAsia="Times New Roman" w:hAnsi="Times New Roman" w:cs="Times New Roman"/>
                <w:sz w:val="28"/>
                <w:szCs w:val="28"/>
              </w:rPr>
              <w:t>)</w:t>
            </w:r>
          </w:p>
        </w:tc>
        <w:tc>
          <w:tcPr>
            <w:tcW w:w="1035" w:type="dxa"/>
            <w:tcBorders>
              <w:top w:val="nil"/>
              <w:left w:val="nil"/>
              <w:bottom w:val="single" w:sz="8" w:space="0" w:color="000000"/>
              <w:right w:val="single" w:sz="8" w:space="0" w:color="000000"/>
            </w:tcBorders>
            <w:shd w:val="clear" w:color="auto" w:fill="auto"/>
            <w:vAlign w:val="center"/>
          </w:tcPr>
          <w:p w14:paraId="7B98EA6D"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34664777"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D0816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01898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1.800.000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A06384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1.800.000</w:t>
            </w:r>
          </w:p>
        </w:tc>
      </w:tr>
      <w:tr w:rsidR="00DF21F4" w:rsidRPr="00127ECF" w14:paraId="02604F20" w14:textId="77777777" w:rsidTr="00D125B3">
        <w:trPr>
          <w:trHeight w:val="242"/>
        </w:trPr>
        <w:tc>
          <w:tcPr>
            <w:tcW w:w="890" w:type="dxa"/>
            <w:tcBorders>
              <w:top w:val="nil"/>
              <w:left w:val="single" w:sz="8" w:space="0" w:color="000000"/>
              <w:bottom w:val="single" w:sz="8" w:space="0" w:color="000000"/>
              <w:right w:val="single" w:sz="8" w:space="0" w:color="000000"/>
            </w:tcBorders>
            <w:shd w:val="clear" w:color="auto" w:fill="auto"/>
            <w:vAlign w:val="center"/>
          </w:tcPr>
          <w:p w14:paraId="2277A78F"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17</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363CC80"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Quạt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trần</w:t>
            </w:r>
            <w:proofErr w:type="spellEnd"/>
          </w:p>
        </w:tc>
        <w:tc>
          <w:tcPr>
            <w:tcW w:w="1035" w:type="dxa"/>
            <w:tcBorders>
              <w:top w:val="nil"/>
              <w:left w:val="nil"/>
              <w:bottom w:val="single" w:sz="8" w:space="0" w:color="000000"/>
              <w:right w:val="single" w:sz="8" w:space="0" w:color="000000"/>
            </w:tcBorders>
            <w:shd w:val="clear" w:color="auto" w:fill="auto"/>
            <w:vAlign w:val="center"/>
          </w:tcPr>
          <w:p w14:paraId="06A92325"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21B5F159"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F8B1EE"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ECEE60D"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5C84D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12.000.000</w:t>
            </w:r>
          </w:p>
        </w:tc>
      </w:tr>
      <w:tr w:rsidR="00DF21F4" w:rsidRPr="00127ECF" w14:paraId="505C9295"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43C82224"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18</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D29CAA"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chấm</w:t>
            </w:r>
            <w:proofErr w:type="spellEnd"/>
            <w:r w:rsidRPr="00127ECF">
              <w:rPr>
                <w:rFonts w:ascii="Times New Roman" w:eastAsia="Times New Roman" w:hAnsi="Times New Roman" w:cs="Times New Roman"/>
                <w:sz w:val="28"/>
                <w:szCs w:val="28"/>
              </w:rPr>
              <w:t xml:space="preserve"> công</w:t>
            </w:r>
          </w:p>
        </w:tc>
        <w:tc>
          <w:tcPr>
            <w:tcW w:w="1035" w:type="dxa"/>
            <w:tcBorders>
              <w:top w:val="nil"/>
              <w:left w:val="nil"/>
              <w:bottom w:val="single" w:sz="8" w:space="0" w:color="000000"/>
              <w:right w:val="single" w:sz="8" w:space="0" w:color="000000"/>
            </w:tcBorders>
            <w:shd w:val="clear" w:color="auto" w:fill="auto"/>
            <w:vAlign w:val="center"/>
          </w:tcPr>
          <w:p w14:paraId="7DD11194"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589C434A"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DCE56B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E13C0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C82C6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3.000.000</w:t>
            </w:r>
          </w:p>
        </w:tc>
      </w:tr>
      <w:tr w:rsidR="00DF21F4" w:rsidRPr="00127ECF" w14:paraId="1E3EB27F"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0A704130"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19</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F8186DD"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camera</w:t>
            </w:r>
            <w:proofErr w:type="spellEnd"/>
          </w:p>
        </w:tc>
        <w:tc>
          <w:tcPr>
            <w:tcW w:w="1035" w:type="dxa"/>
            <w:tcBorders>
              <w:top w:val="nil"/>
              <w:left w:val="nil"/>
              <w:bottom w:val="single" w:sz="8" w:space="0" w:color="000000"/>
              <w:right w:val="single" w:sz="8" w:space="0" w:color="000000"/>
            </w:tcBorders>
            <w:shd w:val="clear" w:color="auto" w:fill="auto"/>
            <w:vAlign w:val="center"/>
          </w:tcPr>
          <w:p w14:paraId="771F7724"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0D2A9C63"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BE42A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C0EEAF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58BC5B"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5.000.000</w:t>
            </w:r>
          </w:p>
        </w:tc>
      </w:tr>
      <w:tr w:rsidR="00DF21F4" w:rsidRPr="00127ECF" w14:paraId="18C5316A"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665277E5"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CE6A28"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hòa</w:t>
            </w:r>
            <w:proofErr w:type="spellEnd"/>
          </w:p>
        </w:tc>
        <w:tc>
          <w:tcPr>
            <w:tcW w:w="1035" w:type="dxa"/>
            <w:tcBorders>
              <w:top w:val="nil"/>
              <w:left w:val="nil"/>
              <w:bottom w:val="single" w:sz="8" w:space="0" w:color="000000"/>
              <w:right w:val="single" w:sz="8" w:space="0" w:color="000000"/>
            </w:tcBorders>
            <w:shd w:val="clear" w:color="auto" w:fill="auto"/>
            <w:vAlign w:val="center"/>
          </w:tcPr>
          <w:p w14:paraId="7DCB2B76"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764F5123"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BE8B4E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71189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7.000.000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2C98A2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28.000.000</w:t>
            </w:r>
          </w:p>
        </w:tc>
      </w:tr>
      <w:tr w:rsidR="00DF21F4" w:rsidRPr="00127ECF" w14:paraId="5C97C443"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60057B09"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21</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4DE5B4"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Tivi</w:t>
            </w:r>
            <w:proofErr w:type="spellEnd"/>
          </w:p>
        </w:tc>
        <w:tc>
          <w:tcPr>
            <w:tcW w:w="1035" w:type="dxa"/>
            <w:tcBorders>
              <w:top w:val="nil"/>
              <w:left w:val="nil"/>
              <w:bottom w:val="single" w:sz="8" w:space="0" w:color="000000"/>
              <w:right w:val="single" w:sz="8" w:space="0" w:color="000000"/>
            </w:tcBorders>
            <w:shd w:val="clear" w:color="auto" w:fill="auto"/>
            <w:vAlign w:val="center"/>
          </w:tcPr>
          <w:p w14:paraId="407217A3"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74019B9B"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CBB8FE0"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8B8D45"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B76482"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10.000.000</w:t>
            </w:r>
          </w:p>
        </w:tc>
      </w:tr>
      <w:tr w:rsidR="00DF21F4" w:rsidRPr="00127ECF" w14:paraId="061B0C78"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4551340D"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22</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46BE46"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Ô che </w:t>
            </w:r>
            <w:proofErr w:type="spellStart"/>
            <w:r w:rsidRPr="00127ECF">
              <w:rPr>
                <w:rFonts w:ascii="Times New Roman" w:eastAsia="Times New Roman" w:hAnsi="Times New Roman" w:cs="Times New Roman"/>
                <w:sz w:val="28"/>
                <w:szCs w:val="28"/>
              </w:rPr>
              <w:t>nắng</w:t>
            </w:r>
            <w:proofErr w:type="spellEnd"/>
          </w:p>
        </w:tc>
        <w:tc>
          <w:tcPr>
            <w:tcW w:w="1035" w:type="dxa"/>
            <w:tcBorders>
              <w:top w:val="nil"/>
              <w:left w:val="nil"/>
              <w:bottom w:val="single" w:sz="8" w:space="0" w:color="000000"/>
              <w:right w:val="single" w:sz="8" w:space="0" w:color="000000"/>
            </w:tcBorders>
            <w:shd w:val="clear" w:color="auto" w:fill="auto"/>
            <w:vAlign w:val="center"/>
          </w:tcPr>
          <w:p w14:paraId="4FFE5E51"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6C752FED"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BC838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90E58DC"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673DE10"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w:t>
            </w:r>
          </w:p>
        </w:tc>
      </w:tr>
      <w:tr w:rsidR="00DF21F4" w:rsidRPr="00127ECF" w14:paraId="52C215BA"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56BA0659"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23</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926B5C"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Hộp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đựng</w:t>
            </w:r>
            <w:proofErr w:type="spellEnd"/>
            <w:r w:rsidRPr="00127ECF">
              <w:rPr>
                <w:rFonts w:ascii="Times New Roman" w:eastAsia="Times New Roman" w:hAnsi="Times New Roman" w:cs="Times New Roman"/>
                <w:sz w:val="28"/>
                <w:szCs w:val="28"/>
              </w:rPr>
              <w:t xml:space="preserve"> cơm(</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online</w:t>
            </w:r>
            <w:proofErr w:type="spellEnd"/>
            <w:r w:rsidRPr="00127ECF">
              <w:rPr>
                <w:rFonts w:ascii="Times New Roman" w:eastAsia="Times New Roman" w:hAnsi="Times New Roman" w:cs="Times New Roman"/>
                <w:sz w:val="28"/>
                <w:szCs w:val="28"/>
              </w:rPr>
              <w:t>)</w:t>
            </w:r>
          </w:p>
        </w:tc>
        <w:tc>
          <w:tcPr>
            <w:tcW w:w="1035" w:type="dxa"/>
            <w:tcBorders>
              <w:top w:val="nil"/>
              <w:left w:val="nil"/>
              <w:bottom w:val="single" w:sz="8" w:space="0" w:color="000000"/>
              <w:right w:val="single" w:sz="8" w:space="0" w:color="000000"/>
            </w:tcBorders>
            <w:shd w:val="clear" w:color="auto" w:fill="auto"/>
            <w:vAlign w:val="center"/>
          </w:tcPr>
          <w:p w14:paraId="412D78E5"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0883C62E"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256962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w:t>
            </w:r>
          </w:p>
        </w:tc>
        <w:tc>
          <w:tcPr>
            <w:tcW w:w="1556"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CAF59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w:t>
            </w:r>
          </w:p>
        </w:tc>
        <w:tc>
          <w:tcPr>
            <w:tcW w:w="170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B3B734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w:t>
            </w:r>
          </w:p>
        </w:tc>
      </w:tr>
      <w:tr w:rsidR="00DF21F4" w:rsidRPr="00127ECF" w14:paraId="1A4FCB25" w14:textId="77777777" w:rsidTr="00D125B3">
        <w:trPr>
          <w:trHeight w:val="172"/>
        </w:trPr>
        <w:tc>
          <w:tcPr>
            <w:tcW w:w="890" w:type="dxa"/>
            <w:tcBorders>
              <w:top w:val="nil"/>
              <w:left w:val="single" w:sz="8" w:space="0" w:color="000000"/>
              <w:bottom w:val="single" w:sz="4" w:space="0" w:color="auto"/>
              <w:right w:val="single" w:sz="8" w:space="0" w:color="000000"/>
            </w:tcBorders>
            <w:shd w:val="clear" w:color="auto" w:fill="auto"/>
            <w:vAlign w:val="center"/>
          </w:tcPr>
          <w:p w14:paraId="7AC85D7A"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24</w:t>
            </w:r>
          </w:p>
        </w:tc>
        <w:tc>
          <w:tcPr>
            <w:tcW w:w="1935"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bottom"/>
          </w:tcPr>
          <w:p w14:paraId="73B71A83"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Cây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nóng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lastRenderedPageBreak/>
              <w:t>lạnh</w:t>
            </w:r>
            <w:proofErr w:type="spellEnd"/>
          </w:p>
        </w:tc>
        <w:tc>
          <w:tcPr>
            <w:tcW w:w="1035" w:type="dxa"/>
            <w:tcBorders>
              <w:top w:val="nil"/>
              <w:left w:val="nil"/>
              <w:bottom w:val="single" w:sz="4" w:space="0" w:color="auto"/>
              <w:right w:val="single" w:sz="8" w:space="0" w:color="000000"/>
            </w:tcBorders>
            <w:shd w:val="clear" w:color="auto" w:fill="auto"/>
            <w:vAlign w:val="center"/>
          </w:tcPr>
          <w:p w14:paraId="528103E8"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4" w:space="0" w:color="auto"/>
              <w:right w:val="single" w:sz="8" w:space="0" w:color="000000"/>
            </w:tcBorders>
            <w:shd w:val="clear" w:color="auto" w:fill="auto"/>
            <w:vAlign w:val="center"/>
          </w:tcPr>
          <w:p w14:paraId="3A7FBFE9"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000000"/>
              <w:left w:val="single" w:sz="6" w:space="0" w:color="000000"/>
              <w:bottom w:val="single" w:sz="4" w:space="0" w:color="auto"/>
              <w:right w:val="single" w:sz="6" w:space="0" w:color="000000"/>
            </w:tcBorders>
            <w:tcMar>
              <w:top w:w="40" w:type="dxa"/>
              <w:left w:w="40" w:type="dxa"/>
              <w:bottom w:w="40" w:type="dxa"/>
              <w:right w:w="40" w:type="dxa"/>
            </w:tcMar>
            <w:vAlign w:val="bottom"/>
          </w:tcPr>
          <w:p w14:paraId="51F2254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w:t>
            </w:r>
          </w:p>
        </w:tc>
        <w:tc>
          <w:tcPr>
            <w:tcW w:w="1556" w:type="dxa"/>
            <w:tcBorders>
              <w:top w:val="single" w:sz="7" w:space="0" w:color="000000"/>
              <w:left w:val="single" w:sz="7" w:space="0" w:color="000000"/>
              <w:bottom w:val="single" w:sz="4" w:space="0" w:color="auto"/>
              <w:right w:val="single" w:sz="7" w:space="0" w:color="000000"/>
            </w:tcBorders>
            <w:tcMar>
              <w:top w:w="40" w:type="dxa"/>
              <w:left w:w="40" w:type="dxa"/>
              <w:bottom w:w="40" w:type="dxa"/>
              <w:right w:w="40" w:type="dxa"/>
            </w:tcMar>
            <w:vAlign w:val="bottom"/>
          </w:tcPr>
          <w:p w14:paraId="518E357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4.000.000</w:t>
            </w:r>
          </w:p>
        </w:tc>
        <w:tc>
          <w:tcPr>
            <w:tcW w:w="1701" w:type="dxa"/>
            <w:tcBorders>
              <w:top w:val="single" w:sz="7" w:space="0" w:color="000000"/>
              <w:left w:val="single" w:sz="7" w:space="0" w:color="000000"/>
              <w:bottom w:val="single" w:sz="4" w:space="0" w:color="auto"/>
              <w:right w:val="single" w:sz="7" w:space="0" w:color="000000"/>
            </w:tcBorders>
            <w:tcMar>
              <w:top w:w="40" w:type="dxa"/>
              <w:left w:w="40" w:type="dxa"/>
              <w:bottom w:w="40" w:type="dxa"/>
              <w:right w:w="40" w:type="dxa"/>
            </w:tcMar>
            <w:vAlign w:val="bottom"/>
          </w:tcPr>
          <w:p w14:paraId="57A61A67"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8.000.000</w:t>
            </w:r>
          </w:p>
        </w:tc>
      </w:tr>
      <w:tr w:rsidR="00DF21F4" w:rsidRPr="00127ECF" w14:paraId="77F1CC5A" w14:textId="77777777" w:rsidTr="00D125B3">
        <w:trPr>
          <w:trHeight w:val="172"/>
        </w:trPr>
        <w:tc>
          <w:tcPr>
            <w:tcW w:w="890" w:type="dxa"/>
            <w:tcBorders>
              <w:top w:val="single" w:sz="4" w:space="0" w:color="auto"/>
              <w:left w:val="single" w:sz="4" w:space="0" w:color="auto"/>
              <w:bottom w:val="single" w:sz="4" w:space="0" w:color="auto"/>
              <w:right w:val="single" w:sz="4" w:space="0" w:color="auto"/>
            </w:tcBorders>
            <w:shd w:val="clear" w:color="auto" w:fill="auto"/>
            <w:vAlign w:val="center"/>
          </w:tcPr>
          <w:p w14:paraId="0231093C"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w:t>
            </w:r>
          </w:p>
        </w:tc>
        <w:tc>
          <w:tcPr>
            <w:tcW w:w="193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2E3BFE84"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Ban </w:t>
            </w:r>
            <w:proofErr w:type="spellStart"/>
            <w:r w:rsidRPr="00127ECF">
              <w:rPr>
                <w:rFonts w:ascii="Times New Roman" w:eastAsia="Times New Roman" w:hAnsi="Times New Roman" w:cs="Times New Roman"/>
                <w:sz w:val="28"/>
                <w:szCs w:val="28"/>
              </w:rPr>
              <w:t>thần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tài</w:t>
            </w:r>
            <w:proofErr w:type="spellEnd"/>
          </w:p>
        </w:tc>
        <w:tc>
          <w:tcPr>
            <w:tcW w:w="1035" w:type="dxa"/>
            <w:tcBorders>
              <w:top w:val="single" w:sz="4" w:space="0" w:color="auto"/>
              <w:left w:val="single" w:sz="4" w:space="0" w:color="auto"/>
              <w:bottom w:val="single" w:sz="4" w:space="0" w:color="auto"/>
              <w:right w:val="single" w:sz="4" w:space="0" w:color="auto"/>
            </w:tcBorders>
            <w:shd w:val="clear" w:color="auto" w:fill="auto"/>
            <w:vAlign w:val="center"/>
          </w:tcPr>
          <w:p w14:paraId="4E9FDEE1"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14:paraId="66362ECF"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47AEA992"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2AC0ED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5.000.000</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6DC349C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5.000.000</w:t>
            </w:r>
          </w:p>
        </w:tc>
      </w:tr>
      <w:tr w:rsidR="00DF21F4" w:rsidRPr="00127ECF" w14:paraId="7AC5FE98" w14:textId="77777777" w:rsidTr="00D125B3">
        <w:trPr>
          <w:trHeight w:val="172"/>
        </w:trPr>
        <w:tc>
          <w:tcPr>
            <w:tcW w:w="890" w:type="dxa"/>
            <w:tcBorders>
              <w:top w:val="single" w:sz="4" w:space="0" w:color="auto"/>
              <w:left w:val="single" w:sz="8" w:space="0" w:color="000000"/>
              <w:bottom w:val="single" w:sz="8" w:space="0" w:color="000000"/>
              <w:right w:val="single" w:sz="8" w:space="0" w:color="000000"/>
            </w:tcBorders>
            <w:shd w:val="clear" w:color="auto" w:fill="auto"/>
            <w:vAlign w:val="center"/>
          </w:tcPr>
          <w:p w14:paraId="1239851F"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26</w:t>
            </w:r>
          </w:p>
        </w:tc>
        <w:tc>
          <w:tcPr>
            <w:tcW w:w="1935"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43B4A372"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Nồi</w:t>
            </w:r>
            <w:proofErr w:type="spellEnd"/>
          </w:p>
        </w:tc>
        <w:tc>
          <w:tcPr>
            <w:tcW w:w="1035" w:type="dxa"/>
            <w:tcBorders>
              <w:top w:val="single" w:sz="4" w:space="0" w:color="auto"/>
              <w:left w:val="nil"/>
              <w:bottom w:val="single" w:sz="8" w:space="0" w:color="000000"/>
              <w:right w:val="single" w:sz="8" w:space="0" w:color="000000"/>
            </w:tcBorders>
            <w:shd w:val="clear" w:color="auto" w:fill="auto"/>
            <w:vAlign w:val="center"/>
          </w:tcPr>
          <w:p w14:paraId="03EF1433"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single" w:sz="4" w:space="0" w:color="auto"/>
              <w:left w:val="nil"/>
              <w:bottom w:val="single" w:sz="8" w:space="0" w:color="000000"/>
              <w:right w:val="single" w:sz="8" w:space="0" w:color="000000"/>
            </w:tcBorders>
            <w:shd w:val="clear" w:color="auto" w:fill="auto"/>
            <w:vAlign w:val="center"/>
          </w:tcPr>
          <w:p w14:paraId="05E69C75"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tcPr>
          <w:p w14:paraId="7B0CE342"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c>
          <w:tcPr>
            <w:tcW w:w="1556" w:type="dxa"/>
            <w:tcBorders>
              <w:top w:val="single" w:sz="4" w:space="0" w:color="auto"/>
              <w:left w:val="single" w:sz="7" w:space="0" w:color="000000"/>
              <w:bottom w:val="single" w:sz="7" w:space="0" w:color="000000"/>
              <w:right w:val="single" w:sz="7" w:space="0" w:color="000000"/>
            </w:tcBorders>
            <w:tcMar>
              <w:top w:w="40" w:type="dxa"/>
              <w:left w:w="40" w:type="dxa"/>
              <w:bottom w:w="40" w:type="dxa"/>
              <w:right w:w="40" w:type="dxa"/>
            </w:tcMar>
            <w:vAlign w:val="bottom"/>
          </w:tcPr>
          <w:p w14:paraId="3877420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w:t>
            </w:r>
          </w:p>
        </w:tc>
        <w:tc>
          <w:tcPr>
            <w:tcW w:w="1701" w:type="dxa"/>
            <w:tcBorders>
              <w:top w:val="single" w:sz="4" w:space="0" w:color="auto"/>
              <w:left w:val="single" w:sz="7" w:space="0" w:color="000000"/>
              <w:bottom w:val="single" w:sz="7" w:space="0" w:color="000000"/>
              <w:right w:val="single" w:sz="7" w:space="0" w:color="000000"/>
            </w:tcBorders>
            <w:tcMar>
              <w:top w:w="40" w:type="dxa"/>
              <w:left w:w="40" w:type="dxa"/>
              <w:bottom w:w="40" w:type="dxa"/>
              <w:right w:w="40" w:type="dxa"/>
            </w:tcMar>
            <w:vAlign w:val="bottom"/>
          </w:tcPr>
          <w:p w14:paraId="522BF0E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3.000.000</w:t>
            </w:r>
          </w:p>
        </w:tc>
      </w:tr>
      <w:tr w:rsidR="00DF21F4" w:rsidRPr="00127ECF" w14:paraId="054C657A"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18C51943"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27</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66E58C"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Biển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bảng</w:t>
            </w:r>
            <w:proofErr w:type="spellEnd"/>
          </w:p>
        </w:tc>
        <w:tc>
          <w:tcPr>
            <w:tcW w:w="1035" w:type="dxa"/>
            <w:tcBorders>
              <w:top w:val="nil"/>
              <w:left w:val="nil"/>
              <w:bottom w:val="single" w:sz="8" w:space="0" w:color="000000"/>
              <w:right w:val="single" w:sz="8" w:space="0" w:color="000000"/>
            </w:tcBorders>
            <w:shd w:val="clear" w:color="auto" w:fill="auto"/>
            <w:vAlign w:val="center"/>
          </w:tcPr>
          <w:p w14:paraId="72810D43"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5BE6C8A3"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FABF47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42CDB472"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15.000.000</w:t>
            </w:r>
          </w:p>
        </w:tc>
        <w:tc>
          <w:tcPr>
            <w:tcW w:w="1701"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68905CFE"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15.000.000</w:t>
            </w:r>
          </w:p>
        </w:tc>
      </w:tr>
      <w:tr w:rsidR="00DF21F4" w:rsidRPr="00127ECF" w14:paraId="2B41B8E3"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5EDDADB2"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28</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95D5E3A"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hút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mùi</w:t>
            </w:r>
            <w:proofErr w:type="spellEnd"/>
          </w:p>
        </w:tc>
        <w:tc>
          <w:tcPr>
            <w:tcW w:w="1035" w:type="dxa"/>
            <w:tcBorders>
              <w:top w:val="nil"/>
              <w:left w:val="nil"/>
              <w:bottom w:val="single" w:sz="8" w:space="0" w:color="000000"/>
              <w:right w:val="single" w:sz="8" w:space="0" w:color="000000"/>
            </w:tcBorders>
            <w:shd w:val="clear" w:color="auto" w:fill="auto"/>
            <w:vAlign w:val="center"/>
          </w:tcPr>
          <w:p w14:paraId="0DF4CBBD"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0338BE19"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E16D8B"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w:t>
            </w:r>
          </w:p>
        </w:tc>
        <w:tc>
          <w:tcPr>
            <w:tcW w:w="1556"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D344AA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2.500.000</w:t>
            </w:r>
          </w:p>
        </w:tc>
        <w:tc>
          <w:tcPr>
            <w:tcW w:w="1701"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2A20113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7.500.000</w:t>
            </w:r>
          </w:p>
        </w:tc>
      </w:tr>
      <w:tr w:rsidR="00DF21F4" w:rsidRPr="00127ECF" w14:paraId="7CB6FB9E"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135E95A3"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29</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9F5865"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Biển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loại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hộp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đèn</w:t>
            </w:r>
            <w:proofErr w:type="spellEnd"/>
          </w:p>
        </w:tc>
        <w:tc>
          <w:tcPr>
            <w:tcW w:w="1035" w:type="dxa"/>
            <w:tcBorders>
              <w:top w:val="nil"/>
              <w:left w:val="nil"/>
              <w:bottom w:val="single" w:sz="8" w:space="0" w:color="000000"/>
              <w:right w:val="single" w:sz="8" w:space="0" w:color="000000"/>
            </w:tcBorders>
            <w:shd w:val="clear" w:color="auto" w:fill="auto"/>
            <w:vAlign w:val="center"/>
          </w:tcPr>
          <w:p w14:paraId="320EEDCA"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01C522B9"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D1B980"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556"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42C6100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w:t>
            </w:r>
          </w:p>
        </w:tc>
        <w:tc>
          <w:tcPr>
            <w:tcW w:w="1701"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43610985"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w:t>
            </w:r>
          </w:p>
        </w:tc>
      </w:tr>
      <w:tr w:rsidR="00DF21F4" w:rsidRPr="00127ECF" w14:paraId="7D008663"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12DFE778"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BF9EDE"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chữa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cháy</w:t>
            </w:r>
            <w:proofErr w:type="spellEnd"/>
          </w:p>
        </w:tc>
        <w:tc>
          <w:tcPr>
            <w:tcW w:w="1035" w:type="dxa"/>
            <w:tcBorders>
              <w:top w:val="nil"/>
              <w:left w:val="nil"/>
              <w:bottom w:val="single" w:sz="8" w:space="0" w:color="000000"/>
              <w:right w:val="single" w:sz="8" w:space="0" w:color="000000"/>
            </w:tcBorders>
            <w:shd w:val="clear" w:color="auto" w:fill="auto"/>
            <w:vAlign w:val="center"/>
          </w:tcPr>
          <w:p w14:paraId="7C3E6DEE"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020C4803"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335B0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w:t>
            </w:r>
          </w:p>
        </w:tc>
        <w:tc>
          <w:tcPr>
            <w:tcW w:w="1556"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49370CE2"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w:t>
            </w:r>
          </w:p>
        </w:tc>
        <w:tc>
          <w:tcPr>
            <w:tcW w:w="1701"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5FF60A9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w:t>
            </w:r>
          </w:p>
        </w:tc>
      </w:tr>
      <w:tr w:rsidR="00DF21F4" w:rsidRPr="00127ECF" w14:paraId="1BE551EE" w14:textId="77777777" w:rsidTr="00D125B3">
        <w:trPr>
          <w:trHeight w:val="400"/>
        </w:trPr>
        <w:tc>
          <w:tcPr>
            <w:tcW w:w="890" w:type="dxa"/>
            <w:tcBorders>
              <w:top w:val="nil"/>
              <w:left w:val="single" w:sz="8" w:space="0" w:color="000000"/>
              <w:bottom w:val="single" w:sz="8" w:space="0" w:color="000000"/>
              <w:right w:val="single" w:sz="8" w:space="0" w:color="000000"/>
            </w:tcBorders>
            <w:shd w:val="clear" w:color="auto" w:fill="auto"/>
            <w:vAlign w:val="center"/>
          </w:tcPr>
          <w:p w14:paraId="18306DC4"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31</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4EFBDF7"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bếp</w:t>
            </w:r>
            <w:proofErr w:type="spellEnd"/>
          </w:p>
        </w:tc>
        <w:tc>
          <w:tcPr>
            <w:tcW w:w="1035" w:type="dxa"/>
            <w:tcBorders>
              <w:top w:val="nil"/>
              <w:left w:val="nil"/>
              <w:bottom w:val="single" w:sz="8" w:space="0" w:color="000000"/>
              <w:right w:val="single" w:sz="8" w:space="0" w:color="000000"/>
            </w:tcBorders>
            <w:shd w:val="clear" w:color="auto" w:fill="auto"/>
            <w:vAlign w:val="center"/>
          </w:tcPr>
          <w:p w14:paraId="4C576454"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4FB0BBD0"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21F77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w:t>
            </w:r>
          </w:p>
        </w:tc>
        <w:tc>
          <w:tcPr>
            <w:tcW w:w="1556"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141FBFC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w:t>
            </w:r>
          </w:p>
        </w:tc>
        <w:tc>
          <w:tcPr>
            <w:tcW w:w="1701"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210D724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w:t>
            </w:r>
          </w:p>
        </w:tc>
      </w:tr>
      <w:tr w:rsidR="00DF21F4" w:rsidRPr="00127ECF" w14:paraId="755AA13E"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4784C5EB"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32</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A99386"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Khay </w:t>
            </w:r>
            <w:proofErr w:type="spellStart"/>
            <w:r w:rsidRPr="00127ECF">
              <w:rPr>
                <w:rFonts w:ascii="Times New Roman" w:eastAsia="Times New Roman" w:hAnsi="Times New Roman" w:cs="Times New Roman"/>
                <w:sz w:val="28"/>
                <w:szCs w:val="28"/>
              </w:rPr>
              <w:t>đựng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đũa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thìa</w:t>
            </w:r>
            <w:proofErr w:type="spellEnd"/>
            <w:r w:rsidRPr="00127ECF">
              <w:rPr>
                <w:rFonts w:ascii="Times New Roman" w:eastAsia="Times New Roman" w:hAnsi="Times New Roman" w:cs="Times New Roman"/>
                <w:sz w:val="28"/>
                <w:szCs w:val="28"/>
              </w:rPr>
              <w:t xml:space="preserve"> khăn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ăn</w:t>
            </w:r>
          </w:p>
        </w:tc>
        <w:tc>
          <w:tcPr>
            <w:tcW w:w="1035" w:type="dxa"/>
            <w:tcBorders>
              <w:top w:val="nil"/>
              <w:left w:val="nil"/>
              <w:bottom w:val="single" w:sz="8" w:space="0" w:color="000000"/>
              <w:right w:val="single" w:sz="8" w:space="0" w:color="000000"/>
            </w:tcBorders>
            <w:shd w:val="clear" w:color="auto" w:fill="auto"/>
            <w:vAlign w:val="center"/>
          </w:tcPr>
          <w:p w14:paraId="438D5CA3"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2127B4B4"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4C2EEB"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w:t>
            </w:r>
          </w:p>
        </w:tc>
        <w:tc>
          <w:tcPr>
            <w:tcW w:w="1556"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4B09277"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150.000</w:t>
            </w:r>
          </w:p>
        </w:tc>
        <w:tc>
          <w:tcPr>
            <w:tcW w:w="1701"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04EF8F57"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1.500.000</w:t>
            </w:r>
          </w:p>
        </w:tc>
      </w:tr>
      <w:tr w:rsidR="00DF21F4" w:rsidRPr="00127ECF" w14:paraId="385A2C66" w14:textId="77777777" w:rsidTr="00D125B3">
        <w:trPr>
          <w:trHeight w:val="172"/>
        </w:trPr>
        <w:tc>
          <w:tcPr>
            <w:tcW w:w="890" w:type="dxa"/>
            <w:tcBorders>
              <w:top w:val="nil"/>
              <w:left w:val="single" w:sz="8" w:space="0" w:color="000000"/>
              <w:bottom w:val="single" w:sz="8" w:space="0" w:color="000000"/>
              <w:right w:val="single" w:sz="8" w:space="0" w:color="000000"/>
            </w:tcBorders>
            <w:shd w:val="clear" w:color="auto" w:fill="auto"/>
            <w:vAlign w:val="center"/>
          </w:tcPr>
          <w:p w14:paraId="30E8C0E9"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33</w:t>
            </w:r>
          </w:p>
        </w:tc>
        <w:tc>
          <w:tcPr>
            <w:tcW w:w="193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C3D6802"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Thớt</w:t>
            </w:r>
            <w:proofErr w:type="spellEnd"/>
          </w:p>
        </w:tc>
        <w:tc>
          <w:tcPr>
            <w:tcW w:w="1035" w:type="dxa"/>
            <w:tcBorders>
              <w:top w:val="nil"/>
              <w:left w:val="nil"/>
              <w:bottom w:val="single" w:sz="8" w:space="0" w:color="000000"/>
              <w:right w:val="single" w:sz="8" w:space="0" w:color="000000"/>
            </w:tcBorders>
            <w:shd w:val="clear" w:color="auto" w:fill="auto"/>
            <w:vAlign w:val="center"/>
          </w:tcPr>
          <w:p w14:paraId="0ACC0BDE" w14:textId="77777777" w:rsidR="00DF21F4" w:rsidRPr="00127ECF" w:rsidRDefault="00DF21F4" w:rsidP="00127ECF">
            <w:pPr>
              <w:spacing w:line="360" w:lineRule="auto"/>
              <w:jc w:val="both"/>
              <w:rPr>
                <w:rFonts w:ascii="Times New Roman" w:eastAsia="Times New Roman" w:hAnsi="Times New Roman" w:cs="Times New Roman"/>
                <w:sz w:val="28"/>
                <w:szCs w:val="28"/>
              </w:rPr>
            </w:pPr>
          </w:p>
        </w:tc>
        <w:tc>
          <w:tcPr>
            <w:tcW w:w="990" w:type="dxa"/>
            <w:tcBorders>
              <w:top w:val="nil"/>
              <w:left w:val="nil"/>
              <w:bottom w:val="single" w:sz="8" w:space="0" w:color="000000"/>
              <w:right w:val="single" w:sz="8" w:space="0" w:color="000000"/>
            </w:tcBorders>
            <w:shd w:val="clear" w:color="auto" w:fill="auto"/>
            <w:vAlign w:val="center"/>
          </w:tcPr>
          <w:p w14:paraId="50EFEFEE"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0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FD464B7"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w:t>
            </w:r>
          </w:p>
        </w:tc>
        <w:tc>
          <w:tcPr>
            <w:tcW w:w="1556"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32287F7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w:t>
            </w:r>
          </w:p>
        </w:tc>
        <w:tc>
          <w:tcPr>
            <w:tcW w:w="1701" w:type="dxa"/>
            <w:tcBorders>
              <w:top w:val="single" w:sz="7" w:space="0" w:color="CCCCCC"/>
              <w:left w:val="single" w:sz="7" w:space="0" w:color="000000"/>
              <w:bottom w:val="single" w:sz="7" w:space="0" w:color="000000"/>
              <w:right w:val="single" w:sz="7" w:space="0" w:color="000000"/>
            </w:tcBorders>
            <w:tcMar>
              <w:top w:w="40" w:type="dxa"/>
              <w:left w:w="40" w:type="dxa"/>
              <w:bottom w:w="40" w:type="dxa"/>
              <w:right w:w="40" w:type="dxa"/>
            </w:tcMar>
            <w:vAlign w:val="bottom"/>
          </w:tcPr>
          <w:p w14:paraId="56AFFBC2"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4.000.000</w:t>
            </w:r>
          </w:p>
        </w:tc>
      </w:tr>
      <w:tr w:rsidR="00DF21F4" w:rsidRPr="00127ECF" w14:paraId="47E41B8B" w14:textId="77777777" w:rsidTr="00EC0C46">
        <w:trPr>
          <w:trHeight w:val="172"/>
        </w:trPr>
        <w:tc>
          <w:tcPr>
            <w:tcW w:w="9187" w:type="dxa"/>
            <w:gridSpan w:val="7"/>
            <w:tcBorders>
              <w:top w:val="single" w:sz="8" w:space="0" w:color="000000"/>
              <w:left w:val="single" w:sz="8" w:space="0" w:color="000000"/>
              <w:bottom w:val="single" w:sz="8" w:space="0" w:color="000000"/>
              <w:right w:val="single" w:sz="8" w:space="0" w:color="000000"/>
            </w:tcBorders>
            <w:shd w:val="clear" w:color="auto" w:fill="FF0000"/>
            <w:vAlign w:val="center"/>
          </w:tcPr>
          <w:p w14:paraId="7666269C"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TỔNG CHI PHÍ HIỆN TẠI:  269.500.000 VNĐ</w:t>
            </w:r>
          </w:p>
        </w:tc>
      </w:tr>
    </w:tbl>
    <w:p w14:paraId="15017A7E"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93" w:name="_heading=h.1rvwp1q" w:colFirst="0" w:colLast="0"/>
      <w:bookmarkEnd w:id="93"/>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2.</w:t>
      </w:r>
      <w:r w:rsidRPr="00127ECF">
        <w:rPr>
          <w:rFonts w:ascii="Times New Roman" w:eastAsia="Times New Roman" w:hAnsi="Times New Roman" w:cs="Times New Roman"/>
          <w:b/>
          <w:i/>
          <w:sz w:val="28"/>
          <w:szCs w:val="28"/>
        </w:rPr>
        <w:t>7</w:t>
      </w:r>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Physical</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evidence</w:t>
      </w:r>
      <w:proofErr w:type="spellEnd"/>
    </w:p>
    <w:p w14:paraId="74C4E2D3" w14:textId="77777777" w:rsidR="00DF21F4" w:rsidRPr="00127ECF" w:rsidRDefault="009E7086" w:rsidP="00127ECF">
      <w:pPr>
        <w:spacing w:after="0" w:line="360" w:lineRule="auto"/>
        <w:rPr>
          <w:rFonts w:ascii="Times New Roman" w:eastAsia="Times New Roman" w:hAnsi="Times New Roman" w:cs="Times New Roman"/>
          <w:b/>
          <w:i/>
          <w:sz w:val="28"/>
          <w:szCs w:val="28"/>
        </w:rPr>
      </w:pPr>
      <w:r w:rsidRPr="00127ECF">
        <w:rPr>
          <w:rFonts w:ascii="Times New Roman" w:hAnsi="Times New Roman" w:cs="Times New Roman"/>
          <w:sz w:val="28"/>
          <w:szCs w:val="28"/>
        </w:rPr>
        <w:br w:type="page"/>
      </w:r>
    </w:p>
    <w:p w14:paraId="403EBB8D" w14:textId="77777777" w:rsidR="00DF21F4" w:rsidRPr="00127ECF" w:rsidRDefault="00DF21F4" w:rsidP="00127ECF">
      <w:pPr>
        <w:keepNext/>
        <w:spacing w:after="0" w:line="360" w:lineRule="auto"/>
        <w:jc w:val="center"/>
        <w:rPr>
          <w:rFonts w:ascii="Times New Roman" w:eastAsia="Times New Roman" w:hAnsi="Times New Roman" w:cs="Times New Roman"/>
          <w:sz w:val="28"/>
          <w:szCs w:val="28"/>
        </w:rPr>
      </w:pPr>
    </w:p>
    <w:p w14:paraId="41ADF6A6" w14:textId="77777777" w:rsidR="00DF21F4" w:rsidRPr="00127ECF" w:rsidRDefault="009E7086" w:rsidP="00127ECF">
      <w:pPr>
        <w:keepNext/>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1B0DE481" wp14:editId="7F03E002">
            <wp:extent cx="5762847" cy="5103628"/>
            <wp:effectExtent l="0" t="0" r="9525" b="1905"/>
            <wp:docPr id="3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763702" cy="5104385"/>
                    </a:xfrm>
                    <a:prstGeom prst="rect">
                      <a:avLst/>
                    </a:prstGeom>
                    <a:ln/>
                  </pic:spPr>
                </pic:pic>
              </a:graphicData>
            </a:graphic>
          </wp:inline>
        </w:drawing>
      </w:r>
    </w:p>
    <w:p w14:paraId="49DC23C2" w14:textId="19A268B6" w:rsidR="00DF21F4" w:rsidRPr="00127ECF" w:rsidRDefault="009E7086" w:rsidP="00127ECF">
      <w:pPr>
        <w:keepNext/>
        <w:spacing w:after="0"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i/>
          <w:sz w:val="28"/>
          <w:szCs w:val="28"/>
        </w:rPr>
        <w:t>Hình</w:t>
      </w:r>
      <w:proofErr w:type="spellEnd"/>
      <w:r w:rsidRPr="00127ECF">
        <w:rPr>
          <w:rFonts w:ascii="Times New Roman" w:eastAsia="Times New Roman" w:hAnsi="Times New Roman" w:cs="Times New Roman"/>
          <w:b/>
          <w:i/>
          <w:sz w:val="28"/>
          <w:szCs w:val="28"/>
        </w:rPr>
        <w:t xml:space="preserve"> 2.18: </w:t>
      </w:r>
      <w:proofErr w:type="spellStart"/>
      <w:r w:rsidRPr="00127ECF">
        <w:rPr>
          <w:rFonts w:ascii="Times New Roman" w:eastAsia="Times New Roman" w:hAnsi="Times New Roman" w:cs="Times New Roman"/>
          <w:b/>
          <w:i/>
          <w:sz w:val="28"/>
          <w:szCs w:val="28"/>
        </w:rPr>
        <w:t>Hình</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ảnh</w:t>
      </w:r>
      <w:proofErr w:type="spellEnd"/>
      <w:r w:rsidRPr="00127ECF">
        <w:rPr>
          <w:rFonts w:ascii="Times New Roman" w:eastAsia="Times New Roman" w:hAnsi="Times New Roman" w:cs="Times New Roman"/>
          <w:b/>
          <w:i/>
          <w:sz w:val="28"/>
          <w:szCs w:val="28"/>
        </w:rPr>
        <w:t xml:space="preserve"> không gian bên trong </w:t>
      </w:r>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p>
    <w:p w14:paraId="68AF9814" w14:textId="77777777" w:rsidR="00B46B9E" w:rsidRDefault="00B46B9E">
      <w:pPr>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br w:type="page"/>
      </w:r>
    </w:p>
    <w:p w14:paraId="52B3EFFA" w14:textId="15FE4D97" w:rsidR="00DF21F4" w:rsidRPr="00503251" w:rsidRDefault="009E7086" w:rsidP="00503251">
      <w:pPr>
        <w:pStyle w:val="u3"/>
        <w:spacing w:before="0" w:line="360" w:lineRule="auto"/>
        <w:rPr>
          <w:rFonts w:ascii="Times New Roman" w:eastAsia="Times New Roman" w:hAnsi="Times New Roman" w:cs="Times New Roman"/>
          <w:b/>
          <w:color w:val="FF0000"/>
          <w:sz w:val="28"/>
          <w:szCs w:val="28"/>
        </w:rPr>
      </w:pPr>
      <w:bookmarkStart w:id="94" w:name="_Toc117864766"/>
      <w:r w:rsidRPr="00127ECF">
        <w:rPr>
          <w:rFonts w:ascii="Times New Roman" w:eastAsia="Times New Roman" w:hAnsi="Times New Roman" w:cs="Times New Roman"/>
          <w:b/>
          <w:color w:val="FF0000"/>
          <w:sz w:val="28"/>
          <w:szCs w:val="28"/>
        </w:rPr>
        <w:lastRenderedPageBreak/>
        <w:t xml:space="preserve">2.7.2: Giao </w:t>
      </w:r>
      <w:proofErr w:type="spellStart"/>
      <w:r w:rsidRPr="00127ECF">
        <w:rPr>
          <w:rFonts w:ascii="Times New Roman" w:eastAsia="Times New Roman" w:hAnsi="Times New Roman" w:cs="Times New Roman"/>
          <w:b/>
          <w:color w:val="FF0000"/>
          <w:sz w:val="28"/>
          <w:szCs w:val="28"/>
        </w:rPr>
        <w:t>diện</w:t>
      </w:r>
      <w:proofErr w:type="spellEnd"/>
      <w:r w:rsidRPr="00127ECF">
        <w:rPr>
          <w:rFonts w:ascii="Times New Roman" w:eastAsia="Times New Roman" w:hAnsi="Times New Roman" w:cs="Times New Roman"/>
          <w:b/>
          <w:color w:val="FF0000"/>
          <w:sz w:val="28"/>
          <w:szCs w:val="28"/>
        </w:rPr>
        <w:t xml:space="preserve"> trên </w:t>
      </w:r>
      <w:proofErr w:type="spellStart"/>
      <w:r w:rsidRPr="00127ECF">
        <w:rPr>
          <w:rFonts w:ascii="Times New Roman" w:eastAsia="Times New Roman" w:hAnsi="Times New Roman" w:cs="Times New Roman"/>
          <w:b/>
          <w:color w:val="FF0000"/>
          <w:sz w:val="28"/>
          <w:szCs w:val="28"/>
        </w:rPr>
        <w:t>Internet</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và</w:t>
      </w:r>
      <w:proofErr w:type="spellEnd"/>
      <w:r w:rsidRPr="00127ECF">
        <w:rPr>
          <w:rFonts w:ascii="Times New Roman" w:eastAsia="Times New Roman" w:hAnsi="Times New Roman" w:cs="Times New Roman"/>
          <w:b/>
          <w:color w:val="FF0000"/>
          <w:sz w:val="28"/>
          <w:szCs w:val="28"/>
        </w:rPr>
        <w:t xml:space="preserve"> trang </w:t>
      </w:r>
      <w:proofErr w:type="spellStart"/>
      <w:r w:rsidRPr="00127ECF">
        <w:rPr>
          <w:rFonts w:ascii="Times New Roman" w:eastAsia="Times New Roman" w:hAnsi="Times New Roman" w:cs="Times New Roman"/>
          <w:b/>
          <w:color w:val="FF0000"/>
          <w:sz w:val="28"/>
          <w:szCs w:val="28"/>
        </w:rPr>
        <w:t>Website</w:t>
      </w:r>
      <w:bookmarkEnd w:id="94"/>
      <w:proofErr w:type="spellEnd"/>
    </w:p>
    <w:p w14:paraId="5C0A2BC0"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52B5A0F1" wp14:editId="1CEC0CE7">
            <wp:extent cx="5794745" cy="3615070"/>
            <wp:effectExtent l="0" t="0" r="0" b="4445"/>
            <wp:docPr id="3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801049" cy="3619003"/>
                    </a:xfrm>
                    <a:prstGeom prst="rect">
                      <a:avLst/>
                    </a:prstGeom>
                    <a:ln/>
                  </pic:spPr>
                </pic:pic>
              </a:graphicData>
            </a:graphic>
          </wp:inline>
        </w:drawing>
      </w:r>
    </w:p>
    <w:p w14:paraId="03E9FDC3" w14:textId="05045A29" w:rsidR="00DF21F4" w:rsidRPr="00127ECF" w:rsidRDefault="00EC0C4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ab/>
      </w:r>
      <w:proofErr w:type="spellStart"/>
      <w:r w:rsidR="009E7086" w:rsidRPr="00127ECF">
        <w:rPr>
          <w:rFonts w:ascii="Times New Roman" w:eastAsia="Times New Roman" w:hAnsi="Times New Roman" w:cs="Times New Roman"/>
          <w:b/>
          <w:i/>
          <w:sz w:val="28"/>
          <w:szCs w:val="28"/>
        </w:rPr>
        <w:t>Hình</w:t>
      </w:r>
      <w:proofErr w:type="spellEnd"/>
      <w:r w:rsidR="009E7086" w:rsidRPr="00127ECF">
        <w:rPr>
          <w:rFonts w:ascii="Times New Roman" w:eastAsia="Times New Roman" w:hAnsi="Times New Roman" w:cs="Times New Roman"/>
          <w:b/>
          <w:i/>
          <w:sz w:val="28"/>
          <w:szCs w:val="28"/>
        </w:rPr>
        <w:t xml:space="preserve"> 2.19: Giao </w:t>
      </w:r>
      <w:proofErr w:type="spellStart"/>
      <w:r w:rsidR="009E7086" w:rsidRPr="00127ECF">
        <w:rPr>
          <w:rFonts w:ascii="Times New Roman" w:eastAsia="Times New Roman" w:hAnsi="Times New Roman" w:cs="Times New Roman"/>
          <w:b/>
          <w:i/>
          <w:sz w:val="28"/>
          <w:szCs w:val="28"/>
        </w:rPr>
        <w:t>diện</w:t>
      </w:r>
      <w:proofErr w:type="spellEnd"/>
      <w:r w:rsidR="009E7086" w:rsidRPr="00127ECF">
        <w:rPr>
          <w:rFonts w:ascii="Times New Roman" w:eastAsia="Times New Roman" w:hAnsi="Times New Roman" w:cs="Times New Roman"/>
          <w:b/>
          <w:i/>
          <w:sz w:val="28"/>
          <w:szCs w:val="28"/>
        </w:rPr>
        <w:t xml:space="preserve"> </w:t>
      </w:r>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r w:rsidR="00902693" w:rsidRPr="00127ECF">
        <w:rPr>
          <w:rFonts w:ascii="Times New Roman" w:eastAsia="Times New Roman" w:hAnsi="Times New Roman" w:cs="Times New Roman"/>
          <w:b/>
          <w:i/>
          <w:sz w:val="28"/>
          <w:szCs w:val="28"/>
        </w:rPr>
        <w:t xml:space="preserve"> </w:t>
      </w:r>
      <w:r w:rsidR="009E7086" w:rsidRPr="00127ECF">
        <w:rPr>
          <w:rFonts w:ascii="Times New Roman" w:eastAsia="Times New Roman" w:hAnsi="Times New Roman" w:cs="Times New Roman"/>
          <w:b/>
          <w:i/>
          <w:sz w:val="28"/>
          <w:szCs w:val="28"/>
        </w:rPr>
        <w:t xml:space="preserve">trên </w:t>
      </w:r>
      <w:proofErr w:type="spellStart"/>
      <w:r w:rsidR="009E7086" w:rsidRPr="00127ECF">
        <w:rPr>
          <w:rFonts w:ascii="Times New Roman" w:eastAsia="Times New Roman" w:hAnsi="Times New Roman" w:cs="Times New Roman"/>
          <w:b/>
          <w:i/>
          <w:sz w:val="28"/>
          <w:szCs w:val="28"/>
        </w:rPr>
        <w:t>Facebook</w:t>
      </w:r>
      <w:proofErr w:type="spellEnd"/>
    </w:p>
    <w:p w14:paraId="42B8CBCD"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466F4686"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35F14E5C"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0557E46F"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17E334F8"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26B7BB1C" wp14:editId="754EC037">
            <wp:extent cx="3115734" cy="3251200"/>
            <wp:effectExtent l="0" t="0" r="8890" b="6350"/>
            <wp:docPr id="3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3142596" cy="3279230"/>
                    </a:xfrm>
                    <a:prstGeom prst="rect">
                      <a:avLst/>
                    </a:prstGeom>
                    <a:ln/>
                  </pic:spPr>
                </pic:pic>
              </a:graphicData>
            </a:graphic>
          </wp:inline>
        </w:drawing>
      </w:r>
    </w:p>
    <w:p w14:paraId="0273BBE1" w14:textId="482D746A"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i/>
          <w:sz w:val="28"/>
          <w:szCs w:val="28"/>
        </w:rPr>
        <w:t>Hình</w:t>
      </w:r>
      <w:proofErr w:type="spellEnd"/>
      <w:r w:rsidRPr="00127ECF">
        <w:rPr>
          <w:rFonts w:ascii="Times New Roman" w:eastAsia="Times New Roman" w:hAnsi="Times New Roman" w:cs="Times New Roman"/>
          <w:b/>
          <w:i/>
          <w:sz w:val="28"/>
          <w:szCs w:val="28"/>
        </w:rPr>
        <w:t xml:space="preserve"> 2.20: Giao </w:t>
      </w:r>
      <w:proofErr w:type="spellStart"/>
      <w:r w:rsidRPr="00127ECF">
        <w:rPr>
          <w:rFonts w:ascii="Times New Roman" w:eastAsia="Times New Roman" w:hAnsi="Times New Roman" w:cs="Times New Roman"/>
          <w:b/>
          <w:i/>
          <w:sz w:val="28"/>
          <w:szCs w:val="28"/>
        </w:rPr>
        <w:t>diện</w:t>
      </w:r>
      <w:proofErr w:type="spellEnd"/>
      <w:r w:rsidR="00902693" w:rsidRPr="00902693">
        <w:rPr>
          <w:rFonts w:ascii="Times New Roman" w:eastAsia="Times New Roman" w:hAnsi="Times New Roman" w:cs="Times New Roman"/>
          <w:b/>
          <w:i/>
          <w:sz w:val="28"/>
          <w:szCs w:val="28"/>
          <w:lang w:val="en-US"/>
        </w:rPr>
        <w:t xml:space="preserve"> </w:t>
      </w:r>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r w:rsidR="00902693" w:rsidRPr="00127ECF">
        <w:rPr>
          <w:rFonts w:ascii="Times New Roman" w:eastAsia="Times New Roman" w:hAnsi="Times New Roman" w:cs="Times New Roman"/>
          <w:b/>
          <w:i/>
          <w:sz w:val="28"/>
          <w:szCs w:val="28"/>
        </w:rPr>
        <w:t xml:space="preserve"> </w:t>
      </w:r>
      <w:r w:rsidRPr="00127ECF">
        <w:rPr>
          <w:rFonts w:ascii="Times New Roman" w:eastAsia="Times New Roman" w:hAnsi="Times New Roman" w:cs="Times New Roman"/>
          <w:b/>
          <w:i/>
          <w:sz w:val="28"/>
          <w:szCs w:val="28"/>
        </w:rPr>
        <w:t xml:space="preserve">trên </w:t>
      </w:r>
      <w:proofErr w:type="spellStart"/>
      <w:r w:rsidRPr="00127ECF">
        <w:rPr>
          <w:rFonts w:ascii="Times New Roman" w:eastAsia="Times New Roman" w:hAnsi="Times New Roman" w:cs="Times New Roman"/>
          <w:b/>
          <w:i/>
          <w:sz w:val="28"/>
          <w:szCs w:val="28"/>
        </w:rPr>
        <w:t>Website</w:t>
      </w:r>
      <w:proofErr w:type="spellEnd"/>
    </w:p>
    <w:p w14:paraId="2CFB598B"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02BFF42C" wp14:editId="1906DBAF">
            <wp:extent cx="5762847" cy="3997842"/>
            <wp:effectExtent l="0" t="0" r="0" b="3175"/>
            <wp:docPr id="3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5763700" cy="3998434"/>
                    </a:xfrm>
                    <a:prstGeom prst="rect">
                      <a:avLst/>
                    </a:prstGeom>
                    <a:ln/>
                  </pic:spPr>
                </pic:pic>
              </a:graphicData>
            </a:graphic>
          </wp:inline>
        </w:drawing>
      </w:r>
    </w:p>
    <w:p w14:paraId="41A6E2D2" w14:textId="4C2EF181" w:rsidR="00DF21F4" w:rsidRPr="00127ECF" w:rsidRDefault="009E7086" w:rsidP="00127ECF">
      <w:pPr>
        <w:spacing w:after="0" w:line="360" w:lineRule="auto"/>
        <w:rPr>
          <w:rFonts w:ascii="Times New Roman" w:eastAsia="Times New Roman" w:hAnsi="Times New Roman" w:cs="Times New Roman"/>
          <w:b/>
          <w:i/>
          <w:sz w:val="28"/>
          <w:szCs w:val="28"/>
        </w:rPr>
      </w:pPr>
      <w:proofErr w:type="spellStart"/>
      <w:r w:rsidRPr="00127ECF">
        <w:rPr>
          <w:rFonts w:ascii="Times New Roman" w:eastAsia="Times New Roman" w:hAnsi="Times New Roman" w:cs="Times New Roman"/>
          <w:b/>
          <w:i/>
          <w:sz w:val="28"/>
          <w:szCs w:val="28"/>
        </w:rPr>
        <w:t>Hình</w:t>
      </w:r>
      <w:proofErr w:type="spellEnd"/>
      <w:r w:rsidRPr="00127ECF">
        <w:rPr>
          <w:rFonts w:ascii="Times New Roman" w:eastAsia="Times New Roman" w:hAnsi="Times New Roman" w:cs="Times New Roman"/>
          <w:b/>
          <w:i/>
          <w:sz w:val="28"/>
          <w:szCs w:val="28"/>
        </w:rPr>
        <w:t xml:space="preserve"> 2.21: Giao </w:t>
      </w:r>
      <w:proofErr w:type="spellStart"/>
      <w:r w:rsidRPr="00127ECF">
        <w:rPr>
          <w:rFonts w:ascii="Times New Roman" w:eastAsia="Times New Roman" w:hAnsi="Times New Roman" w:cs="Times New Roman"/>
          <w:b/>
          <w:i/>
          <w:sz w:val="28"/>
          <w:szCs w:val="28"/>
        </w:rPr>
        <w:t>diện</w:t>
      </w:r>
      <w:proofErr w:type="spellEnd"/>
      <w:r w:rsidRPr="00127ECF">
        <w:rPr>
          <w:rFonts w:ascii="Times New Roman" w:eastAsia="Times New Roman" w:hAnsi="Times New Roman" w:cs="Times New Roman"/>
          <w:b/>
          <w:i/>
          <w:sz w:val="28"/>
          <w:szCs w:val="28"/>
        </w:rPr>
        <w:t xml:space="preserve"> </w:t>
      </w:r>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r w:rsidR="00902693" w:rsidRPr="00127ECF">
        <w:rPr>
          <w:rFonts w:ascii="Times New Roman" w:eastAsia="Times New Roman" w:hAnsi="Times New Roman" w:cs="Times New Roman"/>
          <w:b/>
          <w:i/>
          <w:sz w:val="28"/>
          <w:szCs w:val="28"/>
        </w:rPr>
        <w:t xml:space="preserve"> </w:t>
      </w:r>
      <w:r w:rsidRPr="00127ECF">
        <w:rPr>
          <w:rFonts w:ascii="Times New Roman" w:eastAsia="Times New Roman" w:hAnsi="Times New Roman" w:cs="Times New Roman"/>
          <w:b/>
          <w:i/>
          <w:sz w:val="28"/>
          <w:szCs w:val="28"/>
        </w:rPr>
        <w:t xml:space="preserve">trên </w:t>
      </w:r>
      <w:proofErr w:type="spellStart"/>
      <w:r w:rsidRPr="00127ECF">
        <w:rPr>
          <w:rFonts w:ascii="Times New Roman" w:eastAsia="Times New Roman" w:hAnsi="Times New Roman" w:cs="Times New Roman"/>
          <w:b/>
          <w:i/>
          <w:sz w:val="28"/>
          <w:szCs w:val="28"/>
        </w:rPr>
        <w:t>Instagram</w:t>
      </w:r>
      <w:proofErr w:type="spellEnd"/>
    </w:p>
    <w:p w14:paraId="3A585B0C" w14:textId="77777777" w:rsidR="00DF21F4" w:rsidRPr="00127ECF" w:rsidRDefault="009E7086" w:rsidP="00127ECF">
      <w:pPr>
        <w:pStyle w:val="u3"/>
        <w:spacing w:before="0" w:line="360" w:lineRule="auto"/>
        <w:rPr>
          <w:rFonts w:ascii="Times New Roman" w:eastAsia="Times New Roman" w:hAnsi="Times New Roman" w:cs="Times New Roman"/>
          <w:sz w:val="28"/>
          <w:szCs w:val="28"/>
        </w:rPr>
      </w:pPr>
      <w:bookmarkStart w:id="95" w:name="_heading=h.emnl5tvqofgf" w:colFirst="0" w:colLast="0"/>
      <w:bookmarkStart w:id="96" w:name="_Toc117864767"/>
      <w:bookmarkEnd w:id="95"/>
      <w:r w:rsidRPr="00127ECF">
        <w:rPr>
          <w:rFonts w:ascii="Times New Roman" w:eastAsia="Times New Roman" w:hAnsi="Times New Roman" w:cs="Times New Roman"/>
          <w:noProof/>
          <w:sz w:val="28"/>
          <w:szCs w:val="28"/>
          <w:lang w:val="en-US"/>
        </w:rPr>
        <w:lastRenderedPageBreak/>
        <w:drawing>
          <wp:inline distT="114300" distB="114300" distL="114300" distR="114300" wp14:anchorId="372675AF" wp14:editId="597D9264">
            <wp:extent cx="5752214" cy="4444410"/>
            <wp:effectExtent l="0" t="0" r="1270" b="0"/>
            <wp:docPr id="36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55717" cy="4447117"/>
                    </a:xfrm>
                    <a:prstGeom prst="rect">
                      <a:avLst/>
                    </a:prstGeom>
                    <a:ln/>
                  </pic:spPr>
                </pic:pic>
              </a:graphicData>
            </a:graphic>
          </wp:inline>
        </w:drawing>
      </w:r>
      <w:bookmarkEnd w:id="96"/>
    </w:p>
    <w:p w14:paraId="6AA99D25" w14:textId="03218954" w:rsidR="00DF21F4" w:rsidRPr="00127ECF" w:rsidRDefault="009E7086" w:rsidP="00127ECF">
      <w:pPr>
        <w:spacing w:after="0" w:line="360" w:lineRule="auto"/>
        <w:rPr>
          <w:rFonts w:ascii="Times New Roman" w:eastAsia="Times New Roman" w:hAnsi="Times New Roman" w:cs="Times New Roman"/>
          <w:b/>
          <w:i/>
          <w:sz w:val="28"/>
          <w:szCs w:val="28"/>
        </w:rPr>
      </w:pPr>
      <w:proofErr w:type="spellStart"/>
      <w:r w:rsidRPr="00127ECF">
        <w:rPr>
          <w:rFonts w:ascii="Times New Roman" w:eastAsia="Times New Roman" w:hAnsi="Times New Roman" w:cs="Times New Roman"/>
          <w:b/>
          <w:i/>
          <w:sz w:val="28"/>
          <w:szCs w:val="28"/>
        </w:rPr>
        <w:t>Hình</w:t>
      </w:r>
      <w:proofErr w:type="spellEnd"/>
      <w:r w:rsidRPr="00127ECF">
        <w:rPr>
          <w:rFonts w:ascii="Times New Roman" w:eastAsia="Times New Roman" w:hAnsi="Times New Roman" w:cs="Times New Roman"/>
          <w:b/>
          <w:i/>
          <w:sz w:val="28"/>
          <w:szCs w:val="28"/>
        </w:rPr>
        <w:t xml:space="preserve"> 2.22: Giao </w:t>
      </w:r>
      <w:proofErr w:type="spellStart"/>
      <w:r w:rsidRPr="00127ECF">
        <w:rPr>
          <w:rFonts w:ascii="Times New Roman" w:eastAsia="Times New Roman" w:hAnsi="Times New Roman" w:cs="Times New Roman"/>
          <w:b/>
          <w:i/>
          <w:sz w:val="28"/>
          <w:szCs w:val="28"/>
        </w:rPr>
        <w:t>diện</w:t>
      </w:r>
      <w:proofErr w:type="spellEnd"/>
      <w:r w:rsidRPr="00127ECF">
        <w:rPr>
          <w:rFonts w:ascii="Times New Roman" w:eastAsia="Times New Roman" w:hAnsi="Times New Roman" w:cs="Times New Roman"/>
          <w:b/>
          <w:i/>
          <w:sz w:val="28"/>
          <w:szCs w:val="28"/>
        </w:rPr>
        <w:t xml:space="preserve"> </w:t>
      </w:r>
      <w:proofErr w:type="spellStart"/>
      <w:r w:rsidR="00902693">
        <w:rPr>
          <w:rFonts w:ascii="Times New Roman" w:eastAsia="Times New Roman" w:hAnsi="Times New Roman" w:cs="Times New Roman"/>
          <w:b/>
          <w:i/>
          <w:sz w:val="28"/>
          <w:szCs w:val="28"/>
          <w:lang w:val="en-US"/>
        </w:rPr>
        <w:t>Cơm</w:t>
      </w:r>
      <w:proofErr w:type="spellEnd"/>
      <w:r w:rsidR="00902693">
        <w:rPr>
          <w:rFonts w:ascii="Times New Roman" w:eastAsia="Times New Roman" w:hAnsi="Times New Roman" w:cs="Times New Roman"/>
          <w:b/>
          <w:i/>
          <w:sz w:val="28"/>
          <w:szCs w:val="28"/>
          <w:lang w:val="en-US"/>
        </w:rPr>
        <w:t xml:space="preserve"> Ngon Văn </w:t>
      </w:r>
      <w:proofErr w:type="spellStart"/>
      <w:r w:rsidR="00902693">
        <w:rPr>
          <w:rFonts w:ascii="Times New Roman" w:eastAsia="Times New Roman" w:hAnsi="Times New Roman" w:cs="Times New Roman"/>
          <w:b/>
          <w:i/>
          <w:sz w:val="28"/>
          <w:szCs w:val="28"/>
          <w:lang w:val="en-US"/>
        </w:rPr>
        <w:t>Phòng</w:t>
      </w:r>
      <w:proofErr w:type="spellEnd"/>
      <w:r w:rsidRPr="00127ECF">
        <w:rPr>
          <w:rFonts w:ascii="Times New Roman" w:eastAsia="Times New Roman" w:hAnsi="Times New Roman" w:cs="Times New Roman"/>
          <w:b/>
          <w:i/>
          <w:sz w:val="28"/>
          <w:szCs w:val="28"/>
        </w:rPr>
        <w:t xml:space="preserve">” trên </w:t>
      </w:r>
      <w:proofErr w:type="spellStart"/>
      <w:r w:rsidRPr="00127ECF">
        <w:rPr>
          <w:rFonts w:ascii="Times New Roman" w:eastAsia="Times New Roman" w:hAnsi="Times New Roman" w:cs="Times New Roman"/>
          <w:b/>
          <w:i/>
          <w:sz w:val="28"/>
          <w:szCs w:val="28"/>
        </w:rPr>
        <w:t>Shopee</w:t>
      </w:r>
      <w:proofErr w:type="spellEnd"/>
    </w:p>
    <w:p w14:paraId="499CB203"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4EDF375B" w14:textId="77777777" w:rsidR="00503251" w:rsidRDefault="00503251">
      <w:pPr>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br w:type="page"/>
      </w:r>
    </w:p>
    <w:p w14:paraId="10FA4441" w14:textId="150A800D" w:rsidR="00DF21F4" w:rsidRPr="00503251" w:rsidRDefault="009E7086" w:rsidP="00503251">
      <w:pPr>
        <w:pStyle w:val="u3"/>
        <w:spacing w:before="0" w:line="360" w:lineRule="auto"/>
        <w:rPr>
          <w:rFonts w:ascii="Times New Roman" w:eastAsia="Times New Roman" w:hAnsi="Times New Roman" w:cs="Times New Roman"/>
          <w:b/>
          <w:color w:val="FF0000"/>
          <w:sz w:val="28"/>
          <w:szCs w:val="28"/>
        </w:rPr>
      </w:pPr>
      <w:bookmarkStart w:id="97" w:name="_Toc117864768"/>
      <w:r w:rsidRPr="00127ECF">
        <w:rPr>
          <w:rFonts w:ascii="Times New Roman" w:eastAsia="Times New Roman" w:hAnsi="Times New Roman" w:cs="Times New Roman"/>
          <w:b/>
          <w:color w:val="FF0000"/>
          <w:sz w:val="28"/>
          <w:szCs w:val="28"/>
        </w:rPr>
        <w:lastRenderedPageBreak/>
        <w:t xml:space="preserve">2.7.3: </w:t>
      </w:r>
      <w:proofErr w:type="spellStart"/>
      <w:r w:rsidRPr="00127ECF">
        <w:rPr>
          <w:rFonts w:ascii="Times New Roman" w:eastAsia="Times New Roman" w:hAnsi="Times New Roman" w:cs="Times New Roman"/>
          <w:b/>
          <w:color w:val="FF0000"/>
          <w:sz w:val="28"/>
          <w:szCs w:val="28"/>
        </w:rPr>
        <w:t>Bộ</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nhận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diện</w:t>
      </w:r>
      <w:proofErr w:type="spellEnd"/>
      <w:r w:rsidRPr="00127ECF">
        <w:rPr>
          <w:rFonts w:ascii="Times New Roman" w:eastAsia="Times New Roman" w:hAnsi="Times New Roman" w:cs="Times New Roman"/>
          <w:b/>
          <w:color w:val="FF0000"/>
          <w:sz w:val="28"/>
          <w:szCs w:val="28"/>
        </w:rPr>
        <w:t xml:space="preserve"> thương </w:t>
      </w:r>
      <w:proofErr w:type="spellStart"/>
      <w:r w:rsidRPr="00127ECF">
        <w:rPr>
          <w:rFonts w:ascii="Times New Roman" w:eastAsia="Times New Roman" w:hAnsi="Times New Roman" w:cs="Times New Roman"/>
          <w:b/>
          <w:color w:val="FF0000"/>
          <w:sz w:val="28"/>
          <w:szCs w:val="28"/>
        </w:rPr>
        <w:t>hiệu</w:t>
      </w:r>
      <w:bookmarkEnd w:id="97"/>
      <w:proofErr w:type="spellEnd"/>
    </w:p>
    <w:tbl>
      <w:tblPr>
        <w:tblStyle w:val="affffffffff2"/>
        <w:tblW w:w="9203"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923"/>
      </w:tblGrid>
      <w:tr w:rsidR="00DF21F4" w:rsidRPr="00127ECF" w14:paraId="52E79C78" w14:textId="77777777" w:rsidTr="00EC0C46">
        <w:trPr>
          <w:trHeight w:val="142"/>
        </w:trPr>
        <w:tc>
          <w:tcPr>
            <w:tcW w:w="2280" w:type="dxa"/>
            <w:shd w:val="clear" w:color="auto" w:fill="auto"/>
            <w:tcMar>
              <w:top w:w="100" w:type="dxa"/>
              <w:left w:w="100" w:type="dxa"/>
              <w:bottom w:w="100" w:type="dxa"/>
              <w:right w:w="100" w:type="dxa"/>
            </w:tcMar>
          </w:tcPr>
          <w:p w14:paraId="6C1938A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Màu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đạo</w:t>
            </w:r>
            <w:proofErr w:type="spellEnd"/>
          </w:p>
        </w:tc>
        <w:tc>
          <w:tcPr>
            <w:tcW w:w="6923" w:type="dxa"/>
            <w:shd w:val="clear" w:color="auto" w:fill="auto"/>
            <w:tcMar>
              <w:top w:w="100" w:type="dxa"/>
              <w:left w:w="100" w:type="dxa"/>
              <w:bottom w:w="100" w:type="dxa"/>
              <w:right w:w="100" w:type="dxa"/>
            </w:tcMar>
          </w:tcPr>
          <w:p w14:paraId="1E9EF347"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Đỏ</w:t>
            </w:r>
            <w:proofErr w:type="spellEnd"/>
          </w:p>
        </w:tc>
      </w:tr>
      <w:tr w:rsidR="00DF21F4" w:rsidRPr="00127ECF" w14:paraId="4810B615" w14:textId="77777777" w:rsidTr="00EC0C46">
        <w:trPr>
          <w:trHeight w:val="142"/>
        </w:trPr>
        <w:tc>
          <w:tcPr>
            <w:tcW w:w="2280" w:type="dxa"/>
            <w:shd w:val="clear" w:color="auto" w:fill="auto"/>
            <w:tcMar>
              <w:top w:w="100" w:type="dxa"/>
              <w:left w:w="100" w:type="dxa"/>
              <w:bottom w:w="100" w:type="dxa"/>
              <w:right w:w="100" w:type="dxa"/>
            </w:tcMar>
          </w:tcPr>
          <w:p w14:paraId="1A6A91D8"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Logo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“Cơm NGON văn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w:t>
            </w:r>
          </w:p>
        </w:tc>
        <w:tc>
          <w:tcPr>
            <w:tcW w:w="6923" w:type="dxa"/>
            <w:shd w:val="clear" w:color="auto" w:fill="auto"/>
            <w:tcMar>
              <w:top w:w="100" w:type="dxa"/>
              <w:left w:w="100" w:type="dxa"/>
              <w:bottom w:w="100" w:type="dxa"/>
              <w:right w:w="100" w:type="dxa"/>
            </w:tcMar>
          </w:tcPr>
          <w:p w14:paraId="0569D4AD"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b/>
                <w:noProof/>
                <w:sz w:val="28"/>
                <w:szCs w:val="28"/>
                <w:lang w:val="en-US"/>
              </w:rPr>
              <w:drawing>
                <wp:inline distT="114300" distB="114300" distL="114300" distR="114300" wp14:anchorId="4165DBAC" wp14:editId="7BA92B0D">
                  <wp:extent cx="2193955" cy="1700578"/>
                  <wp:effectExtent l="0" t="0" r="0" b="0"/>
                  <wp:docPr id="3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2193955" cy="1700578"/>
                          </a:xfrm>
                          <a:prstGeom prst="rect">
                            <a:avLst/>
                          </a:prstGeom>
                          <a:ln/>
                        </pic:spPr>
                      </pic:pic>
                    </a:graphicData>
                  </a:graphic>
                </wp:inline>
              </w:drawing>
            </w:r>
          </w:p>
        </w:tc>
      </w:tr>
      <w:tr w:rsidR="00DF21F4" w:rsidRPr="00127ECF" w14:paraId="46CF3DE9" w14:textId="77777777" w:rsidTr="00EC0C46">
        <w:trPr>
          <w:trHeight w:val="142"/>
        </w:trPr>
        <w:tc>
          <w:tcPr>
            <w:tcW w:w="2280" w:type="dxa"/>
            <w:shd w:val="clear" w:color="auto" w:fill="auto"/>
            <w:tcMar>
              <w:top w:w="100" w:type="dxa"/>
              <w:left w:w="100" w:type="dxa"/>
              <w:bottom w:w="100" w:type="dxa"/>
              <w:right w:w="100" w:type="dxa"/>
            </w:tcMar>
          </w:tcPr>
          <w:p w14:paraId="4426172D"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nhân viên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p>
        </w:tc>
        <w:tc>
          <w:tcPr>
            <w:tcW w:w="6923" w:type="dxa"/>
            <w:shd w:val="clear" w:color="auto" w:fill="auto"/>
            <w:tcMar>
              <w:top w:w="100" w:type="dxa"/>
              <w:left w:w="100" w:type="dxa"/>
              <w:bottom w:w="100" w:type="dxa"/>
              <w:right w:w="100" w:type="dxa"/>
            </w:tcMar>
          </w:tcPr>
          <w:p w14:paraId="0453E122" w14:textId="77777777" w:rsidR="00DF21F4" w:rsidRPr="00127ECF" w:rsidRDefault="009E7086" w:rsidP="00127ECF">
            <w:pPr>
              <w:spacing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23E57C33" wp14:editId="35DA685A">
                  <wp:extent cx="1905000" cy="1495425"/>
                  <wp:effectExtent l="0" t="0" r="0" b="0"/>
                  <wp:docPr id="3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1905000" cy="1495425"/>
                          </a:xfrm>
                          <a:prstGeom prst="rect">
                            <a:avLst/>
                          </a:prstGeom>
                          <a:ln/>
                        </pic:spPr>
                      </pic:pic>
                    </a:graphicData>
                  </a:graphic>
                </wp:inline>
              </w:drawing>
            </w:r>
            <w:r w:rsidRPr="00127ECF">
              <w:rPr>
                <w:rFonts w:ascii="Times New Roman" w:eastAsia="Times New Roman" w:hAnsi="Times New Roman" w:cs="Times New Roman"/>
                <w:noProof/>
                <w:sz w:val="28"/>
                <w:szCs w:val="28"/>
                <w:lang w:val="en-US"/>
              </w:rPr>
              <w:drawing>
                <wp:inline distT="114300" distB="114300" distL="114300" distR="114300" wp14:anchorId="16E20489" wp14:editId="77D4CC50">
                  <wp:extent cx="1905000" cy="1495425"/>
                  <wp:effectExtent l="0" t="0" r="0" b="0"/>
                  <wp:docPr id="38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1905000" cy="1495425"/>
                          </a:xfrm>
                          <a:prstGeom prst="rect">
                            <a:avLst/>
                          </a:prstGeom>
                          <a:ln/>
                        </pic:spPr>
                      </pic:pic>
                    </a:graphicData>
                  </a:graphic>
                </wp:inline>
              </w:drawing>
            </w:r>
            <w:r w:rsidRPr="00127ECF">
              <w:rPr>
                <w:rFonts w:ascii="Times New Roman" w:eastAsia="Times New Roman" w:hAnsi="Times New Roman" w:cs="Times New Roman"/>
                <w:noProof/>
                <w:sz w:val="28"/>
                <w:szCs w:val="28"/>
                <w:lang w:val="en-US"/>
              </w:rPr>
              <w:drawing>
                <wp:inline distT="114300" distB="114300" distL="114300" distR="114300" wp14:anchorId="39AF2361" wp14:editId="0EED2612">
                  <wp:extent cx="2311337" cy="2311337"/>
                  <wp:effectExtent l="0" t="0" r="0" b="0"/>
                  <wp:docPr id="3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2311337" cy="2311337"/>
                          </a:xfrm>
                          <a:prstGeom prst="rect">
                            <a:avLst/>
                          </a:prstGeom>
                          <a:ln/>
                        </pic:spPr>
                      </pic:pic>
                    </a:graphicData>
                  </a:graphic>
                </wp:inline>
              </w:drawing>
            </w:r>
          </w:p>
          <w:p w14:paraId="20F08947" w14:textId="77777777" w:rsidR="00DF21F4" w:rsidRPr="00127ECF" w:rsidRDefault="009E7086" w:rsidP="00127ECF">
            <w:pPr>
              <w:spacing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3ADA2E3F" wp14:editId="5F2CF915">
                  <wp:extent cx="1711261" cy="3132395"/>
                  <wp:effectExtent l="0" t="0" r="0" b="0"/>
                  <wp:docPr id="38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1"/>
                          <a:srcRect t="3647" b="-3647"/>
                          <a:stretch>
                            <a:fillRect/>
                          </a:stretch>
                        </pic:blipFill>
                        <pic:spPr>
                          <a:xfrm>
                            <a:off x="0" y="0"/>
                            <a:ext cx="1711261" cy="3132395"/>
                          </a:xfrm>
                          <a:prstGeom prst="rect">
                            <a:avLst/>
                          </a:prstGeom>
                          <a:ln/>
                        </pic:spPr>
                      </pic:pic>
                    </a:graphicData>
                  </a:graphic>
                </wp:inline>
              </w:drawing>
            </w:r>
          </w:p>
        </w:tc>
      </w:tr>
      <w:tr w:rsidR="00DF21F4" w:rsidRPr="00127ECF" w14:paraId="58065BFD" w14:textId="77777777" w:rsidTr="00EC0C46">
        <w:trPr>
          <w:trHeight w:val="142"/>
        </w:trPr>
        <w:tc>
          <w:tcPr>
            <w:tcW w:w="2280" w:type="dxa"/>
            <w:shd w:val="clear" w:color="auto" w:fill="auto"/>
            <w:tcMar>
              <w:top w:w="100" w:type="dxa"/>
              <w:left w:w="100" w:type="dxa"/>
              <w:bottom w:w="100" w:type="dxa"/>
              <w:right w:w="100" w:type="dxa"/>
            </w:tcMar>
          </w:tcPr>
          <w:p w14:paraId="1786FAAC"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Thư </w:t>
            </w:r>
            <w:proofErr w:type="spellStart"/>
            <w:r w:rsidRPr="00127ECF">
              <w:rPr>
                <w:rFonts w:ascii="Times New Roman" w:eastAsia="Times New Roman" w:hAnsi="Times New Roman" w:cs="Times New Roman"/>
                <w:sz w:val="28"/>
                <w:szCs w:val="28"/>
              </w:rPr>
              <w:t>cảm</w:t>
            </w:r>
            <w:proofErr w:type="spellEnd"/>
            <w:r w:rsidRPr="00127ECF">
              <w:rPr>
                <w:rFonts w:ascii="Times New Roman" w:eastAsia="Times New Roman" w:hAnsi="Times New Roman" w:cs="Times New Roman"/>
                <w:sz w:val="28"/>
                <w:szCs w:val="28"/>
              </w:rPr>
              <w:t xml:space="preserve"> ơn</w:t>
            </w:r>
          </w:p>
        </w:tc>
        <w:tc>
          <w:tcPr>
            <w:tcW w:w="6923" w:type="dxa"/>
            <w:shd w:val="clear" w:color="auto" w:fill="auto"/>
            <w:tcMar>
              <w:top w:w="100" w:type="dxa"/>
              <w:left w:w="100" w:type="dxa"/>
              <w:bottom w:w="100" w:type="dxa"/>
              <w:right w:w="100" w:type="dxa"/>
            </w:tcMar>
          </w:tcPr>
          <w:p w14:paraId="304B68F5" w14:textId="77777777" w:rsidR="00DF21F4" w:rsidRPr="00127ECF" w:rsidRDefault="009E7086" w:rsidP="00127ECF">
            <w:pPr>
              <w:spacing w:line="360" w:lineRule="auto"/>
              <w:jc w:val="center"/>
              <w:rPr>
                <w:rFonts w:ascii="Times New Roman" w:eastAsia="Times New Roman" w:hAnsi="Times New Roman" w:cs="Times New Roman"/>
                <w:sz w:val="28"/>
                <w:szCs w:val="28"/>
              </w:rPr>
            </w:pPr>
            <w:bookmarkStart w:id="98" w:name="_heading=h.8efiwim2q33g" w:colFirst="0" w:colLast="0"/>
            <w:bookmarkEnd w:id="98"/>
            <w:r w:rsidRPr="00127ECF">
              <w:rPr>
                <w:rFonts w:ascii="Times New Roman" w:eastAsia="Times New Roman" w:hAnsi="Times New Roman" w:cs="Times New Roman"/>
                <w:b/>
                <w:i/>
                <w:noProof/>
                <w:sz w:val="28"/>
                <w:szCs w:val="28"/>
                <w:lang w:val="en-US"/>
              </w:rPr>
              <w:drawing>
                <wp:inline distT="114300" distB="114300" distL="114300" distR="114300" wp14:anchorId="5B5C7E6F" wp14:editId="066B4012">
                  <wp:extent cx="6343650" cy="3581400"/>
                  <wp:effectExtent l="0" t="0" r="0" b="0"/>
                  <wp:docPr id="40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6343650" cy="3581400"/>
                          </a:xfrm>
                          <a:prstGeom prst="rect">
                            <a:avLst/>
                          </a:prstGeom>
                          <a:ln/>
                        </pic:spPr>
                      </pic:pic>
                    </a:graphicData>
                  </a:graphic>
                </wp:inline>
              </w:drawing>
            </w:r>
          </w:p>
        </w:tc>
      </w:tr>
      <w:tr w:rsidR="00DF21F4" w:rsidRPr="00127ECF" w14:paraId="5C727DE5" w14:textId="77777777" w:rsidTr="00EC0C46">
        <w:trPr>
          <w:trHeight w:val="5514"/>
        </w:trPr>
        <w:tc>
          <w:tcPr>
            <w:tcW w:w="2280" w:type="dxa"/>
            <w:shd w:val="clear" w:color="auto" w:fill="auto"/>
            <w:tcMar>
              <w:top w:w="100" w:type="dxa"/>
              <w:left w:w="100" w:type="dxa"/>
              <w:bottom w:w="100" w:type="dxa"/>
              <w:right w:w="100" w:type="dxa"/>
            </w:tcMar>
          </w:tcPr>
          <w:p w14:paraId="0703E2B6"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lastRenderedPageBreak/>
              <w:t>Túi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Hộp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đựng</w:t>
            </w:r>
            <w:proofErr w:type="spellEnd"/>
            <w:r w:rsidRPr="00127ECF">
              <w:rPr>
                <w:rFonts w:ascii="Times New Roman" w:eastAsia="Times New Roman" w:hAnsi="Times New Roman" w:cs="Times New Roman"/>
                <w:sz w:val="28"/>
                <w:szCs w:val="28"/>
              </w:rPr>
              <w:t xml:space="preserve"> cơm, </w:t>
            </w:r>
            <w:proofErr w:type="spellStart"/>
            <w:r w:rsidRPr="00127ECF">
              <w:rPr>
                <w:rFonts w:ascii="Times New Roman" w:eastAsia="Times New Roman" w:hAnsi="Times New Roman" w:cs="Times New Roman"/>
                <w:sz w:val="28"/>
                <w:szCs w:val="28"/>
              </w:rPr>
              <w:t>bát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đĩa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đũa</w:t>
            </w:r>
            <w:proofErr w:type="spellEnd"/>
          </w:p>
        </w:tc>
        <w:tc>
          <w:tcPr>
            <w:tcW w:w="6923" w:type="dxa"/>
            <w:shd w:val="clear" w:color="auto" w:fill="auto"/>
            <w:tcMar>
              <w:top w:w="100" w:type="dxa"/>
              <w:left w:w="100" w:type="dxa"/>
              <w:bottom w:w="100" w:type="dxa"/>
              <w:right w:w="100" w:type="dxa"/>
            </w:tcMar>
          </w:tcPr>
          <w:p w14:paraId="3B1D25E0" w14:textId="77777777" w:rsidR="00DF21F4" w:rsidRPr="00127ECF" w:rsidRDefault="00DF21F4" w:rsidP="00127ECF">
            <w:pPr>
              <w:spacing w:line="360" w:lineRule="auto"/>
              <w:jc w:val="center"/>
              <w:rPr>
                <w:rFonts w:ascii="Times New Roman" w:eastAsia="Times New Roman" w:hAnsi="Times New Roman" w:cs="Times New Roman"/>
                <w:b/>
                <w:i/>
                <w:sz w:val="28"/>
                <w:szCs w:val="28"/>
              </w:rPr>
            </w:pPr>
            <w:bookmarkStart w:id="99" w:name="_heading=h.3iws8podztsi" w:colFirst="0" w:colLast="0"/>
            <w:bookmarkEnd w:id="99"/>
          </w:p>
          <w:tbl>
            <w:tblPr>
              <w:tblStyle w:val="affffffffff3"/>
              <w:tblW w:w="67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60"/>
              <w:gridCol w:w="220"/>
            </w:tblGrid>
            <w:tr w:rsidR="00DF21F4" w:rsidRPr="00127ECF" w14:paraId="2011CF0C" w14:textId="77777777" w:rsidTr="00EC0C46">
              <w:trPr>
                <w:trHeight w:val="142"/>
                <w:jc w:val="center"/>
              </w:trPr>
              <w:tc>
                <w:tcPr>
                  <w:tcW w:w="6622" w:type="dxa"/>
                  <w:tcBorders>
                    <w:top w:val="nil"/>
                    <w:left w:val="nil"/>
                    <w:bottom w:val="nil"/>
                    <w:right w:val="nil"/>
                  </w:tcBorders>
                  <w:shd w:val="clear" w:color="auto" w:fill="auto"/>
                  <w:tcMar>
                    <w:top w:w="100" w:type="dxa"/>
                    <w:left w:w="100" w:type="dxa"/>
                    <w:bottom w:w="100" w:type="dxa"/>
                    <w:right w:w="100" w:type="dxa"/>
                  </w:tcMar>
                </w:tcPr>
                <w:p w14:paraId="6842E05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b/>
                      <w:i/>
                      <w:sz w:val="28"/>
                      <w:szCs w:val="28"/>
                    </w:rPr>
                  </w:pPr>
                  <w:r w:rsidRPr="00127ECF">
                    <w:rPr>
                      <w:rFonts w:ascii="Times New Roman" w:eastAsia="Times New Roman" w:hAnsi="Times New Roman" w:cs="Times New Roman"/>
                      <w:b/>
                      <w:i/>
                      <w:noProof/>
                      <w:sz w:val="28"/>
                      <w:szCs w:val="28"/>
                      <w:lang w:val="en-US"/>
                    </w:rPr>
                    <w:drawing>
                      <wp:inline distT="114300" distB="114300" distL="114300" distR="114300" wp14:anchorId="5B859A8D" wp14:editId="2F86ECEA">
                        <wp:extent cx="1685925" cy="2571750"/>
                        <wp:effectExtent l="0" t="0" r="0" b="0"/>
                        <wp:docPr id="40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1685925" cy="2571750"/>
                                </a:xfrm>
                                <a:prstGeom prst="rect">
                                  <a:avLst/>
                                </a:prstGeom>
                                <a:ln/>
                              </pic:spPr>
                            </pic:pic>
                          </a:graphicData>
                        </a:graphic>
                      </wp:inline>
                    </w:drawing>
                  </w:r>
                  <w:r w:rsidRPr="00127ECF">
                    <w:rPr>
                      <w:rFonts w:ascii="Times New Roman" w:eastAsia="Times New Roman" w:hAnsi="Times New Roman" w:cs="Times New Roman"/>
                      <w:b/>
                      <w:i/>
                      <w:noProof/>
                      <w:sz w:val="28"/>
                      <w:szCs w:val="28"/>
                      <w:lang w:val="en-US"/>
                    </w:rPr>
                    <w:drawing>
                      <wp:inline distT="114300" distB="114300" distL="114300" distR="114300" wp14:anchorId="663B90BE" wp14:editId="162CAAA8">
                        <wp:extent cx="2143125" cy="2143125"/>
                        <wp:effectExtent l="0" t="0" r="0" b="0"/>
                        <wp:docPr id="38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2143125" cy="2143125"/>
                                </a:xfrm>
                                <a:prstGeom prst="rect">
                                  <a:avLst/>
                                </a:prstGeom>
                                <a:ln/>
                              </pic:spPr>
                            </pic:pic>
                          </a:graphicData>
                        </a:graphic>
                      </wp:inline>
                    </w:drawing>
                  </w:r>
                  <w:r w:rsidRPr="00127ECF">
                    <w:rPr>
                      <w:rFonts w:ascii="Times New Roman" w:eastAsia="Times New Roman" w:hAnsi="Times New Roman" w:cs="Times New Roman"/>
                      <w:b/>
                      <w:i/>
                      <w:noProof/>
                      <w:sz w:val="28"/>
                      <w:szCs w:val="28"/>
                      <w:lang w:val="en-US"/>
                    </w:rPr>
                    <w:drawing>
                      <wp:inline distT="114300" distB="114300" distL="114300" distR="114300" wp14:anchorId="4A9BBC82" wp14:editId="539B9A05">
                        <wp:extent cx="2103323" cy="2279938"/>
                        <wp:effectExtent l="0" t="0" r="0" b="0"/>
                        <wp:docPr id="3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2103323" cy="2279938"/>
                                </a:xfrm>
                                <a:prstGeom prst="rect">
                                  <a:avLst/>
                                </a:prstGeom>
                                <a:ln/>
                              </pic:spPr>
                            </pic:pic>
                          </a:graphicData>
                        </a:graphic>
                      </wp:inline>
                    </w:drawing>
                  </w:r>
                  <w:r w:rsidRPr="00127ECF">
                    <w:rPr>
                      <w:rFonts w:ascii="Times New Roman" w:eastAsia="Times New Roman" w:hAnsi="Times New Roman" w:cs="Times New Roman"/>
                      <w:b/>
                      <w:i/>
                      <w:noProof/>
                      <w:sz w:val="28"/>
                      <w:szCs w:val="28"/>
                      <w:lang w:val="en-US"/>
                    </w:rPr>
                    <w:drawing>
                      <wp:inline distT="114300" distB="114300" distL="114300" distR="114300" wp14:anchorId="1370A702" wp14:editId="63C3AE7F">
                        <wp:extent cx="2120284" cy="1413522"/>
                        <wp:effectExtent l="0" t="0" r="0" b="0"/>
                        <wp:docPr id="3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120284" cy="1413522"/>
                                </a:xfrm>
                                <a:prstGeom prst="rect">
                                  <a:avLst/>
                                </a:prstGeom>
                                <a:ln/>
                              </pic:spPr>
                            </pic:pic>
                          </a:graphicData>
                        </a:graphic>
                      </wp:inline>
                    </w:drawing>
                  </w:r>
                </w:p>
              </w:tc>
              <w:tc>
                <w:tcPr>
                  <w:tcW w:w="158" w:type="dxa"/>
                  <w:tcBorders>
                    <w:top w:val="nil"/>
                    <w:left w:val="nil"/>
                    <w:bottom w:val="nil"/>
                    <w:right w:val="nil"/>
                  </w:tcBorders>
                  <w:shd w:val="clear" w:color="auto" w:fill="auto"/>
                  <w:tcMar>
                    <w:top w:w="100" w:type="dxa"/>
                    <w:left w:w="100" w:type="dxa"/>
                    <w:bottom w:w="100" w:type="dxa"/>
                    <w:right w:w="100" w:type="dxa"/>
                  </w:tcMar>
                </w:tcPr>
                <w:p w14:paraId="68A5148A"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i/>
                      <w:sz w:val="28"/>
                      <w:szCs w:val="28"/>
                    </w:rPr>
                  </w:pPr>
                </w:p>
              </w:tc>
            </w:tr>
          </w:tbl>
          <w:p w14:paraId="6640BBD3" w14:textId="77777777" w:rsidR="00DF21F4" w:rsidRPr="00127ECF" w:rsidRDefault="00DF21F4" w:rsidP="00127ECF">
            <w:pPr>
              <w:spacing w:line="360" w:lineRule="auto"/>
              <w:rPr>
                <w:rFonts w:ascii="Times New Roman" w:eastAsia="Times New Roman" w:hAnsi="Times New Roman" w:cs="Times New Roman"/>
                <w:b/>
                <w:i/>
                <w:sz w:val="28"/>
                <w:szCs w:val="28"/>
              </w:rPr>
            </w:pPr>
            <w:bookmarkStart w:id="100" w:name="_heading=h.rjkpqo69fkyq" w:colFirst="0" w:colLast="0"/>
            <w:bookmarkEnd w:id="100"/>
          </w:p>
        </w:tc>
      </w:tr>
      <w:tr w:rsidR="00DF21F4" w:rsidRPr="00127ECF" w14:paraId="143F5DB1" w14:textId="77777777" w:rsidTr="00EC0C46">
        <w:trPr>
          <w:trHeight w:val="142"/>
        </w:trPr>
        <w:tc>
          <w:tcPr>
            <w:tcW w:w="2280" w:type="dxa"/>
            <w:shd w:val="clear" w:color="auto" w:fill="auto"/>
            <w:tcMar>
              <w:top w:w="100" w:type="dxa"/>
              <w:left w:w="100" w:type="dxa"/>
              <w:bottom w:w="100" w:type="dxa"/>
              <w:right w:w="100" w:type="dxa"/>
            </w:tcMar>
          </w:tcPr>
          <w:p w14:paraId="2F5497C7"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Phong </w:t>
            </w:r>
            <w:proofErr w:type="spellStart"/>
            <w:r w:rsidRPr="00127ECF">
              <w:rPr>
                <w:rFonts w:ascii="Times New Roman" w:eastAsia="Times New Roman" w:hAnsi="Times New Roman" w:cs="Times New Roman"/>
                <w:sz w:val="28"/>
                <w:szCs w:val="28"/>
              </w:rPr>
              <w:t>bì</w:t>
            </w:r>
            <w:proofErr w:type="spellEnd"/>
          </w:p>
        </w:tc>
        <w:tc>
          <w:tcPr>
            <w:tcW w:w="6923" w:type="dxa"/>
            <w:shd w:val="clear" w:color="auto" w:fill="auto"/>
            <w:tcMar>
              <w:top w:w="100" w:type="dxa"/>
              <w:left w:w="100" w:type="dxa"/>
              <w:bottom w:w="100" w:type="dxa"/>
              <w:right w:w="100" w:type="dxa"/>
            </w:tcMar>
          </w:tcPr>
          <w:p w14:paraId="5B4F821C" w14:textId="77777777" w:rsidR="00DF21F4" w:rsidRPr="00127ECF" w:rsidRDefault="009E7086" w:rsidP="00127ECF">
            <w:pPr>
              <w:spacing w:line="360" w:lineRule="auto"/>
              <w:jc w:val="center"/>
              <w:rPr>
                <w:rFonts w:ascii="Times New Roman" w:eastAsia="Times New Roman" w:hAnsi="Times New Roman" w:cs="Times New Roman"/>
                <w:b/>
                <w:i/>
                <w:sz w:val="28"/>
                <w:szCs w:val="28"/>
              </w:rPr>
            </w:pPr>
            <w:bookmarkStart w:id="101" w:name="_heading=h.sndfu4j45a0r" w:colFirst="0" w:colLast="0"/>
            <w:bookmarkEnd w:id="101"/>
            <w:r w:rsidRPr="00127ECF">
              <w:rPr>
                <w:rFonts w:ascii="Times New Roman" w:eastAsia="Times New Roman" w:hAnsi="Times New Roman" w:cs="Times New Roman"/>
                <w:b/>
                <w:i/>
                <w:noProof/>
                <w:sz w:val="28"/>
                <w:szCs w:val="28"/>
                <w:lang w:val="en-US"/>
              </w:rPr>
              <w:drawing>
                <wp:inline distT="114300" distB="114300" distL="114300" distR="114300" wp14:anchorId="650A35DF" wp14:editId="53C18FE4">
                  <wp:extent cx="3501962" cy="2812416"/>
                  <wp:effectExtent l="0" t="0" r="0" b="0"/>
                  <wp:docPr id="36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3501962" cy="2812416"/>
                          </a:xfrm>
                          <a:prstGeom prst="rect">
                            <a:avLst/>
                          </a:prstGeom>
                          <a:ln/>
                        </pic:spPr>
                      </pic:pic>
                    </a:graphicData>
                  </a:graphic>
                </wp:inline>
              </w:drawing>
            </w:r>
          </w:p>
        </w:tc>
      </w:tr>
      <w:tr w:rsidR="00DF21F4" w:rsidRPr="00127ECF" w14:paraId="14C7F1BC" w14:textId="77777777" w:rsidTr="00EC0C46">
        <w:trPr>
          <w:trHeight w:val="142"/>
        </w:trPr>
        <w:tc>
          <w:tcPr>
            <w:tcW w:w="2280" w:type="dxa"/>
            <w:shd w:val="clear" w:color="auto" w:fill="auto"/>
            <w:tcMar>
              <w:top w:w="100" w:type="dxa"/>
              <w:left w:w="100" w:type="dxa"/>
              <w:bottom w:w="100" w:type="dxa"/>
              <w:right w:w="100" w:type="dxa"/>
            </w:tcMar>
          </w:tcPr>
          <w:p w14:paraId="5DFA09E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Danh </w:t>
            </w:r>
            <w:proofErr w:type="spellStart"/>
            <w:r w:rsidRPr="00127ECF">
              <w:rPr>
                <w:rFonts w:ascii="Times New Roman" w:eastAsia="Times New Roman" w:hAnsi="Times New Roman" w:cs="Times New Roman"/>
                <w:sz w:val="28"/>
                <w:szCs w:val="28"/>
              </w:rPr>
              <w:t>thiếp</w:t>
            </w:r>
            <w:proofErr w:type="spellEnd"/>
          </w:p>
        </w:tc>
        <w:tc>
          <w:tcPr>
            <w:tcW w:w="6923" w:type="dxa"/>
            <w:shd w:val="clear" w:color="auto" w:fill="auto"/>
            <w:tcMar>
              <w:top w:w="100" w:type="dxa"/>
              <w:left w:w="100" w:type="dxa"/>
              <w:bottom w:w="100" w:type="dxa"/>
              <w:right w:w="100" w:type="dxa"/>
            </w:tcMar>
          </w:tcPr>
          <w:p w14:paraId="5C5A71AD" w14:textId="77777777" w:rsidR="00DF21F4" w:rsidRPr="00127ECF" w:rsidRDefault="009E7086" w:rsidP="00127ECF">
            <w:pPr>
              <w:spacing w:line="360" w:lineRule="auto"/>
              <w:jc w:val="center"/>
              <w:rPr>
                <w:rFonts w:ascii="Times New Roman" w:eastAsia="Times New Roman" w:hAnsi="Times New Roman" w:cs="Times New Roman"/>
                <w:b/>
                <w:i/>
                <w:sz w:val="28"/>
                <w:szCs w:val="28"/>
              </w:rPr>
            </w:pPr>
            <w:r w:rsidRPr="00127ECF">
              <w:rPr>
                <w:rFonts w:ascii="Times New Roman" w:eastAsia="Times New Roman" w:hAnsi="Times New Roman" w:cs="Times New Roman"/>
                <w:b/>
                <w:i/>
                <w:noProof/>
                <w:sz w:val="28"/>
                <w:szCs w:val="28"/>
                <w:lang w:val="en-US"/>
              </w:rPr>
              <w:drawing>
                <wp:inline distT="114300" distB="114300" distL="114300" distR="114300" wp14:anchorId="43B9FC8A" wp14:editId="511A0463">
                  <wp:extent cx="3344799" cy="2030352"/>
                  <wp:effectExtent l="0" t="0" r="0" b="0"/>
                  <wp:docPr id="37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3344799" cy="2030352"/>
                          </a:xfrm>
                          <a:prstGeom prst="rect">
                            <a:avLst/>
                          </a:prstGeom>
                          <a:ln/>
                        </pic:spPr>
                      </pic:pic>
                    </a:graphicData>
                  </a:graphic>
                </wp:inline>
              </w:drawing>
            </w:r>
          </w:p>
        </w:tc>
      </w:tr>
      <w:tr w:rsidR="00DF21F4" w:rsidRPr="00127ECF" w14:paraId="400F7F59" w14:textId="77777777" w:rsidTr="00EC0C46">
        <w:trPr>
          <w:trHeight w:val="669"/>
        </w:trPr>
        <w:tc>
          <w:tcPr>
            <w:tcW w:w="2280" w:type="dxa"/>
            <w:shd w:val="clear" w:color="auto" w:fill="auto"/>
            <w:tcMar>
              <w:top w:w="100" w:type="dxa"/>
              <w:left w:w="100" w:type="dxa"/>
              <w:bottom w:w="100" w:type="dxa"/>
              <w:right w:w="100" w:type="dxa"/>
            </w:tcMar>
          </w:tcPr>
          <w:p w14:paraId="559184C0"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lastRenderedPageBreak/>
              <w:t>Thẻ</w:t>
            </w:r>
            <w:proofErr w:type="spellEnd"/>
            <w:r w:rsidRPr="00127ECF">
              <w:rPr>
                <w:rFonts w:ascii="Times New Roman" w:eastAsia="Times New Roman" w:hAnsi="Times New Roman" w:cs="Times New Roman"/>
                <w:sz w:val="28"/>
                <w:szCs w:val="28"/>
              </w:rPr>
              <w:t xml:space="preserve"> nhân viên</w:t>
            </w:r>
          </w:p>
        </w:tc>
        <w:tc>
          <w:tcPr>
            <w:tcW w:w="6923" w:type="dxa"/>
            <w:shd w:val="clear" w:color="auto" w:fill="auto"/>
            <w:tcMar>
              <w:top w:w="100" w:type="dxa"/>
              <w:left w:w="100" w:type="dxa"/>
              <w:bottom w:w="100" w:type="dxa"/>
              <w:right w:w="100" w:type="dxa"/>
            </w:tcMar>
          </w:tcPr>
          <w:p w14:paraId="4A9E9038" w14:textId="77777777" w:rsidR="00DF21F4" w:rsidRPr="00127ECF" w:rsidRDefault="009E7086" w:rsidP="00127ECF">
            <w:pPr>
              <w:spacing w:line="360" w:lineRule="auto"/>
              <w:jc w:val="center"/>
              <w:rPr>
                <w:rFonts w:ascii="Times New Roman" w:eastAsia="Times New Roman" w:hAnsi="Times New Roman" w:cs="Times New Roman"/>
                <w:b/>
                <w:i/>
                <w:sz w:val="28"/>
                <w:szCs w:val="28"/>
              </w:rPr>
            </w:pPr>
            <w:bookmarkStart w:id="102" w:name="_heading=h.pbwtessanfti" w:colFirst="0" w:colLast="0"/>
            <w:bookmarkEnd w:id="102"/>
            <w:r w:rsidRPr="00127ECF">
              <w:rPr>
                <w:rFonts w:ascii="Times New Roman" w:eastAsia="Times New Roman" w:hAnsi="Times New Roman" w:cs="Times New Roman"/>
                <w:b/>
                <w:i/>
                <w:noProof/>
                <w:sz w:val="28"/>
                <w:szCs w:val="28"/>
                <w:lang w:val="en-US"/>
              </w:rPr>
              <w:drawing>
                <wp:inline distT="114300" distB="114300" distL="114300" distR="114300" wp14:anchorId="6E272407" wp14:editId="6E9E071E">
                  <wp:extent cx="6343650" cy="5715000"/>
                  <wp:effectExtent l="0" t="0" r="0" b="0"/>
                  <wp:docPr id="39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9"/>
                          <a:srcRect/>
                          <a:stretch>
                            <a:fillRect/>
                          </a:stretch>
                        </pic:blipFill>
                        <pic:spPr>
                          <a:xfrm>
                            <a:off x="0" y="0"/>
                            <a:ext cx="6343650" cy="5715000"/>
                          </a:xfrm>
                          <a:prstGeom prst="rect">
                            <a:avLst/>
                          </a:prstGeom>
                          <a:ln/>
                        </pic:spPr>
                      </pic:pic>
                    </a:graphicData>
                  </a:graphic>
                </wp:inline>
              </w:drawing>
            </w:r>
          </w:p>
        </w:tc>
      </w:tr>
    </w:tbl>
    <w:p w14:paraId="2D954C5B"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539EFC6D" w14:textId="77777777" w:rsidR="00DF21F4" w:rsidRPr="00127ECF" w:rsidRDefault="009E7086" w:rsidP="00127ECF">
      <w:pPr>
        <w:pStyle w:val="u1"/>
        <w:spacing w:before="0" w:after="0" w:line="360" w:lineRule="auto"/>
        <w:jc w:val="center"/>
        <w:rPr>
          <w:rFonts w:ascii="Times New Roman" w:eastAsia="Times New Roman" w:hAnsi="Times New Roman" w:cs="Times New Roman"/>
          <w:sz w:val="28"/>
          <w:szCs w:val="28"/>
        </w:rPr>
      </w:pPr>
      <w:r w:rsidRPr="00127ECF">
        <w:rPr>
          <w:rFonts w:ascii="Times New Roman" w:hAnsi="Times New Roman" w:cs="Times New Roman"/>
          <w:sz w:val="28"/>
          <w:szCs w:val="28"/>
        </w:rPr>
        <w:br w:type="page"/>
      </w:r>
    </w:p>
    <w:p w14:paraId="1546B260" w14:textId="77777777" w:rsidR="00DF21F4" w:rsidRPr="00503251" w:rsidRDefault="009E7086" w:rsidP="00127ECF">
      <w:pPr>
        <w:pStyle w:val="u1"/>
        <w:spacing w:before="0" w:after="0" w:line="360" w:lineRule="auto"/>
        <w:jc w:val="center"/>
        <w:rPr>
          <w:rFonts w:ascii="Times New Roman" w:eastAsia="Times New Roman" w:hAnsi="Times New Roman" w:cs="Times New Roman"/>
          <w:b/>
          <w:color w:val="FF0000"/>
          <w:sz w:val="32"/>
          <w:szCs w:val="32"/>
        </w:rPr>
      </w:pPr>
      <w:bookmarkStart w:id="103" w:name="_heading=h.z2d8b2lsbrpm" w:colFirst="0" w:colLast="0"/>
      <w:bookmarkStart w:id="104" w:name="_Toc117864769"/>
      <w:bookmarkEnd w:id="103"/>
      <w:r w:rsidRPr="00503251">
        <w:rPr>
          <w:rFonts w:ascii="Times New Roman" w:eastAsia="Times New Roman" w:hAnsi="Times New Roman" w:cs="Times New Roman"/>
          <w:b/>
          <w:color w:val="FF0000"/>
          <w:sz w:val="32"/>
          <w:szCs w:val="32"/>
        </w:rPr>
        <w:lastRenderedPageBreak/>
        <w:t>CHƯƠNG III: ƯỚC TÍNH DOANH SỐ</w:t>
      </w:r>
      <w:bookmarkEnd w:id="104"/>
    </w:p>
    <w:p w14:paraId="2C075B0B" w14:textId="6FE72F9A" w:rsidR="00DF21F4" w:rsidRPr="00127ECF" w:rsidRDefault="005514E8" w:rsidP="00127ECF">
      <w:pPr>
        <w:spacing w:after="0" w:line="360" w:lineRule="auto"/>
        <w:rPr>
          <w:rFonts w:ascii="Times New Roman" w:eastAsia="Times New Roman" w:hAnsi="Times New Roman" w:cs="Times New Roman"/>
          <w:sz w:val="28"/>
          <w:szCs w:val="28"/>
        </w:rPr>
      </w:pPr>
      <w:r>
        <w:rPr>
          <w:noProof/>
          <w:lang w:val="en-US"/>
        </w:rPr>
        <w:drawing>
          <wp:anchor distT="0" distB="0" distL="114300" distR="114300" simplePos="0" relativeHeight="251661312" behindDoc="0" locked="0" layoutInCell="1" allowOverlap="1" wp14:anchorId="5D836583" wp14:editId="76251059">
            <wp:simplePos x="0" y="0"/>
            <wp:positionH relativeFrom="margin">
              <wp:align>right</wp:align>
            </wp:positionH>
            <wp:positionV relativeFrom="paragraph">
              <wp:posOffset>690880</wp:posOffset>
            </wp:positionV>
            <wp:extent cx="6563360" cy="5783580"/>
            <wp:effectExtent l="889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rot="5400000">
                      <a:off x="0" y="0"/>
                      <a:ext cx="6563360" cy="5783580"/>
                    </a:xfrm>
                    <a:prstGeom prst="rect">
                      <a:avLst/>
                    </a:prstGeom>
                  </pic:spPr>
                </pic:pic>
              </a:graphicData>
            </a:graphic>
            <wp14:sizeRelH relativeFrom="margin">
              <wp14:pctWidth>0</wp14:pctWidth>
            </wp14:sizeRelH>
            <wp14:sizeRelV relativeFrom="margin">
              <wp14:pctHeight>0</wp14:pctHeight>
            </wp14:sizeRelV>
          </wp:anchor>
        </w:drawing>
      </w:r>
    </w:p>
    <w:p w14:paraId="612ECFD0" w14:textId="2126FDE6" w:rsidR="00DF21F4" w:rsidRDefault="00DF21F4" w:rsidP="00503251">
      <w:pPr>
        <w:pBdr>
          <w:top w:val="nil"/>
          <w:left w:val="nil"/>
          <w:bottom w:val="nil"/>
          <w:right w:val="nil"/>
          <w:between w:val="nil"/>
        </w:pBdr>
        <w:spacing w:after="0" w:line="360" w:lineRule="auto"/>
        <w:rPr>
          <w:rFonts w:ascii="Times New Roman" w:eastAsia="Times New Roman" w:hAnsi="Times New Roman" w:cs="Times New Roman"/>
          <w:sz w:val="28"/>
          <w:szCs w:val="28"/>
        </w:rPr>
      </w:pPr>
    </w:p>
    <w:p w14:paraId="06F124D1" w14:textId="6EFD9D1A" w:rsidR="005514E8" w:rsidRPr="00127ECF" w:rsidRDefault="005514E8" w:rsidP="00503251">
      <w:pPr>
        <w:pBdr>
          <w:top w:val="nil"/>
          <w:left w:val="nil"/>
          <w:bottom w:val="nil"/>
          <w:right w:val="nil"/>
          <w:between w:val="nil"/>
        </w:pBdr>
        <w:spacing w:after="0" w:line="360" w:lineRule="auto"/>
        <w:rPr>
          <w:rFonts w:ascii="Times New Roman" w:eastAsia="Times New Roman" w:hAnsi="Times New Roman" w:cs="Times New Roman"/>
          <w:sz w:val="28"/>
          <w:szCs w:val="28"/>
        </w:rPr>
      </w:pPr>
      <w:r>
        <w:rPr>
          <w:noProof/>
          <w:lang w:val="en-US"/>
        </w:rPr>
        <w:lastRenderedPageBreak/>
        <w:drawing>
          <wp:anchor distT="0" distB="0" distL="114300" distR="114300" simplePos="0" relativeHeight="251662336" behindDoc="0" locked="0" layoutInCell="1" allowOverlap="1" wp14:anchorId="01D44D22" wp14:editId="6968B679">
            <wp:simplePos x="0" y="0"/>
            <wp:positionH relativeFrom="margin">
              <wp:align>right</wp:align>
            </wp:positionH>
            <wp:positionV relativeFrom="paragraph">
              <wp:posOffset>735965</wp:posOffset>
            </wp:positionV>
            <wp:extent cx="7254240" cy="5788025"/>
            <wp:effectExtent l="9207"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5400000">
                      <a:off x="0" y="0"/>
                      <a:ext cx="7254240" cy="5788025"/>
                    </a:xfrm>
                    <a:prstGeom prst="rect">
                      <a:avLst/>
                    </a:prstGeom>
                  </pic:spPr>
                </pic:pic>
              </a:graphicData>
            </a:graphic>
            <wp14:sizeRelH relativeFrom="margin">
              <wp14:pctWidth>0</wp14:pctWidth>
            </wp14:sizeRelH>
            <wp14:sizeRelV relativeFrom="margin">
              <wp14:pctHeight>0</wp14:pctHeight>
            </wp14:sizeRelV>
          </wp:anchor>
        </w:drawing>
      </w:r>
    </w:p>
    <w:p w14:paraId="5BE745E3" w14:textId="77777777" w:rsidR="00DF21F4" w:rsidRPr="00127ECF" w:rsidRDefault="009E7086" w:rsidP="00127ECF">
      <w:pPr>
        <w:pStyle w:val="u1"/>
        <w:spacing w:before="0" w:after="0" w:line="360" w:lineRule="auto"/>
        <w:jc w:val="center"/>
        <w:rPr>
          <w:rFonts w:ascii="Times New Roman" w:eastAsia="Times New Roman" w:hAnsi="Times New Roman" w:cs="Times New Roman"/>
          <w:b/>
          <w:color w:val="FF0000"/>
          <w:sz w:val="28"/>
          <w:szCs w:val="28"/>
        </w:rPr>
      </w:pPr>
      <w:bookmarkStart w:id="105" w:name="_Toc117864770"/>
      <w:r w:rsidRPr="00127ECF">
        <w:rPr>
          <w:rFonts w:ascii="Times New Roman" w:eastAsia="Times New Roman" w:hAnsi="Times New Roman" w:cs="Times New Roman"/>
          <w:b/>
          <w:color w:val="FF0000"/>
          <w:sz w:val="28"/>
          <w:szCs w:val="28"/>
        </w:rPr>
        <w:lastRenderedPageBreak/>
        <w:t>CHƯƠNG IV: TỔ CHỨC DOANH NGHIỆP</w:t>
      </w:r>
      <w:bookmarkEnd w:id="105"/>
    </w:p>
    <w:p w14:paraId="527101CF"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106" w:name="_Toc117864771"/>
      <w:r w:rsidRPr="00127ECF">
        <w:rPr>
          <w:rFonts w:ascii="Times New Roman" w:eastAsia="Times New Roman" w:hAnsi="Times New Roman" w:cs="Times New Roman"/>
          <w:b/>
          <w:color w:val="FF0000"/>
          <w:sz w:val="28"/>
          <w:szCs w:val="28"/>
        </w:rPr>
        <w:t xml:space="preserve">4.1   Sơ </w:t>
      </w:r>
      <w:proofErr w:type="spellStart"/>
      <w:r w:rsidRPr="00127ECF">
        <w:rPr>
          <w:rFonts w:ascii="Times New Roman" w:eastAsia="Times New Roman" w:hAnsi="Times New Roman" w:cs="Times New Roman"/>
          <w:b/>
          <w:color w:val="FF0000"/>
          <w:sz w:val="28"/>
          <w:szCs w:val="28"/>
        </w:rPr>
        <w:t>đồ</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tổ</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chức</w:t>
      </w:r>
      <w:bookmarkEnd w:id="106"/>
      <w:proofErr w:type="spellEnd"/>
    </w:p>
    <w:p w14:paraId="545F5510" w14:textId="77777777" w:rsidR="00DF21F4" w:rsidRPr="00127ECF" w:rsidRDefault="009E7086" w:rsidP="00127ECF">
      <w:pPr>
        <w:keepNext/>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3F83FD5D" wp14:editId="3C331216">
            <wp:extent cx="5773641" cy="3944285"/>
            <wp:effectExtent l="0" t="0" r="0" b="0"/>
            <wp:docPr id="39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5787365" cy="3953661"/>
                    </a:xfrm>
                    <a:prstGeom prst="rect">
                      <a:avLst/>
                    </a:prstGeom>
                    <a:ln/>
                  </pic:spPr>
                </pic:pic>
              </a:graphicData>
            </a:graphic>
          </wp:inline>
        </w:drawing>
      </w:r>
    </w:p>
    <w:bookmarkStart w:id="107" w:name="_heading=h.25b2l0r" w:colFirst="0" w:colLast="0"/>
    <w:bookmarkEnd w:id="107"/>
    <w:p w14:paraId="24BFDB85" w14:textId="653FF431" w:rsidR="00DF21F4" w:rsidRPr="00127ECF" w:rsidRDefault="00000000" w:rsidP="00331FE1">
      <w:pPr>
        <w:spacing w:after="0" w:line="360" w:lineRule="auto"/>
        <w:jc w:val="center"/>
        <w:rPr>
          <w:rFonts w:ascii="Times New Roman" w:eastAsia="Times New Roman" w:hAnsi="Times New Roman" w:cs="Times New Roman"/>
          <w:sz w:val="28"/>
          <w:szCs w:val="28"/>
        </w:rPr>
      </w:pPr>
      <w:sdt>
        <w:sdtPr>
          <w:rPr>
            <w:rFonts w:ascii="Times New Roman" w:hAnsi="Times New Roman" w:cs="Times New Roman"/>
            <w:sz w:val="28"/>
            <w:szCs w:val="28"/>
          </w:rPr>
          <w:tag w:val="goog_rdk_0"/>
          <w:id w:val="1146854491"/>
        </w:sdtPr>
        <w:sdtContent/>
      </w:sdt>
      <w:proofErr w:type="spellStart"/>
      <w:r w:rsidR="009E7086" w:rsidRPr="00127ECF">
        <w:rPr>
          <w:rFonts w:ascii="Times New Roman" w:eastAsia="Times New Roman" w:hAnsi="Times New Roman" w:cs="Times New Roman"/>
          <w:b/>
          <w:i/>
          <w:color w:val="000000"/>
          <w:sz w:val="28"/>
          <w:szCs w:val="28"/>
        </w:rPr>
        <w:t>Hình</w:t>
      </w:r>
      <w:proofErr w:type="spellEnd"/>
      <w:r w:rsidR="009E7086" w:rsidRPr="00127ECF">
        <w:rPr>
          <w:rFonts w:ascii="Times New Roman" w:eastAsia="Times New Roman" w:hAnsi="Times New Roman" w:cs="Times New Roman"/>
          <w:b/>
          <w:i/>
          <w:color w:val="000000"/>
          <w:sz w:val="28"/>
          <w:szCs w:val="28"/>
        </w:rPr>
        <w:t xml:space="preserve"> 4.1: Sơ </w:t>
      </w:r>
      <w:proofErr w:type="spellStart"/>
      <w:r w:rsidR="009E7086" w:rsidRPr="00127ECF">
        <w:rPr>
          <w:rFonts w:ascii="Times New Roman" w:eastAsia="Times New Roman" w:hAnsi="Times New Roman" w:cs="Times New Roman"/>
          <w:b/>
          <w:i/>
          <w:color w:val="000000"/>
          <w:sz w:val="28"/>
          <w:szCs w:val="28"/>
        </w:rPr>
        <w:t>đồ</w:t>
      </w:r>
      <w:proofErr w:type="spellEnd"/>
      <w:r w:rsidR="009E7086" w:rsidRPr="00127ECF">
        <w:rPr>
          <w:rFonts w:ascii="Times New Roman" w:eastAsia="Times New Roman" w:hAnsi="Times New Roman" w:cs="Times New Roman"/>
          <w:b/>
          <w:i/>
          <w:color w:val="000000"/>
          <w:sz w:val="28"/>
          <w:szCs w:val="28"/>
        </w:rPr>
        <w:t xml:space="preserve"> </w:t>
      </w:r>
      <w:proofErr w:type="spellStart"/>
      <w:r w:rsidR="009E7086" w:rsidRPr="00127ECF">
        <w:rPr>
          <w:rFonts w:ascii="Times New Roman" w:eastAsia="Times New Roman" w:hAnsi="Times New Roman" w:cs="Times New Roman"/>
          <w:b/>
          <w:i/>
          <w:color w:val="000000"/>
          <w:sz w:val="28"/>
          <w:szCs w:val="28"/>
        </w:rPr>
        <w:t>tổ</w:t>
      </w:r>
      <w:proofErr w:type="spellEnd"/>
      <w:r w:rsidR="009E7086" w:rsidRPr="00127ECF">
        <w:rPr>
          <w:rFonts w:ascii="Times New Roman" w:eastAsia="Times New Roman" w:hAnsi="Times New Roman" w:cs="Times New Roman"/>
          <w:b/>
          <w:i/>
          <w:color w:val="000000"/>
          <w:sz w:val="28"/>
          <w:szCs w:val="28"/>
        </w:rPr>
        <w:t xml:space="preserve"> </w:t>
      </w:r>
      <w:proofErr w:type="spellStart"/>
      <w:r w:rsidR="009E7086" w:rsidRPr="00127ECF">
        <w:rPr>
          <w:rFonts w:ascii="Times New Roman" w:eastAsia="Times New Roman" w:hAnsi="Times New Roman" w:cs="Times New Roman"/>
          <w:b/>
          <w:i/>
          <w:color w:val="000000"/>
          <w:sz w:val="28"/>
          <w:szCs w:val="28"/>
        </w:rPr>
        <w:t>chức</w:t>
      </w:r>
      <w:proofErr w:type="spellEnd"/>
      <w:r w:rsidR="009E7086" w:rsidRPr="00127ECF">
        <w:rPr>
          <w:rFonts w:ascii="Times New Roman" w:eastAsia="Times New Roman" w:hAnsi="Times New Roman" w:cs="Times New Roman"/>
          <w:b/>
          <w:i/>
          <w:color w:val="000000"/>
          <w:sz w:val="28"/>
          <w:szCs w:val="28"/>
        </w:rPr>
        <w:t xml:space="preserve"> </w:t>
      </w:r>
      <w:proofErr w:type="spellStart"/>
      <w:r w:rsidR="00331FE1">
        <w:rPr>
          <w:rFonts w:ascii="Times New Roman" w:eastAsia="Times New Roman" w:hAnsi="Times New Roman" w:cs="Times New Roman"/>
          <w:b/>
          <w:i/>
          <w:sz w:val="28"/>
          <w:szCs w:val="28"/>
        </w:rPr>
        <w:t>cửa</w:t>
      </w:r>
      <w:proofErr w:type="spellEnd"/>
      <w:r w:rsidR="00331FE1">
        <w:rPr>
          <w:rFonts w:ascii="Times New Roman" w:eastAsia="Times New Roman" w:hAnsi="Times New Roman" w:cs="Times New Roman"/>
          <w:b/>
          <w:i/>
          <w:sz w:val="28"/>
          <w:szCs w:val="28"/>
        </w:rPr>
        <w:t xml:space="preserve"> </w:t>
      </w:r>
      <w:proofErr w:type="spellStart"/>
      <w:r w:rsidR="00331FE1">
        <w:rPr>
          <w:rFonts w:ascii="Times New Roman" w:eastAsia="Times New Roman" w:hAnsi="Times New Roman" w:cs="Times New Roman"/>
          <w:b/>
          <w:i/>
          <w:sz w:val="28"/>
          <w:szCs w:val="28"/>
        </w:rPr>
        <w:t>hàng</w:t>
      </w:r>
      <w:proofErr w:type="spellEnd"/>
      <w:r w:rsidR="00331FE1">
        <w:rPr>
          <w:rFonts w:ascii="Times New Roman" w:eastAsia="Times New Roman" w:hAnsi="Times New Roman" w:cs="Times New Roman"/>
          <w:b/>
          <w:i/>
          <w:sz w:val="28"/>
          <w:szCs w:val="28"/>
        </w:rPr>
        <w:t xml:space="preserve"> Cơm Ngon Văn </w:t>
      </w:r>
      <w:proofErr w:type="spellStart"/>
      <w:r w:rsidR="00331FE1">
        <w:rPr>
          <w:rFonts w:ascii="Times New Roman" w:eastAsia="Times New Roman" w:hAnsi="Times New Roman" w:cs="Times New Roman"/>
          <w:b/>
          <w:i/>
          <w:sz w:val="28"/>
          <w:szCs w:val="28"/>
        </w:rPr>
        <w:t>P</w:t>
      </w:r>
      <w:r w:rsidR="00331FE1" w:rsidRPr="00127ECF">
        <w:rPr>
          <w:rFonts w:ascii="Times New Roman" w:eastAsia="Times New Roman" w:hAnsi="Times New Roman" w:cs="Times New Roman"/>
          <w:b/>
          <w:i/>
          <w:sz w:val="28"/>
          <w:szCs w:val="28"/>
        </w:rPr>
        <w:t>hòng</w:t>
      </w:r>
      <w:proofErr w:type="spellEnd"/>
    </w:p>
    <w:tbl>
      <w:tblPr>
        <w:tblStyle w:val="affffffffff5"/>
        <w:tblW w:w="90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4"/>
        <w:gridCol w:w="1017"/>
        <w:gridCol w:w="6628"/>
      </w:tblGrid>
      <w:tr w:rsidR="00DF21F4" w:rsidRPr="00127ECF" w14:paraId="36BACC8B" w14:textId="77777777" w:rsidTr="0030731F">
        <w:trPr>
          <w:trHeight w:val="41"/>
          <w:jc w:val="center"/>
        </w:trPr>
        <w:tc>
          <w:tcPr>
            <w:tcW w:w="144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6F55561B" w14:textId="77777777" w:rsidR="00DF21F4" w:rsidRPr="00503251" w:rsidRDefault="009E7086" w:rsidP="00331FE1">
            <w:pPr>
              <w:spacing w:line="360" w:lineRule="auto"/>
              <w:jc w:val="center"/>
              <w:rPr>
                <w:rFonts w:ascii="Times New Roman" w:eastAsia="Times New Roman" w:hAnsi="Times New Roman" w:cs="Times New Roman"/>
                <w:b/>
                <w:color w:val="000000"/>
                <w:sz w:val="28"/>
                <w:szCs w:val="28"/>
                <w:shd w:val="clear" w:color="auto" w:fill="F6B26B"/>
              </w:rPr>
            </w:pPr>
            <w:proofErr w:type="spellStart"/>
            <w:r w:rsidRPr="00503251">
              <w:rPr>
                <w:rFonts w:ascii="Times New Roman" w:eastAsia="Times New Roman" w:hAnsi="Times New Roman" w:cs="Times New Roman"/>
                <w:b/>
                <w:sz w:val="28"/>
                <w:szCs w:val="28"/>
                <w:shd w:val="clear" w:color="auto" w:fill="F6B26B"/>
              </w:rPr>
              <w:t>Chức</w:t>
            </w:r>
            <w:proofErr w:type="spellEnd"/>
            <w:r w:rsidRPr="00503251">
              <w:rPr>
                <w:rFonts w:ascii="Times New Roman" w:eastAsia="Times New Roman" w:hAnsi="Times New Roman" w:cs="Times New Roman"/>
                <w:b/>
                <w:sz w:val="28"/>
                <w:szCs w:val="28"/>
                <w:shd w:val="clear" w:color="auto" w:fill="F6B26B"/>
              </w:rPr>
              <w:t xml:space="preserve"> </w:t>
            </w:r>
            <w:proofErr w:type="spellStart"/>
            <w:r w:rsidRPr="00503251">
              <w:rPr>
                <w:rFonts w:ascii="Times New Roman" w:eastAsia="Times New Roman" w:hAnsi="Times New Roman" w:cs="Times New Roman"/>
                <w:b/>
                <w:sz w:val="28"/>
                <w:szCs w:val="28"/>
                <w:shd w:val="clear" w:color="auto" w:fill="F6B26B"/>
              </w:rPr>
              <w:t>vụ</w:t>
            </w:r>
            <w:proofErr w:type="spellEnd"/>
          </w:p>
        </w:tc>
        <w:tc>
          <w:tcPr>
            <w:tcW w:w="1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D52D04" w14:textId="77777777" w:rsidR="00DF21F4" w:rsidRPr="00127ECF" w:rsidRDefault="009E7086" w:rsidP="00331FE1">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p>
        </w:tc>
        <w:tc>
          <w:tcPr>
            <w:tcW w:w="6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2CB8D1" w14:textId="77777777" w:rsidR="00DF21F4" w:rsidRPr="00127ECF" w:rsidRDefault="009E7086" w:rsidP="00331FE1">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Nhiệm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p>
        </w:tc>
      </w:tr>
      <w:tr w:rsidR="00DF21F4" w:rsidRPr="00127ECF" w14:paraId="32FA36C4" w14:textId="77777777" w:rsidTr="0030731F">
        <w:trPr>
          <w:trHeight w:val="41"/>
          <w:jc w:val="center"/>
        </w:trPr>
        <w:tc>
          <w:tcPr>
            <w:tcW w:w="144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3745C730" w14:textId="77777777" w:rsidR="00DF21F4" w:rsidRPr="00503251" w:rsidRDefault="009E7086" w:rsidP="00331FE1">
            <w:pPr>
              <w:spacing w:line="360" w:lineRule="auto"/>
              <w:jc w:val="center"/>
              <w:rPr>
                <w:rFonts w:ascii="Times New Roman" w:eastAsia="Times New Roman" w:hAnsi="Times New Roman" w:cs="Times New Roman"/>
                <w:b/>
                <w:sz w:val="28"/>
                <w:szCs w:val="28"/>
                <w:shd w:val="clear" w:color="auto" w:fill="F6B26B"/>
              </w:rPr>
            </w:pPr>
            <w:proofErr w:type="spellStart"/>
            <w:r w:rsidRPr="00503251">
              <w:rPr>
                <w:rFonts w:ascii="Times New Roman" w:eastAsia="Times New Roman" w:hAnsi="Times New Roman" w:cs="Times New Roman"/>
                <w:b/>
                <w:sz w:val="28"/>
                <w:szCs w:val="28"/>
                <w:shd w:val="clear" w:color="auto" w:fill="F6B26B"/>
              </w:rPr>
              <w:t>Quản</w:t>
            </w:r>
            <w:proofErr w:type="spellEnd"/>
            <w:r w:rsidRPr="00503251">
              <w:rPr>
                <w:rFonts w:ascii="Times New Roman" w:eastAsia="Times New Roman" w:hAnsi="Times New Roman" w:cs="Times New Roman"/>
                <w:b/>
                <w:sz w:val="28"/>
                <w:szCs w:val="28"/>
                <w:shd w:val="clear" w:color="auto" w:fill="F6B26B"/>
              </w:rPr>
              <w:t xml:space="preserve"> </w:t>
            </w:r>
            <w:proofErr w:type="spellStart"/>
            <w:r w:rsidRPr="00503251">
              <w:rPr>
                <w:rFonts w:ascii="Times New Roman" w:eastAsia="Times New Roman" w:hAnsi="Times New Roman" w:cs="Times New Roman"/>
                <w:b/>
                <w:sz w:val="28"/>
                <w:szCs w:val="28"/>
                <w:shd w:val="clear" w:color="auto" w:fill="F6B26B"/>
              </w:rPr>
              <w:t>lý</w:t>
            </w:r>
            <w:proofErr w:type="spellEnd"/>
            <w:r w:rsidRPr="00503251">
              <w:rPr>
                <w:rFonts w:ascii="Times New Roman" w:eastAsia="Times New Roman" w:hAnsi="Times New Roman" w:cs="Times New Roman"/>
                <w:b/>
                <w:sz w:val="28"/>
                <w:szCs w:val="28"/>
                <w:shd w:val="clear" w:color="auto" w:fill="F6B26B"/>
              </w:rPr>
              <w:t xml:space="preserve"> </w:t>
            </w:r>
            <w:proofErr w:type="spellStart"/>
            <w:r w:rsidRPr="00503251">
              <w:rPr>
                <w:rFonts w:ascii="Times New Roman" w:eastAsia="Times New Roman" w:hAnsi="Times New Roman" w:cs="Times New Roman"/>
                <w:b/>
                <w:sz w:val="28"/>
                <w:szCs w:val="28"/>
                <w:shd w:val="clear" w:color="auto" w:fill="F6B26B"/>
              </w:rPr>
              <w:t>cửa</w:t>
            </w:r>
            <w:proofErr w:type="spellEnd"/>
            <w:r w:rsidRPr="00503251">
              <w:rPr>
                <w:rFonts w:ascii="Times New Roman" w:eastAsia="Times New Roman" w:hAnsi="Times New Roman" w:cs="Times New Roman"/>
                <w:b/>
                <w:sz w:val="28"/>
                <w:szCs w:val="28"/>
                <w:shd w:val="clear" w:color="auto" w:fill="F6B26B"/>
              </w:rPr>
              <w:t xml:space="preserve"> </w:t>
            </w:r>
            <w:proofErr w:type="spellStart"/>
            <w:r w:rsidRPr="00503251">
              <w:rPr>
                <w:rFonts w:ascii="Times New Roman" w:eastAsia="Times New Roman" w:hAnsi="Times New Roman" w:cs="Times New Roman"/>
                <w:b/>
                <w:sz w:val="28"/>
                <w:szCs w:val="28"/>
                <w:shd w:val="clear" w:color="auto" w:fill="F6B26B"/>
              </w:rPr>
              <w:t>hàng</w:t>
            </w:r>
            <w:proofErr w:type="spellEnd"/>
          </w:p>
        </w:tc>
        <w:tc>
          <w:tcPr>
            <w:tcW w:w="1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F75C59" w14:textId="77777777" w:rsidR="00DF21F4" w:rsidRPr="00127ECF" w:rsidRDefault="009E7086" w:rsidP="00331FE1">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w:t>
            </w:r>
          </w:p>
        </w:tc>
        <w:tc>
          <w:tcPr>
            <w:tcW w:w="6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9E88FD" w14:textId="77777777" w:rsidR="00DF21F4" w:rsidRPr="00127ECF" w:rsidRDefault="009E7086" w:rsidP="000823CE">
            <w:pPr>
              <w:pStyle w:val="u3"/>
              <w:keepNext w:val="0"/>
              <w:keepLines w:val="0"/>
              <w:numPr>
                <w:ilvl w:val="0"/>
                <w:numId w:val="40"/>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0" w:line="360" w:lineRule="auto"/>
              <w:ind w:left="218" w:hanging="218"/>
              <w:jc w:val="center"/>
              <w:outlineLvl w:val="2"/>
              <w:rPr>
                <w:rFonts w:ascii="Times New Roman" w:eastAsia="Times New Roman" w:hAnsi="Times New Roman" w:cs="Times New Roman"/>
                <w:color w:val="404040"/>
                <w:sz w:val="28"/>
                <w:szCs w:val="28"/>
              </w:rPr>
            </w:pPr>
            <w:bookmarkStart w:id="108" w:name="_heading=h.40pdwqjp7itb" w:colFirst="0" w:colLast="0"/>
            <w:bookmarkStart w:id="109" w:name="_Toc117864772"/>
            <w:bookmarkEnd w:id="108"/>
            <w:proofErr w:type="spellStart"/>
            <w:r w:rsidRPr="00127ECF">
              <w:rPr>
                <w:rFonts w:ascii="Times New Roman" w:eastAsia="Times New Roman" w:hAnsi="Times New Roman" w:cs="Times New Roman"/>
                <w:color w:val="404040"/>
                <w:sz w:val="28"/>
                <w:szCs w:val="28"/>
              </w:rPr>
              <w:t>Quản</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lý</w:t>
            </w:r>
            <w:proofErr w:type="spellEnd"/>
            <w:r w:rsidRPr="00127ECF">
              <w:rPr>
                <w:rFonts w:ascii="Times New Roman" w:eastAsia="Times New Roman" w:hAnsi="Times New Roman" w:cs="Times New Roman"/>
                <w:color w:val="404040"/>
                <w:sz w:val="28"/>
                <w:szCs w:val="28"/>
              </w:rPr>
              <w:t xml:space="preserve"> ca: Bao </w:t>
            </w:r>
            <w:proofErr w:type="spellStart"/>
            <w:r w:rsidRPr="00127ECF">
              <w:rPr>
                <w:rFonts w:ascii="Times New Roman" w:eastAsia="Times New Roman" w:hAnsi="Times New Roman" w:cs="Times New Roman"/>
                <w:color w:val="404040"/>
                <w:sz w:val="28"/>
                <w:szCs w:val="28"/>
              </w:rPr>
              <w:t>quát</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tổng</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thể</w:t>
            </w:r>
            <w:proofErr w:type="spellEnd"/>
            <w:r w:rsidRPr="00127ECF">
              <w:rPr>
                <w:rFonts w:ascii="Times New Roman" w:eastAsia="Times New Roman" w:hAnsi="Times New Roman" w:cs="Times New Roman"/>
                <w:color w:val="404040"/>
                <w:sz w:val="28"/>
                <w:szCs w:val="28"/>
              </w:rPr>
              <w:t xml:space="preserve"> công </w:t>
            </w:r>
            <w:proofErr w:type="spellStart"/>
            <w:r w:rsidRPr="00127ECF">
              <w:rPr>
                <w:rFonts w:ascii="Times New Roman" w:eastAsia="Times New Roman" w:hAnsi="Times New Roman" w:cs="Times New Roman"/>
                <w:color w:val="404040"/>
                <w:sz w:val="28"/>
                <w:szCs w:val="28"/>
              </w:rPr>
              <w:t>việc</w:t>
            </w:r>
            <w:proofErr w:type="spellEnd"/>
            <w:r w:rsidRPr="00127ECF">
              <w:rPr>
                <w:rFonts w:ascii="Times New Roman" w:eastAsia="Times New Roman" w:hAnsi="Times New Roman" w:cs="Times New Roman"/>
                <w:color w:val="404040"/>
                <w:sz w:val="28"/>
                <w:szCs w:val="28"/>
              </w:rPr>
              <w:t xml:space="preserve"> trong </w:t>
            </w:r>
            <w:proofErr w:type="spellStart"/>
            <w:r w:rsidRPr="00127ECF">
              <w:rPr>
                <w:rFonts w:ascii="Times New Roman" w:eastAsia="Times New Roman" w:hAnsi="Times New Roman" w:cs="Times New Roman"/>
                <w:color w:val="404040"/>
                <w:sz w:val="28"/>
                <w:szCs w:val="28"/>
              </w:rPr>
              <w:t>cửa</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hàng</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sổ</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sách</w:t>
            </w:r>
            <w:proofErr w:type="spellEnd"/>
            <w:r w:rsidRPr="00127ECF">
              <w:rPr>
                <w:rFonts w:ascii="Times New Roman" w:eastAsia="Times New Roman" w:hAnsi="Times New Roman" w:cs="Times New Roman"/>
                <w:color w:val="404040"/>
                <w:sz w:val="28"/>
                <w:szCs w:val="28"/>
              </w:rPr>
              <w:t xml:space="preserve">, nguyên </w:t>
            </w:r>
            <w:proofErr w:type="spellStart"/>
            <w:r w:rsidRPr="00127ECF">
              <w:rPr>
                <w:rFonts w:ascii="Times New Roman" w:eastAsia="Times New Roman" w:hAnsi="Times New Roman" w:cs="Times New Roman"/>
                <w:color w:val="404040"/>
                <w:sz w:val="28"/>
                <w:szCs w:val="28"/>
              </w:rPr>
              <w:t>liệu</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sản</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phẩm</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support</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và</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hỗ</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trợ</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các</w:t>
            </w:r>
            <w:proofErr w:type="spellEnd"/>
            <w:r w:rsidRPr="00127ECF">
              <w:rPr>
                <w:rFonts w:ascii="Times New Roman" w:eastAsia="Times New Roman" w:hAnsi="Times New Roman" w:cs="Times New Roman"/>
                <w:color w:val="404040"/>
                <w:sz w:val="28"/>
                <w:szCs w:val="28"/>
              </w:rPr>
              <w:t xml:space="preserve"> công </w:t>
            </w:r>
            <w:proofErr w:type="spellStart"/>
            <w:r w:rsidRPr="00127ECF">
              <w:rPr>
                <w:rFonts w:ascii="Times New Roman" w:eastAsia="Times New Roman" w:hAnsi="Times New Roman" w:cs="Times New Roman"/>
                <w:color w:val="404040"/>
                <w:sz w:val="28"/>
                <w:szCs w:val="28"/>
              </w:rPr>
              <w:t>việc</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của</w:t>
            </w:r>
            <w:proofErr w:type="spellEnd"/>
            <w:r w:rsidRPr="00127ECF">
              <w:rPr>
                <w:rFonts w:ascii="Times New Roman" w:eastAsia="Times New Roman" w:hAnsi="Times New Roman" w:cs="Times New Roman"/>
                <w:color w:val="404040"/>
                <w:sz w:val="28"/>
                <w:szCs w:val="28"/>
              </w:rPr>
              <w:t xml:space="preserve"> nhân viên trong ca </w:t>
            </w:r>
            <w:proofErr w:type="spellStart"/>
            <w:r w:rsidRPr="00127ECF">
              <w:rPr>
                <w:rFonts w:ascii="Times New Roman" w:eastAsia="Times New Roman" w:hAnsi="Times New Roman" w:cs="Times New Roman"/>
                <w:color w:val="404040"/>
                <w:sz w:val="28"/>
                <w:szCs w:val="28"/>
              </w:rPr>
              <w:t>làm</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việc</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của</w:t>
            </w:r>
            <w:proofErr w:type="spellEnd"/>
            <w:r w:rsidRPr="00127ECF">
              <w:rPr>
                <w:rFonts w:ascii="Times New Roman" w:eastAsia="Times New Roman" w:hAnsi="Times New Roman" w:cs="Times New Roman"/>
                <w:color w:val="404040"/>
                <w:sz w:val="28"/>
                <w:szCs w:val="28"/>
              </w:rPr>
              <w:t xml:space="preserve"> </w:t>
            </w:r>
            <w:proofErr w:type="spellStart"/>
            <w:r w:rsidRPr="00127ECF">
              <w:rPr>
                <w:rFonts w:ascii="Times New Roman" w:eastAsia="Times New Roman" w:hAnsi="Times New Roman" w:cs="Times New Roman"/>
                <w:color w:val="404040"/>
                <w:sz w:val="28"/>
                <w:szCs w:val="28"/>
              </w:rPr>
              <w:t>mình</w:t>
            </w:r>
            <w:proofErr w:type="spellEnd"/>
            <w:r w:rsidRPr="00127ECF">
              <w:rPr>
                <w:rFonts w:ascii="Times New Roman" w:eastAsia="Times New Roman" w:hAnsi="Times New Roman" w:cs="Times New Roman"/>
                <w:color w:val="404040"/>
                <w:sz w:val="28"/>
                <w:szCs w:val="28"/>
              </w:rPr>
              <w:t>.</w:t>
            </w:r>
            <w:bookmarkEnd w:id="109"/>
          </w:p>
        </w:tc>
      </w:tr>
      <w:tr w:rsidR="00DF21F4" w:rsidRPr="00127ECF" w14:paraId="0C87F1B2" w14:textId="77777777" w:rsidTr="0030731F">
        <w:trPr>
          <w:trHeight w:val="26"/>
          <w:jc w:val="center"/>
        </w:trPr>
        <w:tc>
          <w:tcPr>
            <w:tcW w:w="144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4413C369" w14:textId="77777777" w:rsidR="00DF21F4" w:rsidRPr="00503251" w:rsidRDefault="009E7086" w:rsidP="00331FE1">
            <w:pPr>
              <w:spacing w:line="360" w:lineRule="auto"/>
              <w:jc w:val="center"/>
              <w:rPr>
                <w:rFonts w:ascii="Times New Roman" w:eastAsia="Times New Roman" w:hAnsi="Times New Roman" w:cs="Times New Roman"/>
                <w:b/>
                <w:sz w:val="28"/>
                <w:szCs w:val="28"/>
                <w:shd w:val="clear" w:color="auto" w:fill="F6B26B"/>
              </w:rPr>
            </w:pPr>
            <w:r w:rsidRPr="00503251">
              <w:rPr>
                <w:rFonts w:ascii="Times New Roman" w:eastAsia="Times New Roman" w:hAnsi="Times New Roman" w:cs="Times New Roman"/>
                <w:b/>
                <w:sz w:val="28"/>
                <w:szCs w:val="28"/>
                <w:shd w:val="clear" w:color="auto" w:fill="F6B26B"/>
              </w:rPr>
              <w:lastRenderedPageBreak/>
              <w:t xml:space="preserve">Nhân viên </w:t>
            </w:r>
            <w:proofErr w:type="spellStart"/>
            <w:r w:rsidRPr="00503251">
              <w:rPr>
                <w:rFonts w:ascii="Times New Roman" w:eastAsia="Times New Roman" w:hAnsi="Times New Roman" w:cs="Times New Roman"/>
                <w:b/>
                <w:sz w:val="28"/>
                <w:szCs w:val="28"/>
                <w:shd w:val="clear" w:color="auto" w:fill="F6B26B"/>
              </w:rPr>
              <w:t>bếp</w:t>
            </w:r>
            <w:proofErr w:type="spellEnd"/>
          </w:p>
        </w:tc>
        <w:tc>
          <w:tcPr>
            <w:tcW w:w="1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3C748D" w14:textId="77777777" w:rsidR="00DF21F4" w:rsidRPr="00127ECF" w:rsidRDefault="009E7086" w:rsidP="00331FE1">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w:t>
            </w:r>
          </w:p>
        </w:tc>
        <w:tc>
          <w:tcPr>
            <w:tcW w:w="6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502428" w14:textId="77777777" w:rsidR="00DF21F4" w:rsidRPr="00127ECF" w:rsidRDefault="009E7086" w:rsidP="000823CE">
            <w:pPr>
              <w:numPr>
                <w:ilvl w:val="0"/>
                <w:numId w:val="19"/>
              </w:numPr>
              <w:pBdr>
                <w:top w:val="none" w:sz="0" w:space="0" w:color="000000"/>
                <w:bottom w:val="none" w:sz="0" w:space="0" w:color="000000"/>
                <w:right w:val="none" w:sz="0" w:space="0" w:color="000000"/>
                <w:between w:val="none" w:sz="0" w:space="0" w:color="000000"/>
              </w:pBdr>
              <w:shd w:val="clear" w:color="auto" w:fill="FFFFFF"/>
              <w:spacing w:line="360" w:lineRule="auto"/>
              <w:ind w:left="218" w:hanging="218"/>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Chuẩn bị nguyên liệu,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trong ca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biến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p>
        </w:tc>
      </w:tr>
      <w:tr w:rsidR="00DF21F4" w:rsidRPr="00127ECF" w14:paraId="7948583A" w14:textId="77777777" w:rsidTr="0030731F">
        <w:trPr>
          <w:trHeight w:val="50"/>
          <w:jc w:val="center"/>
        </w:trPr>
        <w:tc>
          <w:tcPr>
            <w:tcW w:w="144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564FE100" w14:textId="77777777" w:rsidR="00DF21F4" w:rsidRPr="00503251" w:rsidRDefault="009E7086" w:rsidP="00127ECF">
            <w:pPr>
              <w:spacing w:line="360" w:lineRule="auto"/>
              <w:jc w:val="center"/>
              <w:rPr>
                <w:rFonts w:ascii="Times New Roman" w:eastAsia="Times New Roman" w:hAnsi="Times New Roman" w:cs="Times New Roman"/>
                <w:b/>
                <w:sz w:val="28"/>
                <w:szCs w:val="28"/>
                <w:shd w:val="clear" w:color="auto" w:fill="F6B26B"/>
              </w:rPr>
            </w:pPr>
            <w:r w:rsidRPr="00503251">
              <w:rPr>
                <w:rFonts w:ascii="Times New Roman" w:eastAsia="Times New Roman" w:hAnsi="Times New Roman" w:cs="Times New Roman"/>
                <w:b/>
                <w:sz w:val="28"/>
                <w:szCs w:val="28"/>
                <w:shd w:val="clear" w:color="auto" w:fill="F6B26B"/>
              </w:rPr>
              <w:t xml:space="preserve">Nhân viên </w:t>
            </w:r>
            <w:proofErr w:type="spellStart"/>
            <w:r w:rsidRPr="00503251">
              <w:rPr>
                <w:rFonts w:ascii="Times New Roman" w:eastAsia="Times New Roman" w:hAnsi="Times New Roman" w:cs="Times New Roman"/>
                <w:b/>
                <w:sz w:val="28"/>
                <w:szCs w:val="28"/>
                <w:shd w:val="clear" w:color="auto" w:fill="F6B26B"/>
              </w:rPr>
              <w:t>bán</w:t>
            </w:r>
            <w:proofErr w:type="spellEnd"/>
            <w:r w:rsidRPr="00503251">
              <w:rPr>
                <w:rFonts w:ascii="Times New Roman" w:eastAsia="Times New Roman" w:hAnsi="Times New Roman" w:cs="Times New Roman"/>
                <w:b/>
                <w:sz w:val="28"/>
                <w:szCs w:val="28"/>
                <w:shd w:val="clear" w:color="auto" w:fill="F6B26B"/>
              </w:rPr>
              <w:t xml:space="preserve"> </w:t>
            </w:r>
            <w:proofErr w:type="spellStart"/>
            <w:r w:rsidRPr="00503251">
              <w:rPr>
                <w:rFonts w:ascii="Times New Roman" w:eastAsia="Times New Roman" w:hAnsi="Times New Roman" w:cs="Times New Roman"/>
                <w:b/>
                <w:sz w:val="28"/>
                <w:szCs w:val="28"/>
                <w:shd w:val="clear" w:color="auto" w:fill="F6B26B"/>
              </w:rPr>
              <w:t>hàng</w:t>
            </w:r>
            <w:proofErr w:type="spellEnd"/>
            <w:r w:rsidRPr="00503251">
              <w:rPr>
                <w:rFonts w:ascii="Times New Roman" w:eastAsia="Times New Roman" w:hAnsi="Times New Roman" w:cs="Times New Roman"/>
                <w:b/>
                <w:sz w:val="28"/>
                <w:szCs w:val="28"/>
                <w:shd w:val="clear" w:color="auto" w:fill="F6B26B"/>
              </w:rPr>
              <w:t>, thu ngân</w:t>
            </w:r>
          </w:p>
        </w:tc>
        <w:tc>
          <w:tcPr>
            <w:tcW w:w="1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77A4B3"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6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F64FD9" w14:textId="77777777" w:rsidR="00DF21F4" w:rsidRPr="00127ECF" w:rsidRDefault="009E7086" w:rsidP="000823CE">
            <w:pPr>
              <w:numPr>
                <w:ilvl w:val="0"/>
                <w:numId w:val="33"/>
              </w:numPr>
              <w:pBdr>
                <w:top w:val="none" w:sz="0" w:space="0" w:color="000000"/>
                <w:left w:val="none" w:sz="0" w:space="0" w:color="000000"/>
                <w:bottom w:val="none" w:sz="0" w:space="6" w:color="000000"/>
                <w:right w:val="none" w:sz="0" w:space="0" w:color="000000"/>
              </w:pBdr>
              <w:shd w:val="clear" w:color="auto" w:fill="FFFFFF"/>
              <w:spacing w:line="360" w:lineRule="auto"/>
              <w:ind w:left="218" w:hanging="218"/>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Chào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đón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p>
          <w:p w14:paraId="05623C76" w14:textId="77777777" w:rsidR="00DF21F4" w:rsidRPr="00127ECF" w:rsidRDefault="009E7086" w:rsidP="000823CE">
            <w:pPr>
              <w:numPr>
                <w:ilvl w:val="0"/>
                <w:numId w:val="33"/>
              </w:numPr>
              <w:pBdr>
                <w:top w:val="none" w:sz="0" w:space="0" w:color="000000"/>
                <w:left w:val="none" w:sz="0" w:space="0" w:color="000000"/>
                <w:bottom w:val="none" w:sz="0" w:space="6" w:color="000000"/>
                <w:right w:val="none" w:sz="0" w:space="0" w:color="000000"/>
              </w:pBdr>
              <w:shd w:val="clear" w:color="auto" w:fill="FFFFFF"/>
              <w:spacing w:line="360" w:lineRule="auto"/>
              <w:ind w:left="218" w:hanging="218"/>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Tư </w:t>
            </w:r>
            <w:proofErr w:type="spellStart"/>
            <w:r w:rsidRPr="00127ECF">
              <w:rPr>
                <w:rFonts w:ascii="Times New Roman" w:eastAsia="Times New Roman" w:hAnsi="Times New Roman" w:cs="Times New Roman"/>
                <w:sz w:val="28"/>
                <w:szCs w:val="28"/>
              </w:rPr>
              <w:t>vấn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hỗ</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đặt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hóa</w:t>
            </w:r>
            <w:proofErr w:type="spellEnd"/>
            <w:r w:rsidRPr="00127ECF">
              <w:rPr>
                <w:rFonts w:ascii="Times New Roman" w:eastAsia="Times New Roman" w:hAnsi="Times New Roman" w:cs="Times New Roman"/>
                <w:sz w:val="28"/>
                <w:szCs w:val="28"/>
              </w:rPr>
              <w:t xml:space="preserve"> đơn</w:t>
            </w:r>
          </w:p>
          <w:p w14:paraId="24B61B77" w14:textId="77777777" w:rsidR="00DF21F4" w:rsidRPr="00127ECF" w:rsidRDefault="009E7086" w:rsidP="000823CE">
            <w:pPr>
              <w:numPr>
                <w:ilvl w:val="0"/>
                <w:numId w:val="33"/>
              </w:numPr>
              <w:pBdr>
                <w:top w:val="none" w:sz="0" w:space="0" w:color="000000"/>
                <w:left w:val="none" w:sz="0" w:space="0" w:color="000000"/>
                <w:bottom w:val="none" w:sz="0" w:space="6" w:color="000000"/>
                <w:right w:val="none" w:sz="0" w:space="0" w:color="000000"/>
              </w:pBdr>
              <w:shd w:val="clear" w:color="auto" w:fill="FFFFFF"/>
              <w:spacing w:line="360" w:lineRule="auto"/>
              <w:ind w:left="218" w:hanging="218"/>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Thanh </w:t>
            </w:r>
            <w:proofErr w:type="spellStart"/>
            <w:r w:rsidRPr="00127ECF">
              <w:rPr>
                <w:rFonts w:ascii="Times New Roman" w:eastAsia="Times New Roman" w:hAnsi="Times New Roman" w:cs="Times New Roman"/>
                <w:sz w:val="28"/>
                <w:szCs w:val="28"/>
              </w:rPr>
              <w:t>toán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 xml:space="preserve"> giao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hóa</w:t>
            </w:r>
            <w:proofErr w:type="spellEnd"/>
            <w:r w:rsidRPr="00127ECF">
              <w:rPr>
                <w:rFonts w:ascii="Times New Roman" w:eastAsia="Times New Roman" w:hAnsi="Times New Roman" w:cs="Times New Roman"/>
                <w:sz w:val="28"/>
                <w:szCs w:val="28"/>
              </w:rPr>
              <w:t xml:space="preserve"> đơn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cho nhân viên </w:t>
            </w:r>
            <w:proofErr w:type="spellStart"/>
            <w:r w:rsidRPr="00127ECF">
              <w:rPr>
                <w:rFonts w:ascii="Times New Roman" w:eastAsia="Times New Roman" w:hAnsi="Times New Roman" w:cs="Times New Roman"/>
                <w:sz w:val="28"/>
                <w:szCs w:val="28"/>
              </w:rPr>
              <w:t>chạy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w:t>
            </w:r>
          </w:p>
        </w:tc>
      </w:tr>
      <w:tr w:rsidR="00DF21F4" w:rsidRPr="00127ECF" w14:paraId="257A09F1" w14:textId="77777777" w:rsidTr="0030731F">
        <w:trPr>
          <w:trHeight w:val="32"/>
          <w:jc w:val="center"/>
        </w:trPr>
        <w:tc>
          <w:tcPr>
            <w:tcW w:w="144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676DAB85" w14:textId="77777777" w:rsidR="00DF21F4" w:rsidRPr="00503251" w:rsidRDefault="009E7086" w:rsidP="00127ECF">
            <w:pPr>
              <w:spacing w:line="360" w:lineRule="auto"/>
              <w:jc w:val="center"/>
              <w:rPr>
                <w:rFonts w:ascii="Times New Roman" w:eastAsia="Times New Roman" w:hAnsi="Times New Roman" w:cs="Times New Roman"/>
                <w:b/>
                <w:sz w:val="28"/>
                <w:szCs w:val="28"/>
                <w:shd w:val="clear" w:color="auto" w:fill="F6B26B"/>
              </w:rPr>
            </w:pPr>
            <w:proofErr w:type="spellStart"/>
            <w:r w:rsidRPr="00503251">
              <w:rPr>
                <w:rFonts w:ascii="Times New Roman" w:eastAsia="Times New Roman" w:hAnsi="Times New Roman" w:cs="Times New Roman"/>
                <w:b/>
                <w:sz w:val="28"/>
                <w:szCs w:val="28"/>
                <w:shd w:val="clear" w:color="auto" w:fill="F6B26B"/>
              </w:rPr>
              <w:t>Bảo</w:t>
            </w:r>
            <w:proofErr w:type="spellEnd"/>
            <w:r w:rsidRPr="00503251">
              <w:rPr>
                <w:rFonts w:ascii="Times New Roman" w:eastAsia="Times New Roman" w:hAnsi="Times New Roman" w:cs="Times New Roman"/>
                <w:b/>
                <w:sz w:val="28"/>
                <w:szCs w:val="28"/>
                <w:shd w:val="clear" w:color="auto" w:fill="F6B26B"/>
              </w:rPr>
              <w:t xml:space="preserve"> </w:t>
            </w:r>
            <w:proofErr w:type="spellStart"/>
            <w:r w:rsidRPr="00503251">
              <w:rPr>
                <w:rFonts w:ascii="Times New Roman" w:eastAsia="Times New Roman" w:hAnsi="Times New Roman" w:cs="Times New Roman"/>
                <w:b/>
                <w:sz w:val="28"/>
                <w:szCs w:val="28"/>
                <w:shd w:val="clear" w:color="auto" w:fill="F6B26B"/>
              </w:rPr>
              <w:t>vệ</w:t>
            </w:r>
            <w:proofErr w:type="spellEnd"/>
          </w:p>
        </w:tc>
        <w:tc>
          <w:tcPr>
            <w:tcW w:w="1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59F04B"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6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646B6E" w14:textId="77777777" w:rsidR="00DF21F4" w:rsidRPr="00127ECF" w:rsidRDefault="009E7086" w:rsidP="000823CE">
            <w:pPr>
              <w:numPr>
                <w:ilvl w:val="0"/>
                <w:numId w:val="8"/>
              </w:numPr>
              <w:shd w:val="clear" w:color="auto" w:fill="FFFFFF"/>
              <w:spacing w:line="360" w:lineRule="auto"/>
              <w:ind w:left="218" w:hanging="218"/>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Trông và cất giữ xe của khách ngoài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r>
      <w:tr w:rsidR="00DF21F4" w:rsidRPr="00127ECF" w14:paraId="7A1DE44D" w14:textId="77777777" w:rsidTr="0030731F">
        <w:trPr>
          <w:trHeight w:val="32"/>
          <w:jc w:val="center"/>
        </w:trPr>
        <w:tc>
          <w:tcPr>
            <w:tcW w:w="144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vAlign w:val="center"/>
          </w:tcPr>
          <w:p w14:paraId="55DC381E" w14:textId="77777777" w:rsidR="00DF21F4" w:rsidRPr="00503251" w:rsidRDefault="009E7086" w:rsidP="00127ECF">
            <w:pPr>
              <w:spacing w:line="360" w:lineRule="auto"/>
              <w:jc w:val="center"/>
              <w:rPr>
                <w:rFonts w:ascii="Times New Roman" w:eastAsia="Times New Roman" w:hAnsi="Times New Roman" w:cs="Times New Roman"/>
                <w:b/>
                <w:sz w:val="28"/>
                <w:szCs w:val="28"/>
                <w:shd w:val="clear" w:color="auto" w:fill="F6B26B"/>
              </w:rPr>
            </w:pPr>
            <w:r w:rsidRPr="00503251">
              <w:rPr>
                <w:rFonts w:ascii="Times New Roman" w:eastAsia="Times New Roman" w:hAnsi="Times New Roman" w:cs="Times New Roman"/>
                <w:b/>
                <w:sz w:val="28"/>
                <w:szCs w:val="28"/>
                <w:shd w:val="clear" w:color="auto" w:fill="F6B26B"/>
              </w:rPr>
              <w:t xml:space="preserve">Nhân viên </w:t>
            </w:r>
            <w:proofErr w:type="spellStart"/>
            <w:r w:rsidRPr="00503251">
              <w:rPr>
                <w:rFonts w:ascii="Times New Roman" w:eastAsia="Times New Roman" w:hAnsi="Times New Roman" w:cs="Times New Roman"/>
                <w:b/>
                <w:sz w:val="28"/>
                <w:szCs w:val="28"/>
                <w:shd w:val="clear" w:color="auto" w:fill="F6B26B"/>
              </w:rPr>
              <w:t>chạy</w:t>
            </w:r>
            <w:proofErr w:type="spellEnd"/>
            <w:r w:rsidRPr="00503251">
              <w:rPr>
                <w:rFonts w:ascii="Times New Roman" w:eastAsia="Times New Roman" w:hAnsi="Times New Roman" w:cs="Times New Roman"/>
                <w:b/>
                <w:sz w:val="28"/>
                <w:szCs w:val="28"/>
                <w:shd w:val="clear" w:color="auto" w:fill="F6B26B"/>
              </w:rPr>
              <w:t xml:space="preserve"> </w:t>
            </w:r>
            <w:proofErr w:type="spellStart"/>
            <w:r w:rsidRPr="00503251">
              <w:rPr>
                <w:rFonts w:ascii="Times New Roman" w:eastAsia="Times New Roman" w:hAnsi="Times New Roman" w:cs="Times New Roman"/>
                <w:b/>
                <w:sz w:val="28"/>
                <w:szCs w:val="28"/>
                <w:shd w:val="clear" w:color="auto" w:fill="F6B26B"/>
              </w:rPr>
              <w:t>bàn</w:t>
            </w:r>
            <w:proofErr w:type="spellEnd"/>
          </w:p>
        </w:tc>
        <w:tc>
          <w:tcPr>
            <w:tcW w:w="10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61C15E"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w:t>
            </w:r>
          </w:p>
        </w:tc>
        <w:tc>
          <w:tcPr>
            <w:tcW w:w="66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44379F" w14:textId="77777777" w:rsidR="00DF21F4" w:rsidRPr="00127ECF" w:rsidRDefault="009E7086" w:rsidP="000823CE">
            <w:pPr>
              <w:keepNext/>
              <w:numPr>
                <w:ilvl w:val="0"/>
                <w:numId w:val="23"/>
              </w:numPr>
              <w:spacing w:line="360" w:lineRule="auto"/>
              <w:ind w:left="218" w:hanging="218"/>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Bưng bê </w:t>
            </w:r>
            <w:proofErr w:type="spellStart"/>
            <w:r w:rsidRPr="00127ECF">
              <w:rPr>
                <w:rFonts w:ascii="Times New Roman" w:eastAsia="Times New Roman" w:hAnsi="Times New Roman" w:cs="Times New Roman"/>
                <w:sz w:val="28"/>
                <w:szCs w:val="28"/>
              </w:rPr>
              <w:t>đồ</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phục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dọn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w:t>
            </w:r>
          </w:p>
          <w:p w14:paraId="4D16ADFF" w14:textId="77777777" w:rsidR="00DF21F4" w:rsidRPr="00127ECF" w:rsidRDefault="009E7086" w:rsidP="000823CE">
            <w:pPr>
              <w:keepNext/>
              <w:numPr>
                <w:ilvl w:val="0"/>
                <w:numId w:val="23"/>
              </w:numPr>
              <w:spacing w:line="360" w:lineRule="auto"/>
              <w:ind w:left="218" w:hanging="218"/>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Order</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bao </w:t>
            </w:r>
            <w:proofErr w:type="spellStart"/>
            <w:r w:rsidRPr="00127ECF">
              <w:rPr>
                <w:rFonts w:ascii="Times New Roman" w:eastAsia="Times New Roman" w:hAnsi="Times New Roman" w:cs="Times New Roman"/>
                <w:sz w:val="28"/>
                <w:szCs w:val="28"/>
              </w:rPr>
              <w:t>quát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hóa</w:t>
            </w:r>
            <w:proofErr w:type="spellEnd"/>
            <w:r w:rsidRPr="00127ECF">
              <w:rPr>
                <w:rFonts w:ascii="Times New Roman" w:eastAsia="Times New Roman" w:hAnsi="Times New Roman" w:cs="Times New Roman"/>
                <w:sz w:val="28"/>
                <w:szCs w:val="28"/>
              </w:rPr>
              <w:t xml:space="preserve"> đơn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 xml:space="preserve"> giao.</w:t>
            </w:r>
          </w:p>
        </w:tc>
      </w:tr>
    </w:tbl>
    <w:p w14:paraId="67CC67EA" w14:textId="3515AF7D"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10" w:name="_heading=h.kgcv8k" w:colFirst="0" w:colLast="0"/>
      <w:bookmarkEnd w:id="110"/>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4.1: Sơ </w:t>
      </w:r>
      <w:proofErr w:type="spellStart"/>
      <w:r w:rsidRPr="00127ECF">
        <w:rPr>
          <w:rFonts w:ascii="Times New Roman" w:eastAsia="Times New Roman" w:hAnsi="Times New Roman" w:cs="Times New Roman"/>
          <w:b/>
          <w:i/>
          <w:color w:val="000000"/>
          <w:sz w:val="28"/>
          <w:szCs w:val="28"/>
        </w:rPr>
        <w:t>đồ</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tổ</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chức</w:t>
      </w:r>
      <w:proofErr w:type="spellEnd"/>
      <w:r w:rsidRPr="00127ECF">
        <w:rPr>
          <w:rFonts w:ascii="Times New Roman" w:eastAsia="Times New Roman" w:hAnsi="Times New Roman" w:cs="Times New Roman"/>
          <w:b/>
          <w:i/>
          <w:color w:val="000000"/>
          <w:sz w:val="28"/>
          <w:szCs w:val="28"/>
        </w:rPr>
        <w:t xml:space="preserve"> </w:t>
      </w:r>
      <w:r w:rsidR="00331FE1">
        <w:rPr>
          <w:rFonts w:ascii="Times New Roman" w:eastAsia="Times New Roman" w:hAnsi="Times New Roman" w:cs="Times New Roman"/>
          <w:b/>
          <w:i/>
          <w:sz w:val="28"/>
          <w:szCs w:val="28"/>
        </w:rPr>
        <w:t xml:space="preserve">Cơm Ngon Văn </w:t>
      </w:r>
      <w:proofErr w:type="spellStart"/>
      <w:r w:rsidR="00331FE1">
        <w:rPr>
          <w:rFonts w:ascii="Times New Roman" w:eastAsia="Times New Roman" w:hAnsi="Times New Roman" w:cs="Times New Roman"/>
          <w:b/>
          <w:i/>
          <w:sz w:val="28"/>
          <w:szCs w:val="28"/>
        </w:rPr>
        <w:t>P</w:t>
      </w:r>
      <w:r w:rsidR="00331FE1" w:rsidRPr="00127ECF">
        <w:rPr>
          <w:rFonts w:ascii="Times New Roman" w:eastAsia="Times New Roman" w:hAnsi="Times New Roman" w:cs="Times New Roman"/>
          <w:b/>
          <w:i/>
          <w:sz w:val="28"/>
          <w:szCs w:val="28"/>
        </w:rPr>
        <w:t>hòng</w:t>
      </w:r>
      <w:proofErr w:type="spellEnd"/>
    </w:p>
    <w:p w14:paraId="27BB6549" w14:textId="77777777" w:rsidR="00DF21F4" w:rsidRPr="00127ECF" w:rsidRDefault="009E7086" w:rsidP="00127ECF">
      <w:pPr>
        <w:pStyle w:val="u2"/>
        <w:spacing w:before="0" w:line="360" w:lineRule="auto"/>
        <w:rPr>
          <w:rFonts w:ascii="Times New Roman" w:eastAsia="Times New Roman" w:hAnsi="Times New Roman" w:cs="Times New Roman"/>
          <w:sz w:val="28"/>
          <w:szCs w:val="28"/>
        </w:rPr>
      </w:pPr>
      <w:bookmarkStart w:id="111" w:name="_heading=h.34g0dwd" w:colFirst="0" w:colLast="0"/>
      <w:bookmarkEnd w:id="111"/>
      <w:r w:rsidRPr="00127ECF">
        <w:rPr>
          <w:rFonts w:ascii="Times New Roman" w:hAnsi="Times New Roman" w:cs="Times New Roman"/>
          <w:sz w:val="28"/>
          <w:szCs w:val="28"/>
        </w:rPr>
        <w:br w:type="page"/>
      </w:r>
    </w:p>
    <w:p w14:paraId="3B535D0B" w14:textId="77777777" w:rsidR="00503251" w:rsidRDefault="00503251" w:rsidP="00127ECF">
      <w:pPr>
        <w:pStyle w:val="u2"/>
        <w:spacing w:before="0" w:line="360" w:lineRule="auto"/>
        <w:rPr>
          <w:rFonts w:ascii="Times New Roman" w:eastAsia="Times New Roman" w:hAnsi="Times New Roman" w:cs="Times New Roman"/>
          <w:b/>
          <w:color w:val="FF0000"/>
          <w:sz w:val="28"/>
          <w:szCs w:val="28"/>
        </w:rPr>
        <w:sectPr w:rsidR="00503251" w:rsidSect="00EC0C46">
          <w:footerReference w:type="default" r:id="rId53"/>
          <w:pgSz w:w="12240" w:h="15840"/>
          <w:pgMar w:top="1985" w:right="1134" w:bottom="1701" w:left="1985" w:header="709" w:footer="709" w:gutter="0"/>
          <w:cols w:space="720"/>
        </w:sectPr>
      </w:pPr>
    </w:p>
    <w:p w14:paraId="5B295CDD"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112" w:name="_Toc117864773"/>
      <w:r w:rsidRPr="00127ECF">
        <w:rPr>
          <w:rFonts w:ascii="Times New Roman" w:eastAsia="Times New Roman" w:hAnsi="Times New Roman" w:cs="Times New Roman"/>
          <w:b/>
          <w:color w:val="FF0000"/>
          <w:sz w:val="28"/>
          <w:szCs w:val="28"/>
        </w:rPr>
        <w:lastRenderedPageBreak/>
        <w:t xml:space="preserve">4.2   </w:t>
      </w:r>
      <w:proofErr w:type="spellStart"/>
      <w:r w:rsidRPr="00127ECF">
        <w:rPr>
          <w:rFonts w:ascii="Times New Roman" w:eastAsia="Times New Roman" w:hAnsi="Times New Roman" w:cs="Times New Roman"/>
          <w:b/>
          <w:color w:val="FF0000"/>
          <w:sz w:val="28"/>
          <w:szCs w:val="28"/>
        </w:rPr>
        <w:t>Tổ</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chức</w:t>
      </w:r>
      <w:proofErr w:type="spellEnd"/>
      <w:r w:rsidRPr="00127ECF">
        <w:rPr>
          <w:rFonts w:ascii="Times New Roman" w:eastAsia="Times New Roman" w:hAnsi="Times New Roman" w:cs="Times New Roman"/>
          <w:b/>
          <w:color w:val="FF0000"/>
          <w:sz w:val="28"/>
          <w:szCs w:val="28"/>
        </w:rPr>
        <w:t xml:space="preserve"> nhân </w:t>
      </w:r>
      <w:proofErr w:type="spellStart"/>
      <w:r w:rsidRPr="00127ECF">
        <w:rPr>
          <w:rFonts w:ascii="Times New Roman" w:eastAsia="Times New Roman" w:hAnsi="Times New Roman" w:cs="Times New Roman"/>
          <w:b/>
          <w:color w:val="FF0000"/>
          <w:sz w:val="28"/>
          <w:szCs w:val="28"/>
        </w:rPr>
        <w:t>sự</w:t>
      </w:r>
      <w:proofErr w:type="spellEnd"/>
      <w:r w:rsidRPr="00127ECF">
        <w:rPr>
          <w:rFonts w:ascii="Times New Roman" w:eastAsia="Times New Roman" w:hAnsi="Times New Roman" w:cs="Times New Roman"/>
          <w:b/>
          <w:color w:val="FF0000"/>
          <w:sz w:val="28"/>
          <w:szCs w:val="28"/>
        </w:rPr>
        <w:t xml:space="preserve"> cho doanh </w:t>
      </w:r>
      <w:proofErr w:type="spellStart"/>
      <w:r w:rsidRPr="00127ECF">
        <w:rPr>
          <w:rFonts w:ascii="Times New Roman" w:eastAsia="Times New Roman" w:hAnsi="Times New Roman" w:cs="Times New Roman"/>
          <w:b/>
          <w:color w:val="FF0000"/>
          <w:sz w:val="28"/>
          <w:szCs w:val="28"/>
        </w:rPr>
        <w:t>nghiệp</w:t>
      </w:r>
      <w:bookmarkEnd w:id="112"/>
      <w:proofErr w:type="spellEnd"/>
      <w:r w:rsidRPr="00127ECF">
        <w:rPr>
          <w:rFonts w:ascii="Times New Roman" w:eastAsia="Times New Roman" w:hAnsi="Times New Roman" w:cs="Times New Roman"/>
          <w:b/>
          <w:color w:val="FF0000"/>
          <w:sz w:val="28"/>
          <w:szCs w:val="28"/>
        </w:rPr>
        <w:t xml:space="preserve"> </w:t>
      </w:r>
    </w:p>
    <w:p w14:paraId="5CDC5EBA"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113" w:name="_Toc117864774"/>
      <w:r w:rsidRPr="00127ECF">
        <w:rPr>
          <w:rFonts w:ascii="Times New Roman" w:eastAsia="Times New Roman" w:hAnsi="Times New Roman" w:cs="Times New Roman"/>
          <w:b/>
          <w:color w:val="FF0000"/>
          <w:sz w:val="28"/>
          <w:szCs w:val="28"/>
        </w:rPr>
        <w:t xml:space="preserve">4.2.1   </w:t>
      </w:r>
      <w:proofErr w:type="spellStart"/>
      <w:r w:rsidRPr="00127ECF">
        <w:rPr>
          <w:rFonts w:ascii="Times New Roman" w:eastAsia="Times New Roman" w:hAnsi="Times New Roman" w:cs="Times New Roman"/>
          <w:b/>
          <w:color w:val="FF0000"/>
          <w:sz w:val="28"/>
          <w:szCs w:val="28"/>
        </w:rPr>
        <w:t>Tổ</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chức</w:t>
      </w:r>
      <w:proofErr w:type="spellEnd"/>
      <w:r w:rsidRPr="00127ECF">
        <w:rPr>
          <w:rFonts w:ascii="Times New Roman" w:eastAsia="Times New Roman" w:hAnsi="Times New Roman" w:cs="Times New Roman"/>
          <w:b/>
          <w:color w:val="FF0000"/>
          <w:sz w:val="28"/>
          <w:szCs w:val="28"/>
        </w:rPr>
        <w:t xml:space="preserve"> nhân </w:t>
      </w:r>
      <w:proofErr w:type="spellStart"/>
      <w:r w:rsidRPr="00127ECF">
        <w:rPr>
          <w:rFonts w:ascii="Times New Roman" w:eastAsia="Times New Roman" w:hAnsi="Times New Roman" w:cs="Times New Roman"/>
          <w:b/>
          <w:color w:val="FF0000"/>
          <w:sz w:val="28"/>
          <w:szCs w:val="28"/>
        </w:rPr>
        <w:t>sự</w:t>
      </w:r>
      <w:bookmarkEnd w:id="113"/>
      <w:proofErr w:type="spellEnd"/>
    </w:p>
    <w:p w14:paraId="534E5A41" w14:textId="3598A088" w:rsidR="00DF21F4" w:rsidRPr="00503251" w:rsidRDefault="009E7086" w:rsidP="00503251">
      <w:pPr>
        <w:spacing w:after="0" w:line="360" w:lineRule="auto"/>
        <w:jc w:val="center"/>
        <w:rPr>
          <w:rFonts w:ascii="Times New Roman" w:eastAsia="Times New Roman" w:hAnsi="Times New Roman" w:cs="Times New Roman"/>
          <w:b/>
          <w:color w:val="000000"/>
          <w:sz w:val="28"/>
          <w:szCs w:val="28"/>
        </w:rPr>
      </w:pPr>
      <w:r w:rsidRPr="00127ECF">
        <w:rPr>
          <w:rFonts w:ascii="Times New Roman" w:eastAsia="Times New Roman" w:hAnsi="Times New Roman" w:cs="Times New Roman"/>
          <w:b/>
          <w:color w:val="000000"/>
          <w:sz w:val="28"/>
          <w:szCs w:val="28"/>
        </w:rPr>
        <w:t>BẢNG MÔ TẢ CÔNG VIỆC</w:t>
      </w:r>
    </w:p>
    <w:tbl>
      <w:tblPr>
        <w:tblStyle w:val="affffffffff6"/>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0"/>
        <w:gridCol w:w="1170"/>
        <w:gridCol w:w="1080"/>
        <w:gridCol w:w="3240"/>
        <w:gridCol w:w="4860"/>
        <w:gridCol w:w="1800"/>
      </w:tblGrid>
      <w:tr w:rsidR="00DF21F4" w:rsidRPr="00127ECF" w14:paraId="25540FCF" w14:textId="77777777" w:rsidTr="00D125B3">
        <w:trPr>
          <w:trHeight w:val="542"/>
        </w:trPr>
        <w:tc>
          <w:tcPr>
            <w:tcW w:w="800" w:type="dxa"/>
            <w:tcBorders>
              <w:top w:val="single" w:sz="8" w:space="0" w:color="000000"/>
              <w:left w:val="single" w:sz="8" w:space="0" w:color="000000"/>
              <w:bottom w:val="single" w:sz="8" w:space="0" w:color="000000"/>
              <w:right w:val="single" w:sz="8" w:space="0" w:color="000000"/>
            </w:tcBorders>
            <w:shd w:val="clear" w:color="auto" w:fill="FF0000"/>
            <w:vAlign w:val="center"/>
          </w:tcPr>
          <w:p w14:paraId="7FE95570" w14:textId="77777777" w:rsidR="00DF21F4" w:rsidRPr="00127ECF" w:rsidRDefault="009E7086" w:rsidP="00331FE1">
            <w:pPr>
              <w:spacing w:line="360" w:lineRule="auto"/>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STT</w:t>
            </w:r>
          </w:p>
        </w:tc>
        <w:tc>
          <w:tcPr>
            <w:tcW w:w="1170" w:type="dxa"/>
            <w:tcBorders>
              <w:top w:val="single" w:sz="8" w:space="0" w:color="000000"/>
              <w:left w:val="nil"/>
              <w:bottom w:val="single" w:sz="8" w:space="0" w:color="000000"/>
              <w:right w:val="single" w:sz="8" w:space="0" w:color="000000"/>
            </w:tcBorders>
            <w:shd w:val="clear" w:color="auto" w:fill="FF0000"/>
            <w:vAlign w:val="center"/>
          </w:tcPr>
          <w:p w14:paraId="357FA41F" w14:textId="77777777" w:rsidR="00DF21F4" w:rsidRPr="00127ECF" w:rsidRDefault="009E7086" w:rsidP="00331FE1">
            <w:pPr>
              <w:spacing w:line="360" w:lineRule="auto"/>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Vị</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trí</w:t>
            </w:r>
            <w:proofErr w:type="spellEnd"/>
          </w:p>
        </w:tc>
        <w:tc>
          <w:tcPr>
            <w:tcW w:w="1080" w:type="dxa"/>
            <w:tcBorders>
              <w:top w:val="single" w:sz="8" w:space="0" w:color="000000"/>
              <w:left w:val="nil"/>
              <w:bottom w:val="single" w:sz="8" w:space="0" w:color="000000"/>
              <w:right w:val="single" w:sz="8" w:space="0" w:color="000000"/>
            </w:tcBorders>
            <w:shd w:val="clear" w:color="auto" w:fill="FF0000"/>
            <w:vAlign w:val="center"/>
          </w:tcPr>
          <w:p w14:paraId="7CC80B9B" w14:textId="77777777" w:rsidR="00DF21F4" w:rsidRPr="00127ECF" w:rsidRDefault="009E7086" w:rsidP="00331FE1">
            <w:pPr>
              <w:spacing w:line="360" w:lineRule="auto"/>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Số</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lượng</w:t>
            </w:r>
            <w:proofErr w:type="spellEnd"/>
          </w:p>
        </w:tc>
        <w:tc>
          <w:tcPr>
            <w:tcW w:w="3240" w:type="dxa"/>
            <w:tcBorders>
              <w:top w:val="single" w:sz="8" w:space="0" w:color="000000"/>
              <w:left w:val="nil"/>
              <w:bottom w:val="single" w:sz="4" w:space="0" w:color="auto"/>
              <w:right w:val="single" w:sz="8" w:space="0" w:color="000000"/>
            </w:tcBorders>
            <w:shd w:val="clear" w:color="auto" w:fill="FF0000"/>
            <w:vAlign w:val="center"/>
          </w:tcPr>
          <w:p w14:paraId="21722B0D" w14:textId="77777777" w:rsidR="00DF21F4" w:rsidRPr="00127ECF" w:rsidRDefault="009E7086" w:rsidP="00331FE1">
            <w:pPr>
              <w:spacing w:line="360" w:lineRule="auto"/>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Yêu </w:t>
            </w:r>
            <w:proofErr w:type="spellStart"/>
            <w:r w:rsidRPr="00127ECF">
              <w:rPr>
                <w:rFonts w:ascii="Times New Roman" w:eastAsia="Times New Roman" w:hAnsi="Times New Roman" w:cs="Times New Roman"/>
                <w:b/>
                <w:color w:val="FFFFFF"/>
                <w:sz w:val="28"/>
                <w:szCs w:val="28"/>
              </w:rPr>
              <w:t>cầu</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tuyển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dụng</w:t>
            </w:r>
            <w:proofErr w:type="spellEnd"/>
          </w:p>
        </w:tc>
        <w:tc>
          <w:tcPr>
            <w:tcW w:w="4860" w:type="dxa"/>
            <w:tcBorders>
              <w:top w:val="single" w:sz="8" w:space="0" w:color="000000"/>
              <w:left w:val="nil"/>
              <w:bottom w:val="single" w:sz="4" w:space="0" w:color="auto"/>
              <w:right w:val="single" w:sz="8" w:space="0" w:color="000000"/>
            </w:tcBorders>
            <w:shd w:val="clear" w:color="auto" w:fill="FF0000"/>
            <w:vAlign w:val="center"/>
          </w:tcPr>
          <w:p w14:paraId="33EA615F" w14:textId="77777777" w:rsidR="00DF21F4" w:rsidRPr="00127ECF" w:rsidRDefault="009E7086" w:rsidP="00331FE1">
            <w:pPr>
              <w:spacing w:line="360" w:lineRule="auto"/>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Mô </w:t>
            </w:r>
            <w:proofErr w:type="spellStart"/>
            <w:r w:rsidRPr="00127ECF">
              <w:rPr>
                <w:rFonts w:ascii="Times New Roman" w:eastAsia="Times New Roman" w:hAnsi="Times New Roman" w:cs="Times New Roman"/>
                <w:b/>
                <w:color w:val="FFFFFF"/>
                <w:sz w:val="28"/>
                <w:szCs w:val="28"/>
              </w:rPr>
              <w:t>tả</w:t>
            </w:r>
            <w:proofErr w:type="spellEnd"/>
            <w:r w:rsidRPr="00127ECF">
              <w:rPr>
                <w:rFonts w:ascii="Times New Roman" w:eastAsia="Times New Roman" w:hAnsi="Times New Roman" w:cs="Times New Roman"/>
                <w:b/>
                <w:color w:val="FFFFFF"/>
                <w:sz w:val="28"/>
                <w:szCs w:val="28"/>
              </w:rPr>
              <w:t xml:space="preserve"> công </w:t>
            </w:r>
            <w:proofErr w:type="spellStart"/>
            <w:r w:rsidRPr="00127ECF">
              <w:rPr>
                <w:rFonts w:ascii="Times New Roman" w:eastAsia="Times New Roman" w:hAnsi="Times New Roman" w:cs="Times New Roman"/>
                <w:b/>
                <w:color w:val="FFFFFF"/>
                <w:sz w:val="28"/>
                <w:szCs w:val="28"/>
              </w:rPr>
              <w:t>việc</w:t>
            </w:r>
            <w:proofErr w:type="spellEnd"/>
          </w:p>
        </w:tc>
        <w:tc>
          <w:tcPr>
            <w:tcW w:w="1800" w:type="dxa"/>
            <w:tcBorders>
              <w:top w:val="single" w:sz="8" w:space="0" w:color="000000"/>
              <w:left w:val="nil"/>
              <w:bottom w:val="single" w:sz="4" w:space="0" w:color="auto"/>
              <w:right w:val="single" w:sz="8" w:space="0" w:color="000000"/>
            </w:tcBorders>
            <w:shd w:val="clear" w:color="auto" w:fill="FF0000"/>
            <w:vAlign w:val="center"/>
          </w:tcPr>
          <w:p w14:paraId="41A65693" w14:textId="77777777" w:rsidR="00DF21F4" w:rsidRPr="00127ECF" w:rsidRDefault="009E7086" w:rsidP="00331FE1">
            <w:pPr>
              <w:spacing w:line="360" w:lineRule="auto"/>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Mức</w:t>
            </w:r>
            <w:proofErr w:type="spellEnd"/>
            <w:r w:rsidRPr="00127ECF">
              <w:rPr>
                <w:rFonts w:ascii="Times New Roman" w:eastAsia="Times New Roman" w:hAnsi="Times New Roman" w:cs="Times New Roman"/>
                <w:b/>
                <w:color w:val="FFFFFF"/>
                <w:sz w:val="28"/>
                <w:szCs w:val="28"/>
              </w:rPr>
              <w:t xml:space="preserve"> lương</w:t>
            </w:r>
          </w:p>
        </w:tc>
      </w:tr>
      <w:tr w:rsidR="00DF21F4" w:rsidRPr="00127ECF" w14:paraId="47D3CD3A" w14:textId="77777777" w:rsidTr="00D125B3">
        <w:trPr>
          <w:trHeight w:val="168"/>
        </w:trPr>
        <w:tc>
          <w:tcPr>
            <w:tcW w:w="800" w:type="dxa"/>
            <w:tcBorders>
              <w:top w:val="single" w:sz="8" w:space="0" w:color="000000"/>
              <w:left w:val="single" w:sz="8" w:space="0" w:color="000000"/>
              <w:bottom w:val="single" w:sz="4" w:space="0" w:color="auto"/>
              <w:right w:val="single" w:sz="8" w:space="0" w:color="000000"/>
            </w:tcBorders>
            <w:vAlign w:val="center"/>
          </w:tcPr>
          <w:p w14:paraId="24EF39D7" w14:textId="77777777" w:rsidR="00DF21F4" w:rsidRPr="00127ECF" w:rsidRDefault="009E7086" w:rsidP="00331FE1">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170" w:type="dxa"/>
            <w:tcBorders>
              <w:top w:val="single" w:sz="8" w:space="0" w:color="000000"/>
              <w:left w:val="single" w:sz="8" w:space="0" w:color="000000"/>
              <w:bottom w:val="single" w:sz="4" w:space="0" w:color="auto"/>
              <w:right w:val="single" w:sz="8" w:space="0" w:color="000000"/>
            </w:tcBorders>
            <w:vAlign w:val="center"/>
          </w:tcPr>
          <w:p w14:paraId="088AA515" w14:textId="0933667F" w:rsidR="00DF21F4" w:rsidRPr="00127ECF" w:rsidRDefault="009E7086" w:rsidP="00331FE1">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c>
          <w:tcPr>
            <w:tcW w:w="1080" w:type="dxa"/>
            <w:tcBorders>
              <w:top w:val="single" w:sz="8" w:space="0" w:color="000000"/>
              <w:left w:val="single" w:sz="8" w:space="0" w:color="000000"/>
              <w:bottom w:val="single" w:sz="4" w:space="0" w:color="auto"/>
              <w:right w:val="single" w:sz="4" w:space="0" w:color="auto"/>
            </w:tcBorders>
            <w:vAlign w:val="center"/>
          </w:tcPr>
          <w:p w14:paraId="49EBBE0A" w14:textId="77777777" w:rsidR="00DF21F4" w:rsidRPr="00127ECF" w:rsidRDefault="009E7086" w:rsidP="00331FE1">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73E6744D" w14:textId="08739981"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Nam/</w:t>
            </w:r>
            <w:proofErr w:type="spellStart"/>
            <w:r w:rsidRPr="00127ECF">
              <w:rPr>
                <w:rFonts w:ascii="Times New Roman" w:eastAsia="Times New Roman" w:hAnsi="Times New Roman" w:cs="Times New Roman"/>
                <w:sz w:val="28"/>
                <w:szCs w:val="28"/>
              </w:rPr>
              <w:t>Nữ</w:t>
            </w:r>
            <w:proofErr w:type="spellEnd"/>
            <w:r w:rsidRPr="00127ECF">
              <w:rPr>
                <w:rFonts w:ascii="Times New Roman" w:eastAsia="Times New Roman" w:hAnsi="Times New Roman" w:cs="Times New Roman"/>
                <w:sz w:val="28"/>
                <w:szCs w:val="28"/>
              </w:rPr>
              <w:t xml:space="preserve"> trên 20 </w:t>
            </w:r>
            <w:proofErr w:type="spellStart"/>
            <w:r w:rsidRPr="00127ECF">
              <w:rPr>
                <w:rFonts w:ascii="Times New Roman" w:eastAsia="Times New Roman" w:hAnsi="Times New Roman" w:cs="Times New Roman"/>
                <w:sz w:val="28"/>
                <w:szCs w:val="28"/>
              </w:rPr>
              <w:t>tuổi</w:t>
            </w:r>
            <w:proofErr w:type="spellEnd"/>
          </w:p>
          <w:p w14:paraId="6B0892AD" w14:textId="5A3FF1C8"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kinh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vị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tương </w:t>
            </w:r>
            <w:proofErr w:type="spellStart"/>
            <w:r w:rsidRPr="00127ECF">
              <w:rPr>
                <w:rFonts w:ascii="Times New Roman" w:eastAsia="Times New Roman" w:hAnsi="Times New Roman" w:cs="Times New Roman"/>
                <w:sz w:val="28"/>
                <w:szCs w:val="28"/>
              </w:rPr>
              <w:t>tự</w:t>
            </w:r>
            <w:proofErr w:type="spellEnd"/>
          </w:p>
          <w:p w14:paraId="42EFD57B" w14:textId="622B778C"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Nhiệt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huyết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tinh </w:t>
            </w:r>
            <w:proofErr w:type="spellStart"/>
            <w:r w:rsidRPr="00127ECF">
              <w:rPr>
                <w:rFonts w:ascii="Times New Roman" w:eastAsia="Times New Roman" w:hAnsi="Times New Roman" w:cs="Times New Roman"/>
                <w:sz w:val="28"/>
                <w:szCs w:val="28"/>
              </w:rPr>
              <w:t>thần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nhiệm</w:t>
            </w:r>
            <w:proofErr w:type="spellEnd"/>
            <w:r w:rsidRPr="00127ECF">
              <w:rPr>
                <w:rFonts w:ascii="Times New Roman" w:eastAsia="Times New Roman" w:hAnsi="Times New Roman" w:cs="Times New Roman"/>
                <w:sz w:val="28"/>
                <w:szCs w:val="28"/>
              </w:rPr>
              <w:t xml:space="preserve"> cao trong công </w:t>
            </w:r>
            <w:proofErr w:type="spellStart"/>
            <w:r w:rsidRPr="00127ECF">
              <w:rPr>
                <w:rFonts w:ascii="Times New Roman" w:eastAsia="Times New Roman" w:hAnsi="Times New Roman" w:cs="Times New Roman"/>
                <w:sz w:val="28"/>
                <w:szCs w:val="28"/>
              </w:rPr>
              <w:t>việc</w:t>
            </w:r>
            <w:proofErr w:type="spellEnd"/>
          </w:p>
        </w:tc>
        <w:tc>
          <w:tcPr>
            <w:tcW w:w="4860" w:type="dxa"/>
            <w:tcBorders>
              <w:top w:val="single" w:sz="4" w:space="0" w:color="auto"/>
              <w:left w:val="single" w:sz="4" w:space="0" w:color="auto"/>
              <w:bottom w:val="single" w:sz="4" w:space="0" w:color="auto"/>
              <w:right w:val="single" w:sz="4" w:space="0" w:color="auto"/>
            </w:tcBorders>
            <w:shd w:val="clear" w:color="auto" w:fill="auto"/>
            <w:vAlign w:val="center"/>
          </w:tcPr>
          <w:p w14:paraId="05DDB969" w14:textId="55D4A80E"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nhân viên(</w:t>
            </w:r>
            <w:proofErr w:type="spellStart"/>
            <w:r w:rsidRPr="00127ECF">
              <w:rPr>
                <w:rFonts w:ascii="Times New Roman" w:eastAsia="Times New Roman" w:hAnsi="Times New Roman" w:cs="Times New Roman"/>
                <w:sz w:val="28"/>
                <w:szCs w:val="28"/>
              </w:rPr>
              <w:t>sắp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xếp</w:t>
            </w:r>
            <w:proofErr w:type="spellEnd"/>
            <w:r w:rsidRPr="00127ECF">
              <w:rPr>
                <w:rFonts w:ascii="Times New Roman" w:eastAsia="Times New Roman" w:hAnsi="Times New Roman" w:cs="Times New Roman"/>
                <w:sz w:val="28"/>
                <w:szCs w:val="28"/>
              </w:rPr>
              <w:t xml:space="preserve"> ca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phân công </w:t>
            </w:r>
            <w:proofErr w:type="spellStart"/>
            <w:r w:rsidRPr="00127ECF">
              <w:rPr>
                <w:rFonts w:ascii="Times New Roman" w:eastAsia="Times New Roman" w:hAnsi="Times New Roman" w:cs="Times New Roman"/>
                <w:sz w:val="28"/>
                <w:szCs w:val="28"/>
              </w:rPr>
              <w:t>công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đảm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nhân viên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đúng</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w:t>
            </w:r>
          </w:p>
          <w:p w14:paraId="261EAFF0" w14:textId="3896134C"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Chịu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nhiệm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tổng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p w14:paraId="025045E9" w14:textId="13EFC6FE"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Hỗ</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nhân viên</w:t>
            </w:r>
          </w:p>
        </w:tc>
        <w:tc>
          <w:tcPr>
            <w:tcW w:w="1800" w:type="dxa"/>
            <w:tcBorders>
              <w:top w:val="single" w:sz="4" w:space="0" w:color="auto"/>
              <w:left w:val="single" w:sz="4" w:space="0" w:color="auto"/>
              <w:bottom w:val="single" w:sz="4" w:space="0" w:color="auto"/>
              <w:right w:val="single" w:sz="4" w:space="0" w:color="auto"/>
            </w:tcBorders>
            <w:vAlign w:val="center"/>
          </w:tcPr>
          <w:p w14:paraId="5C96A634"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10 </w:t>
            </w:r>
            <w:proofErr w:type="spellStart"/>
            <w:r w:rsidRPr="00127ECF">
              <w:rPr>
                <w:rFonts w:ascii="Times New Roman" w:eastAsia="Times New Roman" w:hAnsi="Times New Roman" w:cs="Times New Roman"/>
                <w:sz w:val="28"/>
                <w:szCs w:val="28"/>
              </w:rPr>
              <w:t>triệu</w:t>
            </w:r>
            <w:proofErr w:type="spellEnd"/>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tháng</w:t>
            </w:r>
            <w:proofErr w:type="spellEnd"/>
          </w:p>
          <w:p w14:paraId="1A72F954"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lương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13)</w:t>
            </w:r>
          </w:p>
        </w:tc>
      </w:tr>
      <w:tr w:rsidR="00DF21F4" w:rsidRPr="00127ECF" w14:paraId="391D13AA" w14:textId="77777777" w:rsidTr="00D125B3">
        <w:trPr>
          <w:trHeight w:val="168"/>
        </w:trPr>
        <w:tc>
          <w:tcPr>
            <w:tcW w:w="800" w:type="dxa"/>
            <w:tcBorders>
              <w:top w:val="single" w:sz="4" w:space="0" w:color="auto"/>
              <w:left w:val="single" w:sz="4" w:space="0" w:color="auto"/>
              <w:bottom w:val="single" w:sz="4" w:space="0" w:color="auto"/>
              <w:right w:val="single" w:sz="4" w:space="0" w:color="auto"/>
            </w:tcBorders>
            <w:shd w:val="clear" w:color="auto" w:fill="auto"/>
            <w:vAlign w:val="center"/>
          </w:tcPr>
          <w:p w14:paraId="23750F60" w14:textId="77777777" w:rsidR="00DF21F4" w:rsidRPr="00127ECF" w:rsidRDefault="009E7086" w:rsidP="00331FE1">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2</w:t>
            </w:r>
          </w:p>
        </w:tc>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14:paraId="5CDB9F87" w14:textId="70B1C23B" w:rsidR="00DF21F4" w:rsidRPr="00127ECF" w:rsidRDefault="009E7086" w:rsidP="00331FE1">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Nhân viên </w:t>
            </w:r>
            <w:proofErr w:type="spellStart"/>
            <w:r w:rsidRPr="00127ECF">
              <w:rPr>
                <w:rFonts w:ascii="Times New Roman" w:eastAsia="Times New Roman" w:hAnsi="Times New Roman" w:cs="Times New Roman"/>
                <w:sz w:val="28"/>
                <w:szCs w:val="28"/>
              </w:rPr>
              <w:t>bếp</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083ED16" w14:textId="6E7547F8" w:rsidR="00DF21F4" w:rsidRPr="00127ECF" w:rsidRDefault="009E7086" w:rsidP="00331FE1">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2</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102B462D" w14:textId="20376BE8"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Nam/</w:t>
            </w:r>
            <w:proofErr w:type="spellStart"/>
            <w:r w:rsidRPr="00127ECF">
              <w:rPr>
                <w:rFonts w:ascii="Times New Roman" w:eastAsia="Times New Roman" w:hAnsi="Times New Roman" w:cs="Times New Roman"/>
                <w:sz w:val="28"/>
                <w:szCs w:val="28"/>
              </w:rPr>
              <w:t>Nữ</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18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45 </w:t>
            </w:r>
            <w:proofErr w:type="spellStart"/>
            <w:r w:rsidRPr="00127ECF">
              <w:rPr>
                <w:rFonts w:ascii="Times New Roman" w:eastAsia="Times New Roman" w:hAnsi="Times New Roman" w:cs="Times New Roman"/>
                <w:sz w:val="28"/>
                <w:szCs w:val="28"/>
              </w:rPr>
              <w:t>tuổi</w:t>
            </w:r>
            <w:proofErr w:type="spellEnd"/>
          </w:p>
          <w:p w14:paraId="672FF673" w14:textId="4BC3F204"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kinh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học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sạn</w:t>
            </w:r>
            <w:proofErr w:type="spellEnd"/>
            <w:r w:rsidRPr="00127ECF">
              <w:rPr>
                <w:rFonts w:ascii="Times New Roman" w:eastAsia="Times New Roman" w:hAnsi="Times New Roman" w:cs="Times New Roman"/>
                <w:sz w:val="28"/>
                <w:szCs w:val="28"/>
              </w:rPr>
              <w:t>,.....</w:t>
            </w:r>
          </w:p>
          <w:p w14:paraId="360E8C45" w14:textId="37286888"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hoặc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cấp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liên quan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nấu</w:t>
            </w:r>
            <w:proofErr w:type="spellEnd"/>
            <w:r w:rsidRPr="00127ECF">
              <w:rPr>
                <w:rFonts w:ascii="Times New Roman" w:eastAsia="Times New Roman" w:hAnsi="Times New Roman" w:cs="Times New Roman"/>
                <w:sz w:val="28"/>
                <w:szCs w:val="28"/>
              </w:rPr>
              <w:t xml:space="preserve"> ăn</w:t>
            </w:r>
          </w:p>
          <w:p w14:paraId="6727FB85" w14:textId="243F0485"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thận</w:t>
            </w:r>
            <w:proofErr w:type="spellEnd"/>
            <w:r w:rsidRPr="00127ECF">
              <w:rPr>
                <w:rFonts w:ascii="Times New Roman" w:eastAsia="Times New Roman" w:hAnsi="Times New Roman" w:cs="Times New Roman"/>
                <w:sz w:val="28"/>
                <w:szCs w:val="28"/>
              </w:rPr>
              <w:t xml:space="preserve">, chăm </w:t>
            </w:r>
            <w:proofErr w:type="spellStart"/>
            <w:r w:rsidRPr="00127ECF">
              <w:rPr>
                <w:rFonts w:ascii="Times New Roman" w:eastAsia="Times New Roman" w:hAnsi="Times New Roman" w:cs="Times New Roman"/>
                <w:sz w:val="28"/>
                <w:szCs w:val="28"/>
              </w:rPr>
              <w:t>chỉ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chịu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lực</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p>
        </w:tc>
        <w:tc>
          <w:tcPr>
            <w:tcW w:w="4860" w:type="dxa"/>
            <w:tcBorders>
              <w:top w:val="single" w:sz="4" w:space="0" w:color="auto"/>
              <w:left w:val="single" w:sz="4" w:space="0" w:color="auto"/>
              <w:bottom w:val="single" w:sz="4" w:space="0" w:color="auto"/>
              <w:right w:val="single" w:sz="4" w:space="0" w:color="auto"/>
            </w:tcBorders>
            <w:shd w:val="clear" w:color="auto" w:fill="auto"/>
            <w:vAlign w:val="center"/>
          </w:tcPr>
          <w:p w14:paraId="03E90FF6" w14:textId="6FFEE22B"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Chuẩn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trước</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biến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món</w:t>
            </w:r>
            <w:proofErr w:type="spellEnd"/>
            <w:r w:rsidRPr="00127ECF">
              <w:rPr>
                <w:rFonts w:ascii="Times New Roman" w:eastAsia="Times New Roman" w:hAnsi="Times New Roman" w:cs="Times New Roman"/>
                <w:sz w:val="28"/>
                <w:szCs w:val="28"/>
              </w:rPr>
              <w:t xml:space="preserve"> ăn</w:t>
            </w:r>
          </w:p>
          <w:p w14:paraId="1F160066" w14:textId="209D375D"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Chuẩn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bị</w:t>
            </w:r>
            <w:proofErr w:type="spellEnd"/>
            <w:r w:rsidRPr="00127ECF">
              <w:rPr>
                <w:rFonts w:ascii="Times New Roman" w:eastAsia="Times New Roman" w:hAnsi="Times New Roman" w:cs="Times New Roman"/>
                <w:sz w:val="28"/>
                <w:szCs w:val="28"/>
              </w:rPr>
              <w:t xml:space="preserve"> nguyên </w:t>
            </w:r>
            <w:proofErr w:type="spellStart"/>
            <w:r w:rsidRPr="00127ECF">
              <w:rPr>
                <w:rFonts w:ascii="Times New Roman" w:eastAsia="Times New Roman" w:hAnsi="Times New Roman" w:cs="Times New Roman"/>
                <w:sz w:val="28"/>
                <w:szCs w:val="28"/>
              </w:rPr>
              <w:t>liệu</w:t>
            </w:r>
            <w:proofErr w:type="spellEnd"/>
            <w:r w:rsidRPr="00127ECF">
              <w:rPr>
                <w:rFonts w:ascii="Times New Roman" w:eastAsia="Times New Roman" w:hAnsi="Times New Roman" w:cs="Times New Roman"/>
                <w:sz w:val="28"/>
                <w:szCs w:val="28"/>
              </w:rPr>
              <w:t xml:space="preserve"> theo công </w:t>
            </w:r>
            <w:proofErr w:type="spellStart"/>
            <w:r w:rsidRPr="00127ECF">
              <w:rPr>
                <w:rFonts w:ascii="Times New Roman" w:eastAsia="Times New Roman" w:hAnsi="Times New Roman" w:cs="Times New Roman"/>
                <w:sz w:val="28"/>
                <w:szCs w:val="28"/>
              </w:rPr>
              <w:t>thức</w:t>
            </w:r>
            <w:proofErr w:type="spellEnd"/>
          </w:p>
          <w:p w14:paraId="2A1A0D17" w14:textId="75EACCE9"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Kiểm</w:t>
            </w:r>
            <w:proofErr w:type="spellEnd"/>
            <w:r w:rsidRPr="00127ECF">
              <w:rPr>
                <w:rFonts w:ascii="Times New Roman" w:eastAsia="Times New Roman" w:hAnsi="Times New Roman" w:cs="Times New Roman"/>
                <w:sz w:val="28"/>
                <w:szCs w:val="28"/>
              </w:rPr>
              <w:t xml:space="preserve"> tra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nguyên </w:t>
            </w:r>
            <w:proofErr w:type="spellStart"/>
            <w:r w:rsidRPr="00127ECF">
              <w:rPr>
                <w:rFonts w:ascii="Times New Roman" w:eastAsia="Times New Roman" w:hAnsi="Times New Roman" w:cs="Times New Roman"/>
                <w:sz w:val="28"/>
                <w:szCs w:val="28"/>
              </w:rPr>
              <w:t>liệu</w:t>
            </w:r>
            <w:proofErr w:type="spellEnd"/>
            <w:r w:rsidRPr="00127ECF">
              <w:rPr>
                <w:rFonts w:ascii="Times New Roman" w:eastAsia="Times New Roman" w:hAnsi="Times New Roman" w:cs="Times New Roman"/>
                <w:sz w:val="28"/>
                <w:szCs w:val="28"/>
              </w:rPr>
              <w:t xml:space="preserve">, gia </w:t>
            </w:r>
            <w:proofErr w:type="spellStart"/>
            <w:r w:rsidRPr="00127ECF">
              <w:rPr>
                <w:rFonts w:ascii="Times New Roman" w:eastAsia="Times New Roman" w:hAnsi="Times New Roman" w:cs="Times New Roman"/>
                <w:sz w:val="28"/>
                <w:szCs w:val="28"/>
              </w:rPr>
              <w:t>vị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trước</w:t>
            </w:r>
            <w:proofErr w:type="spellEnd"/>
            <w:r w:rsidRPr="00127ECF">
              <w:rPr>
                <w:rFonts w:ascii="Times New Roman" w:eastAsia="Times New Roman" w:hAnsi="Times New Roman" w:cs="Times New Roman"/>
                <w:sz w:val="28"/>
                <w:szCs w:val="28"/>
              </w:rPr>
              <w:t xml:space="preserve"> khi sơ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vấn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p>
          <w:p w14:paraId="4475027F" w14:textId="3CBC84EB"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 xml:space="preserve">Sơ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nguyên </w:t>
            </w:r>
            <w:proofErr w:type="spellStart"/>
            <w:r w:rsidRPr="00127ECF">
              <w:rPr>
                <w:rFonts w:ascii="Times New Roman" w:eastAsia="Times New Roman" w:hAnsi="Times New Roman" w:cs="Times New Roman"/>
                <w:sz w:val="28"/>
                <w:szCs w:val="28"/>
              </w:rPr>
              <w:t>liệu</w:t>
            </w:r>
            <w:proofErr w:type="spellEnd"/>
          </w:p>
          <w:p w14:paraId="57EDA57E" w14:textId="2743FA6C"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biến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p>
          <w:p w14:paraId="52F2A711" w14:textId="77777777" w:rsidR="00DF21F4" w:rsidRPr="00127ECF" w:rsidRDefault="00DF21F4" w:rsidP="00331FE1">
            <w:pPr>
              <w:spacing w:line="360" w:lineRule="auto"/>
              <w:rPr>
                <w:rFonts w:ascii="Times New Roman" w:eastAsia="Times New Roman" w:hAnsi="Times New Roman" w:cs="Times New Roman"/>
                <w:sz w:val="28"/>
                <w:szCs w:val="28"/>
              </w:rPr>
            </w:pPr>
          </w:p>
        </w:tc>
        <w:tc>
          <w:tcPr>
            <w:tcW w:w="1800" w:type="dxa"/>
            <w:tcBorders>
              <w:top w:val="single" w:sz="4" w:space="0" w:color="auto"/>
              <w:left w:val="single" w:sz="4" w:space="0" w:color="auto"/>
              <w:bottom w:val="single" w:sz="4" w:space="0" w:color="auto"/>
              <w:right w:val="single" w:sz="4" w:space="0" w:color="auto"/>
            </w:tcBorders>
            <w:shd w:val="clear" w:color="auto" w:fill="auto"/>
            <w:vAlign w:val="center"/>
          </w:tcPr>
          <w:p w14:paraId="42001E47"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8 </w:t>
            </w:r>
            <w:proofErr w:type="spellStart"/>
            <w:r w:rsidRPr="00127ECF">
              <w:rPr>
                <w:rFonts w:ascii="Times New Roman" w:eastAsia="Times New Roman" w:hAnsi="Times New Roman" w:cs="Times New Roman"/>
                <w:sz w:val="28"/>
                <w:szCs w:val="28"/>
              </w:rPr>
              <w:t>triệu</w:t>
            </w:r>
            <w:proofErr w:type="spellEnd"/>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tháng</w:t>
            </w:r>
            <w:proofErr w:type="spellEnd"/>
          </w:p>
          <w:p w14:paraId="1996613D"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lương </w:t>
            </w:r>
            <w:proofErr w:type="spellStart"/>
            <w:r w:rsidRPr="00127ECF">
              <w:rPr>
                <w:rFonts w:ascii="Times New Roman" w:eastAsia="Times New Roman" w:hAnsi="Times New Roman" w:cs="Times New Roman"/>
                <w:sz w:val="28"/>
                <w:szCs w:val="28"/>
              </w:rPr>
              <w:t>thứ</w:t>
            </w:r>
            <w:proofErr w:type="spellEnd"/>
            <w:r w:rsidRPr="00127ECF">
              <w:rPr>
                <w:rFonts w:ascii="Times New Roman" w:eastAsia="Times New Roman" w:hAnsi="Times New Roman" w:cs="Times New Roman"/>
                <w:sz w:val="28"/>
                <w:szCs w:val="28"/>
              </w:rPr>
              <w:t xml:space="preserve"> 13)</w:t>
            </w:r>
          </w:p>
        </w:tc>
      </w:tr>
      <w:tr w:rsidR="00DF21F4" w:rsidRPr="00127ECF" w14:paraId="54D8CD1E" w14:textId="77777777" w:rsidTr="00D125B3">
        <w:trPr>
          <w:trHeight w:val="168"/>
        </w:trPr>
        <w:tc>
          <w:tcPr>
            <w:tcW w:w="800" w:type="dxa"/>
            <w:tcBorders>
              <w:top w:val="single" w:sz="4" w:space="0" w:color="auto"/>
              <w:left w:val="single" w:sz="4" w:space="0" w:color="auto"/>
              <w:bottom w:val="single" w:sz="4" w:space="0" w:color="auto"/>
              <w:right w:val="single" w:sz="4" w:space="0" w:color="auto"/>
            </w:tcBorders>
            <w:vAlign w:val="center"/>
          </w:tcPr>
          <w:p w14:paraId="2B882492" w14:textId="77777777" w:rsidR="00DF21F4" w:rsidRPr="00127ECF" w:rsidRDefault="009E7086" w:rsidP="00331FE1">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w:t>
            </w:r>
          </w:p>
        </w:tc>
        <w:tc>
          <w:tcPr>
            <w:tcW w:w="1170" w:type="dxa"/>
            <w:tcBorders>
              <w:top w:val="single" w:sz="4" w:space="0" w:color="auto"/>
              <w:left w:val="single" w:sz="4" w:space="0" w:color="auto"/>
              <w:bottom w:val="single" w:sz="4" w:space="0" w:color="auto"/>
              <w:right w:val="single" w:sz="4" w:space="0" w:color="auto"/>
            </w:tcBorders>
            <w:vAlign w:val="center"/>
          </w:tcPr>
          <w:p w14:paraId="20EFB747" w14:textId="2456DCB9"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Thu ngân</w:t>
            </w:r>
          </w:p>
        </w:tc>
        <w:tc>
          <w:tcPr>
            <w:tcW w:w="1080" w:type="dxa"/>
            <w:tcBorders>
              <w:top w:val="single" w:sz="4" w:space="0" w:color="auto"/>
              <w:left w:val="single" w:sz="4" w:space="0" w:color="auto"/>
              <w:bottom w:val="single" w:sz="4" w:space="0" w:color="auto"/>
              <w:right w:val="single" w:sz="4" w:space="0" w:color="auto"/>
            </w:tcBorders>
            <w:vAlign w:val="center"/>
          </w:tcPr>
          <w:p w14:paraId="2756E826" w14:textId="335E60C7" w:rsidR="00DF21F4" w:rsidRPr="00127ECF" w:rsidRDefault="009E7086" w:rsidP="00331FE1">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4C14CCFA" w14:textId="1F5D8358"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Nữ</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20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30 </w:t>
            </w:r>
            <w:proofErr w:type="spellStart"/>
            <w:r w:rsidRPr="00127ECF">
              <w:rPr>
                <w:rFonts w:ascii="Times New Roman" w:eastAsia="Times New Roman" w:hAnsi="Times New Roman" w:cs="Times New Roman"/>
                <w:sz w:val="28"/>
                <w:szCs w:val="28"/>
              </w:rPr>
              <w:t>tuổi</w:t>
            </w:r>
            <w:proofErr w:type="spellEnd"/>
          </w:p>
          <w:p w14:paraId="55085E1F" w14:textId="25F76800"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 xml:space="preserve">Ưu tiên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kinh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trong 6 </w:t>
            </w:r>
            <w:proofErr w:type="spellStart"/>
            <w:r w:rsidRPr="00127ECF">
              <w:rPr>
                <w:rFonts w:ascii="Times New Roman" w:eastAsia="Times New Roman" w:hAnsi="Times New Roman" w:cs="Times New Roman"/>
                <w:sz w:val="28"/>
                <w:szCs w:val="28"/>
              </w:rPr>
              <w:t>tháng</w:t>
            </w:r>
            <w:proofErr w:type="spellEnd"/>
          </w:p>
          <w:p w14:paraId="3D0FBA28" w14:textId="61849B69"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00331FE1">
              <w:rPr>
                <w:rFonts w:ascii="Times New Roman" w:eastAsia="Times New Roman" w:hAnsi="Times New Roman" w:cs="Times New Roman"/>
                <w:sz w:val="28"/>
                <w:szCs w:val="28"/>
              </w:rPr>
              <w:t xml:space="preserve"> </w:t>
            </w:r>
            <w:proofErr w:type="spellStart"/>
            <w:r w:rsidR="00331FE1">
              <w:rPr>
                <w:rFonts w:ascii="Times New Roman" w:eastAsia="Times New Roman" w:hAnsi="Times New Roman" w:cs="Times New Roman"/>
                <w:sz w:val="28"/>
                <w:szCs w:val="28"/>
              </w:rPr>
              <w:t>thành</w:t>
            </w:r>
            <w:proofErr w:type="spellEnd"/>
            <w:r w:rsidR="00331FE1">
              <w:rPr>
                <w:rFonts w:ascii="Times New Roman" w:eastAsia="Times New Roman" w:hAnsi="Times New Roman" w:cs="Times New Roman"/>
                <w:sz w:val="28"/>
                <w:szCs w:val="28"/>
              </w:rPr>
              <w:t xml:space="preserve"> </w:t>
            </w:r>
            <w:proofErr w:type="spellStart"/>
            <w:r w:rsidR="00331FE1">
              <w:rPr>
                <w:rFonts w:ascii="Times New Roman" w:eastAsia="Times New Roman" w:hAnsi="Times New Roman" w:cs="Times New Roman"/>
                <w:sz w:val="28"/>
                <w:szCs w:val="28"/>
              </w:rPr>
              <w:t>thực</w:t>
            </w:r>
            <w:proofErr w:type="spellEnd"/>
            <w:r w:rsidR="00331FE1">
              <w:rPr>
                <w:rFonts w:ascii="Times New Roman" w:eastAsia="Times New Roman" w:hAnsi="Times New Roman" w:cs="Times New Roman"/>
                <w:sz w:val="28"/>
                <w:szCs w:val="28"/>
              </w:rPr>
              <w:t xml:space="preserve"> tin </w:t>
            </w:r>
            <w:proofErr w:type="spellStart"/>
            <w:r w:rsidR="00331FE1">
              <w:rPr>
                <w:rFonts w:ascii="Times New Roman" w:eastAsia="Times New Roman" w:hAnsi="Times New Roman" w:cs="Times New Roman"/>
                <w:sz w:val="28"/>
                <w:szCs w:val="28"/>
              </w:rPr>
              <w:t>học</w:t>
            </w:r>
            <w:proofErr w:type="spellEnd"/>
            <w:r w:rsidR="00331FE1">
              <w:rPr>
                <w:rFonts w:ascii="Times New Roman" w:eastAsia="Times New Roman" w:hAnsi="Times New Roman" w:cs="Times New Roman"/>
                <w:sz w:val="28"/>
                <w:szCs w:val="28"/>
              </w:rPr>
              <w:t xml:space="preserve"> cơ </w:t>
            </w:r>
            <w:proofErr w:type="spellStart"/>
            <w:r w:rsidR="00331FE1">
              <w:rPr>
                <w:rFonts w:ascii="Times New Roman" w:eastAsia="Times New Roman" w:hAnsi="Times New Roman" w:cs="Times New Roman"/>
                <w:sz w:val="28"/>
                <w:szCs w:val="28"/>
              </w:rPr>
              <w:t>bản</w:t>
            </w:r>
            <w:proofErr w:type="spellEnd"/>
            <w:r w:rsidR="00331FE1">
              <w:rPr>
                <w:rFonts w:ascii="Times New Roman" w:eastAsia="Times New Roman" w:hAnsi="Times New Roman" w:cs="Times New Roman"/>
                <w:sz w:val="28"/>
                <w:szCs w:val="28"/>
              </w:rPr>
              <w:t xml:space="preserve"> như E</w:t>
            </w:r>
            <w:r w:rsidRPr="00127ECF">
              <w:rPr>
                <w:rFonts w:ascii="Times New Roman" w:eastAsia="Times New Roman" w:hAnsi="Times New Roman" w:cs="Times New Roman"/>
                <w:sz w:val="28"/>
                <w:szCs w:val="28"/>
              </w:rPr>
              <w:t>xcel,</w:t>
            </w:r>
            <w:r w:rsidR="00331FE1">
              <w:rPr>
                <w:rFonts w:ascii="Times New Roman" w:eastAsia="Times New Roman" w:hAnsi="Times New Roman" w:cs="Times New Roman"/>
                <w:sz w:val="28"/>
                <w:szCs w:val="28"/>
                <w:lang w:val="en-US"/>
              </w:rPr>
              <w:t xml:space="preserve"> </w:t>
            </w:r>
            <w:r w:rsidR="00331FE1">
              <w:rPr>
                <w:rFonts w:ascii="Times New Roman" w:eastAsia="Times New Roman" w:hAnsi="Times New Roman" w:cs="Times New Roman"/>
                <w:sz w:val="28"/>
                <w:szCs w:val="28"/>
              </w:rPr>
              <w:t>W</w:t>
            </w:r>
            <w:r w:rsidRPr="00127ECF">
              <w:rPr>
                <w:rFonts w:ascii="Times New Roman" w:eastAsia="Times New Roman" w:hAnsi="Times New Roman" w:cs="Times New Roman"/>
                <w:sz w:val="28"/>
                <w:szCs w:val="28"/>
              </w:rPr>
              <w:t>ord,...</w:t>
            </w:r>
          </w:p>
          <w:p w14:paraId="1F6563C7" w14:textId="78B94C18"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thận</w:t>
            </w:r>
            <w:proofErr w:type="spellEnd"/>
            <w:r w:rsidRPr="00127ECF">
              <w:rPr>
                <w:rFonts w:ascii="Times New Roman" w:eastAsia="Times New Roman" w:hAnsi="Times New Roman" w:cs="Times New Roman"/>
                <w:sz w:val="28"/>
                <w:szCs w:val="28"/>
              </w:rPr>
              <w:t xml:space="preserve">, chăm </w:t>
            </w:r>
            <w:proofErr w:type="spellStart"/>
            <w:r w:rsidRPr="00127ECF">
              <w:rPr>
                <w:rFonts w:ascii="Times New Roman" w:eastAsia="Times New Roman" w:hAnsi="Times New Roman" w:cs="Times New Roman"/>
                <w:sz w:val="28"/>
                <w:szCs w:val="28"/>
              </w:rPr>
              <w:t>chỉ</w:t>
            </w:r>
            <w:proofErr w:type="spellEnd"/>
          </w:p>
        </w:tc>
        <w:tc>
          <w:tcPr>
            <w:tcW w:w="4860" w:type="dxa"/>
            <w:tcBorders>
              <w:top w:val="single" w:sz="4" w:space="0" w:color="auto"/>
              <w:left w:val="single" w:sz="4" w:space="0" w:color="auto"/>
              <w:bottom w:val="single" w:sz="4" w:space="0" w:color="auto"/>
              <w:right w:val="single" w:sz="4" w:space="0" w:color="auto"/>
            </w:tcBorders>
            <w:shd w:val="clear" w:color="auto" w:fill="auto"/>
            <w:vAlign w:val="center"/>
          </w:tcPr>
          <w:p w14:paraId="0FB19B91" w14:textId="6DA70D77" w:rsidR="00DF21F4" w:rsidRPr="00127ECF" w:rsidRDefault="009E7086" w:rsidP="00331FE1">
            <w:pPr>
              <w:pBdr>
                <w:top w:val="none" w:sz="0" w:space="0" w:color="000000"/>
                <w:left w:val="none" w:sz="0" w:space="0" w:color="000000"/>
                <w:bottom w:val="none" w:sz="0" w:space="6" w:color="000000"/>
                <w:right w:val="none" w:sz="0" w:space="0" w:color="000000"/>
              </w:pBdr>
              <w:shd w:val="clear" w:color="auto" w:fill="FFFFFF"/>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Chào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đón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p>
          <w:p w14:paraId="2BA9CE16" w14:textId="4A61A47B" w:rsidR="00DF21F4" w:rsidRPr="00127ECF" w:rsidRDefault="009E7086" w:rsidP="00331FE1">
            <w:pPr>
              <w:pBdr>
                <w:top w:val="none" w:sz="0" w:space="0" w:color="000000"/>
                <w:left w:val="none" w:sz="0" w:space="0" w:color="000000"/>
                <w:bottom w:val="none" w:sz="0" w:space="6" w:color="000000"/>
                <w:right w:val="none" w:sz="0" w:space="0" w:color="000000"/>
              </w:pBdr>
              <w:shd w:val="clear" w:color="auto" w:fill="FFFFFF"/>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Giải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tranh </w:t>
            </w:r>
            <w:proofErr w:type="spellStart"/>
            <w:r w:rsidRPr="00127ECF">
              <w:rPr>
                <w:rFonts w:ascii="Times New Roman" w:eastAsia="Times New Roman" w:hAnsi="Times New Roman" w:cs="Times New Roman"/>
                <w:sz w:val="28"/>
                <w:szCs w:val="28"/>
              </w:rPr>
              <w:t>chấp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khiếu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tính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dịch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p>
          <w:p w14:paraId="2C53F59D" w14:textId="1EEFD748" w:rsidR="00DF21F4" w:rsidRPr="00127ECF" w:rsidRDefault="009E7086" w:rsidP="00331FE1">
            <w:pPr>
              <w:pBdr>
                <w:top w:val="none" w:sz="0" w:space="0" w:color="000000"/>
                <w:left w:val="none" w:sz="0" w:space="0" w:color="000000"/>
                <w:bottom w:val="none" w:sz="0" w:space="6" w:color="000000"/>
                <w:right w:val="none" w:sz="0" w:space="0" w:color="000000"/>
              </w:pBdr>
              <w:shd w:val="clear" w:color="auto" w:fill="FFFFFF"/>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 xml:space="preserve">Thu </w:t>
            </w:r>
            <w:proofErr w:type="spellStart"/>
            <w:r w:rsidRPr="00127ECF">
              <w:rPr>
                <w:rFonts w:ascii="Times New Roman" w:eastAsia="Times New Roman" w:hAnsi="Times New Roman" w:cs="Times New Roman"/>
                <w:sz w:val="28"/>
                <w:szCs w:val="28"/>
              </w:rPr>
              <w:t>đổi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ngoại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phát</w:t>
            </w:r>
            <w:proofErr w:type="spellEnd"/>
            <w:r w:rsidRPr="00127ECF">
              <w:rPr>
                <w:rFonts w:ascii="Times New Roman" w:eastAsia="Times New Roman" w:hAnsi="Times New Roman" w:cs="Times New Roman"/>
                <w:sz w:val="28"/>
                <w:szCs w:val="28"/>
              </w:rPr>
              <w:t xml:space="preserve"> sinh</w:t>
            </w:r>
          </w:p>
          <w:p w14:paraId="2C0256C9" w14:textId="72229B67" w:rsidR="00DF21F4" w:rsidRPr="00127ECF" w:rsidRDefault="009E7086" w:rsidP="00331FE1">
            <w:pPr>
              <w:pBdr>
                <w:top w:val="none" w:sz="0" w:space="0" w:color="000000"/>
                <w:left w:val="none" w:sz="0" w:space="0" w:color="000000"/>
                <w:bottom w:val="none" w:sz="0" w:space="6" w:color="000000"/>
                <w:right w:val="none" w:sz="0" w:space="0" w:color="000000"/>
              </w:pBdr>
              <w:shd w:val="clear" w:color="auto" w:fill="FFFFFF"/>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Xuất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hóa</w:t>
            </w:r>
            <w:proofErr w:type="spellEnd"/>
            <w:r w:rsidRPr="00127ECF">
              <w:rPr>
                <w:rFonts w:ascii="Times New Roman" w:eastAsia="Times New Roman" w:hAnsi="Times New Roman" w:cs="Times New Roman"/>
                <w:sz w:val="28"/>
                <w:szCs w:val="28"/>
              </w:rPr>
              <w:t xml:space="preserve"> đơn</w:t>
            </w:r>
          </w:p>
          <w:p w14:paraId="70C8332F" w14:textId="34B0ABBD" w:rsidR="00DF21F4" w:rsidRPr="00127ECF" w:rsidRDefault="009E7086" w:rsidP="00331FE1">
            <w:pPr>
              <w:pBdr>
                <w:top w:val="none" w:sz="0" w:space="0" w:color="000000"/>
                <w:left w:val="none" w:sz="0" w:space="0" w:color="000000"/>
                <w:bottom w:val="none" w:sz="0" w:space="6" w:color="000000"/>
                <w:right w:val="none" w:sz="0" w:space="0" w:color="000000"/>
              </w:pBdr>
              <w:shd w:val="clear" w:color="auto" w:fill="FFFFFF"/>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Chốt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hóa</w:t>
            </w:r>
            <w:proofErr w:type="spellEnd"/>
            <w:r w:rsidRPr="00127ECF">
              <w:rPr>
                <w:rFonts w:ascii="Times New Roman" w:eastAsia="Times New Roman" w:hAnsi="Times New Roman" w:cs="Times New Roman"/>
                <w:sz w:val="28"/>
                <w:szCs w:val="28"/>
              </w:rPr>
              <w:t xml:space="preserve"> đơn tương </w:t>
            </w:r>
            <w:proofErr w:type="spellStart"/>
            <w:r w:rsidRPr="00127ECF">
              <w:rPr>
                <w:rFonts w:ascii="Times New Roman" w:eastAsia="Times New Roman" w:hAnsi="Times New Roman" w:cs="Times New Roman"/>
                <w:sz w:val="28"/>
                <w:szCs w:val="28"/>
              </w:rPr>
              <w:t>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thanh </w:t>
            </w:r>
            <w:proofErr w:type="spellStart"/>
            <w:r w:rsidRPr="00127ECF">
              <w:rPr>
                <w:rFonts w:ascii="Times New Roman" w:eastAsia="Times New Roman" w:hAnsi="Times New Roman" w:cs="Times New Roman"/>
                <w:sz w:val="28"/>
                <w:szCs w:val="28"/>
              </w:rPr>
              <w:t>toán</w:t>
            </w:r>
            <w:proofErr w:type="spellEnd"/>
          </w:p>
          <w:p w14:paraId="4B608DEE" w14:textId="374B002F" w:rsidR="00DF21F4" w:rsidRPr="00127ECF" w:rsidRDefault="009E7086" w:rsidP="00331FE1">
            <w:pPr>
              <w:pBdr>
                <w:top w:val="none" w:sz="0" w:space="0" w:color="000000"/>
                <w:left w:val="none" w:sz="0" w:space="0" w:color="000000"/>
                <w:bottom w:val="none" w:sz="0" w:space="6" w:color="000000"/>
                <w:right w:val="none" w:sz="0" w:space="0" w:color="000000"/>
              </w:pBdr>
              <w:shd w:val="clear" w:color="auto" w:fill="FFFFFF"/>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Khảo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lòng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dịch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p>
        </w:tc>
        <w:tc>
          <w:tcPr>
            <w:tcW w:w="1800" w:type="dxa"/>
            <w:tcBorders>
              <w:top w:val="single" w:sz="4" w:space="0" w:color="auto"/>
              <w:left w:val="single" w:sz="4" w:space="0" w:color="auto"/>
              <w:bottom w:val="single" w:sz="4" w:space="0" w:color="auto"/>
              <w:right w:val="single" w:sz="4" w:space="0" w:color="auto"/>
            </w:tcBorders>
            <w:vAlign w:val="center"/>
          </w:tcPr>
          <w:p w14:paraId="5231C70A"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8 </w:t>
            </w:r>
            <w:proofErr w:type="spellStart"/>
            <w:r w:rsidRPr="00127ECF">
              <w:rPr>
                <w:rFonts w:ascii="Times New Roman" w:eastAsia="Times New Roman" w:hAnsi="Times New Roman" w:cs="Times New Roman"/>
                <w:sz w:val="28"/>
                <w:szCs w:val="28"/>
              </w:rPr>
              <w:t>triệu</w:t>
            </w:r>
            <w:proofErr w:type="spellEnd"/>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tháng</w:t>
            </w:r>
            <w:proofErr w:type="spellEnd"/>
          </w:p>
          <w:p w14:paraId="5AADB3D5"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lương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13)</w:t>
            </w:r>
          </w:p>
        </w:tc>
      </w:tr>
      <w:tr w:rsidR="00DF21F4" w:rsidRPr="00127ECF" w14:paraId="719C8F8E" w14:textId="77777777" w:rsidTr="00D125B3">
        <w:trPr>
          <w:trHeight w:val="168"/>
        </w:trPr>
        <w:tc>
          <w:tcPr>
            <w:tcW w:w="800" w:type="dxa"/>
            <w:tcBorders>
              <w:top w:val="single" w:sz="4" w:space="0" w:color="auto"/>
              <w:left w:val="single" w:sz="8" w:space="0" w:color="000000"/>
              <w:bottom w:val="single" w:sz="4" w:space="0" w:color="auto"/>
              <w:right w:val="single" w:sz="8" w:space="0" w:color="000000"/>
            </w:tcBorders>
            <w:vAlign w:val="center"/>
          </w:tcPr>
          <w:p w14:paraId="1C41D077" w14:textId="77777777" w:rsidR="00DF21F4" w:rsidRPr="00127ECF" w:rsidRDefault="009E7086" w:rsidP="00331FE1">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w:t>
            </w:r>
          </w:p>
        </w:tc>
        <w:tc>
          <w:tcPr>
            <w:tcW w:w="1170" w:type="dxa"/>
            <w:tcBorders>
              <w:top w:val="single" w:sz="4" w:space="0" w:color="auto"/>
              <w:left w:val="single" w:sz="8" w:space="0" w:color="000000"/>
              <w:bottom w:val="single" w:sz="4" w:space="0" w:color="auto"/>
              <w:right w:val="single" w:sz="8" w:space="0" w:color="000000"/>
            </w:tcBorders>
            <w:vAlign w:val="center"/>
          </w:tcPr>
          <w:p w14:paraId="23E73388" w14:textId="46B37547" w:rsidR="00DF21F4" w:rsidRPr="00127ECF" w:rsidRDefault="009E7086" w:rsidP="00331FE1">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vệ</w:t>
            </w:r>
            <w:proofErr w:type="spellEnd"/>
          </w:p>
        </w:tc>
        <w:tc>
          <w:tcPr>
            <w:tcW w:w="1080" w:type="dxa"/>
            <w:tcBorders>
              <w:top w:val="single" w:sz="4" w:space="0" w:color="auto"/>
              <w:left w:val="single" w:sz="8" w:space="0" w:color="000000"/>
              <w:bottom w:val="single" w:sz="4" w:space="0" w:color="auto"/>
              <w:right w:val="single" w:sz="4" w:space="0" w:color="auto"/>
            </w:tcBorders>
            <w:vAlign w:val="center"/>
          </w:tcPr>
          <w:p w14:paraId="77B0BB20" w14:textId="77777777" w:rsidR="00DF21F4" w:rsidRPr="00127ECF" w:rsidRDefault="009E7086" w:rsidP="00331FE1">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5207A8D8" w14:textId="0A2C0762"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 xml:space="preserve">Nam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20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55 </w:t>
            </w:r>
            <w:proofErr w:type="spellStart"/>
            <w:r w:rsidRPr="00127ECF">
              <w:rPr>
                <w:rFonts w:ascii="Times New Roman" w:eastAsia="Times New Roman" w:hAnsi="Times New Roman" w:cs="Times New Roman"/>
                <w:sz w:val="28"/>
                <w:szCs w:val="28"/>
              </w:rPr>
              <w:t>tuổi</w:t>
            </w:r>
            <w:proofErr w:type="spellEnd"/>
          </w:p>
          <w:p w14:paraId="0AE547CE" w14:textId="5623E15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Kỹ</w:t>
            </w:r>
            <w:proofErr w:type="spellEnd"/>
            <w:r w:rsidRPr="00127ECF">
              <w:rPr>
                <w:rFonts w:ascii="Times New Roman" w:eastAsia="Times New Roman" w:hAnsi="Times New Roman" w:cs="Times New Roman"/>
                <w:sz w:val="28"/>
                <w:szCs w:val="28"/>
              </w:rPr>
              <w:t xml:space="preserve"> năng giao </w:t>
            </w: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huống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tốt</w:t>
            </w:r>
            <w:proofErr w:type="spellEnd"/>
          </w:p>
        </w:tc>
        <w:tc>
          <w:tcPr>
            <w:tcW w:w="4860" w:type="dxa"/>
            <w:tcBorders>
              <w:top w:val="single" w:sz="4" w:space="0" w:color="auto"/>
              <w:left w:val="single" w:sz="4" w:space="0" w:color="auto"/>
              <w:bottom w:val="single" w:sz="4" w:space="0" w:color="auto"/>
              <w:right w:val="single" w:sz="8" w:space="0" w:color="000000"/>
            </w:tcBorders>
            <w:shd w:val="clear" w:color="auto" w:fill="auto"/>
            <w:vAlign w:val="center"/>
          </w:tcPr>
          <w:p w14:paraId="19005B71" w14:textId="5352DA46" w:rsidR="00DF21F4" w:rsidRPr="00127ECF" w:rsidRDefault="009E7086" w:rsidP="00331FE1">
            <w:pPr>
              <w:shd w:val="clear" w:color="auto" w:fill="FFFFFF"/>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 xml:space="preserve">Trông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giữ</w:t>
            </w:r>
            <w:proofErr w:type="spellEnd"/>
            <w:r w:rsidRPr="00127ECF">
              <w:rPr>
                <w:rFonts w:ascii="Times New Roman" w:eastAsia="Times New Roman" w:hAnsi="Times New Roman" w:cs="Times New Roman"/>
                <w:sz w:val="28"/>
                <w:szCs w:val="28"/>
              </w:rPr>
              <w:t xml:space="preserve"> xe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nhân viên</w:t>
            </w:r>
          </w:p>
          <w:p w14:paraId="3DC0BAF8" w14:textId="2C8C890C" w:rsidR="00DF21F4" w:rsidRPr="00127ECF" w:rsidRDefault="009E7086" w:rsidP="00331FE1">
            <w:pPr>
              <w:shd w:val="clear" w:color="auto" w:fill="FFFFFF"/>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Đảm</w:t>
            </w:r>
            <w:proofErr w:type="spellEnd"/>
            <w:r w:rsidRPr="00127ECF">
              <w:rPr>
                <w:rFonts w:ascii="Times New Roman" w:eastAsia="Times New Roman" w:hAnsi="Times New Roman" w:cs="Times New Roman"/>
                <w:sz w:val="28"/>
                <w:szCs w:val="28"/>
              </w:rPr>
              <w:t xml:space="preserve"> bao an ninh, an </w:t>
            </w:r>
            <w:proofErr w:type="spellStart"/>
            <w:r w:rsidRPr="00127ECF">
              <w:rPr>
                <w:rFonts w:ascii="Times New Roman" w:eastAsia="Times New Roman" w:hAnsi="Times New Roman" w:cs="Times New Roman"/>
                <w:sz w:val="28"/>
                <w:szCs w:val="28"/>
              </w:rPr>
              <w:t>toàn</w:t>
            </w:r>
            <w:proofErr w:type="spellEnd"/>
            <w:r w:rsidRPr="00127ECF">
              <w:rPr>
                <w:rFonts w:ascii="Times New Roman" w:eastAsia="Times New Roman" w:hAnsi="Times New Roman" w:cs="Times New Roman"/>
                <w:sz w:val="28"/>
                <w:szCs w:val="28"/>
              </w:rPr>
              <w:t xml:space="preserve"> con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tài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nhân viên</w:t>
            </w:r>
          </w:p>
          <w:p w14:paraId="25D1896C" w14:textId="26724E21" w:rsidR="00DF21F4" w:rsidRPr="00127ECF" w:rsidRDefault="009E7086" w:rsidP="00331FE1">
            <w:pPr>
              <w:shd w:val="clear" w:color="auto" w:fill="FFFFFF"/>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Giải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quyết</w:t>
            </w:r>
            <w:proofErr w:type="spellEnd"/>
            <w:r w:rsidRPr="00127ECF">
              <w:rPr>
                <w:rFonts w:ascii="Times New Roman" w:eastAsia="Times New Roman" w:hAnsi="Times New Roman" w:cs="Times New Roman"/>
                <w:sz w:val="28"/>
                <w:szCs w:val="28"/>
              </w:rPr>
              <w:t xml:space="preserve"> xung </w:t>
            </w:r>
            <w:proofErr w:type="spellStart"/>
            <w:r w:rsidRPr="00127ECF">
              <w:rPr>
                <w:rFonts w:ascii="Times New Roman" w:eastAsia="Times New Roman" w:hAnsi="Times New Roman" w:cs="Times New Roman"/>
                <w:sz w:val="28"/>
                <w:szCs w:val="28"/>
              </w:rPr>
              <w:t>đột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c>
          <w:tcPr>
            <w:tcW w:w="1800" w:type="dxa"/>
            <w:tcBorders>
              <w:top w:val="single" w:sz="4" w:space="0" w:color="auto"/>
              <w:left w:val="single" w:sz="8" w:space="0" w:color="000000"/>
              <w:bottom w:val="single" w:sz="4" w:space="0" w:color="auto"/>
              <w:right w:val="single" w:sz="8" w:space="0" w:color="000000"/>
            </w:tcBorders>
            <w:vAlign w:val="center"/>
          </w:tcPr>
          <w:p w14:paraId="7291B917"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6 </w:t>
            </w:r>
            <w:proofErr w:type="spellStart"/>
            <w:r w:rsidRPr="00127ECF">
              <w:rPr>
                <w:rFonts w:ascii="Times New Roman" w:eastAsia="Times New Roman" w:hAnsi="Times New Roman" w:cs="Times New Roman"/>
                <w:sz w:val="28"/>
                <w:szCs w:val="28"/>
              </w:rPr>
              <w:t>triệu</w:t>
            </w:r>
            <w:proofErr w:type="spellEnd"/>
          </w:p>
          <w:p w14:paraId="5B76A4C9"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lương 13)</w:t>
            </w:r>
          </w:p>
        </w:tc>
      </w:tr>
      <w:tr w:rsidR="00DF21F4" w:rsidRPr="00127ECF" w14:paraId="4CEF8010" w14:textId="77777777" w:rsidTr="00D125B3">
        <w:trPr>
          <w:trHeight w:val="168"/>
        </w:trPr>
        <w:tc>
          <w:tcPr>
            <w:tcW w:w="800" w:type="dxa"/>
            <w:tcBorders>
              <w:top w:val="single" w:sz="4" w:space="0" w:color="auto"/>
              <w:left w:val="single" w:sz="4" w:space="0" w:color="auto"/>
              <w:bottom w:val="single" w:sz="4" w:space="0" w:color="auto"/>
              <w:right w:val="single" w:sz="4" w:space="0" w:color="auto"/>
            </w:tcBorders>
            <w:shd w:val="clear" w:color="auto" w:fill="auto"/>
            <w:vAlign w:val="center"/>
          </w:tcPr>
          <w:p w14:paraId="1E3C20F1" w14:textId="77777777" w:rsidR="00DF21F4" w:rsidRPr="00127ECF" w:rsidRDefault="009E7086" w:rsidP="00331FE1">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lastRenderedPageBreak/>
              <w:t>5</w:t>
            </w:r>
          </w:p>
        </w:tc>
        <w:tc>
          <w:tcPr>
            <w:tcW w:w="1170" w:type="dxa"/>
            <w:tcBorders>
              <w:top w:val="single" w:sz="4" w:space="0" w:color="auto"/>
              <w:left w:val="single" w:sz="4" w:space="0" w:color="auto"/>
              <w:bottom w:val="single" w:sz="4" w:space="0" w:color="auto"/>
              <w:right w:val="single" w:sz="4" w:space="0" w:color="auto"/>
            </w:tcBorders>
            <w:shd w:val="clear" w:color="auto" w:fill="auto"/>
            <w:vAlign w:val="center"/>
          </w:tcPr>
          <w:p w14:paraId="03C875D3" w14:textId="77777777" w:rsidR="00DF21F4" w:rsidRPr="00127ECF" w:rsidRDefault="009E7086" w:rsidP="00331FE1">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Nhân viên </w:t>
            </w:r>
            <w:proofErr w:type="spellStart"/>
            <w:r w:rsidRPr="00127ECF">
              <w:rPr>
                <w:rFonts w:ascii="Times New Roman" w:eastAsia="Times New Roman" w:hAnsi="Times New Roman" w:cs="Times New Roman"/>
                <w:sz w:val="28"/>
                <w:szCs w:val="28"/>
              </w:rPr>
              <w:t>chạy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C5CE2F0" w14:textId="77777777" w:rsidR="00DF21F4" w:rsidRPr="00127ECF" w:rsidRDefault="009E7086" w:rsidP="00331FE1">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w:t>
            </w:r>
          </w:p>
        </w:tc>
        <w:tc>
          <w:tcPr>
            <w:tcW w:w="3240" w:type="dxa"/>
            <w:tcBorders>
              <w:top w:val="single" w:sz="4" w:space="0" w:color="auto"/>
              <w:left w:val="single" w:sz="4" w:space="0" w:color="auto"/>
              <w:bottom w:val="single" w:sz="4" w:space="0" w:color="auto"/>
              <w:right w:val="single" w:sz="4" w:space="0" w:color="auto"/>
            </w:tcBorders>
            <w:shd w:val="clear" w:color="auto" w:fill="auto"/>
            <w:vAlign w:val="center"/>
          </w:tcPr>
          <w:p w14:paraId="527AEF5F"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Nam/</w:t>
            </w:r>
            <w:proofErr w:type="spellStart"/>
            <w:r w:rsidRPr="00127ECF">
              <w:rPr>
                <w:rFonts w:ascii="Times New Roman" w:eastAsia="Times New Roman" w:hAnsi="Times New Roman" w:cs="Times New Roman"/>
                <w:sz w:val="28"/>
                <w:szCs w:val="28"/>
              </w:rPr>
              <w:t>Nữ</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18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25 </w:t>
            </w:r>
            <w:proofErr w:type="spellStart"/>
            <w:r w:rsidRPr="00127ECF">
              <w:rPr>
                <w:rFonts w:ascii="Times New Roman" w:eastAsia="Times New Roman" w:hAnsi="Times New Roman" w:cs="Times New Roman"/>
                <w:sz w:val="28"/>
                <w:szCs w:val="28"/>
              </w:rPr>
              <w:t>tuổi</w:t>
            </w:r>
            <w:proofErr w:type="spellEnd"/>
          </w:p>
          <w:p w14:paraId="513DF5B7" w14:textId="66F20C1E"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 xml:space="preserve">Nhanh </w:t>
            </w:r>
            <w:proofErr w:type="spellStart"/>
            <w:r w:rsidRPr="00127ECF">
              <w:rPr>
                <w:rFonts w:ascii="Times New Roman" w:eastAsia="Times New Roman" w:hAnsi="Times New Roman" w:cs="Times New Roman"/>
                <w:sz w:val="28"/>
                <w:szCs w:val="28"/>
              </w:rPr>
              <w:t>nhẹn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thận</w:t>
            </w:r>
            <w:proofErr w:type="spellEnd"/>
          </w:p>
          <w:p w14:paraId="51083E07" w14:textId="2B61EDF1"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kinh </w:t>
            </w:r>
            <w:proofErr w:type="spellStart"/>
            <w:r w:rsidRPr="00127ECF">
              <w:rPr>
                <w:rFonts w:ascii="Times New Roman" w:eastAsia="Times New Roman" w:hAnsi="Times New Roman" w:cs="Times New Roman"/>
                <w:sz w:val="28"/>
                <w:szCs w:val="28"/>
              </w:rPr>
              <w:t>nghiệm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ăn</w:t>
            </w:r>
          </w:p>
        </w:tc>
        <w:tc>
          <w:tcPr>
            <w:tcW w:w="4860" w:type="dxa"/>
            <w:tcBorders>
              <w:top w:val="single" w:sz="4" w:space="0" w:color="auto"/>
              <w:left w:val="single" w:sz="4" w:space="0" w:color="auto"/>
              <w:bottom w:val="single" w:sz="4" w:space="0" w:color="auto"/>
              <w:right w:val="single" w:sz="4" w:space="0" w:color="auto"/>
            </w:tcBorders>
            <w:shd w:val="clear" w:color="auto" w:fill="auto"/>
            <w:vAlign w:val="center"/>
          </w:tcPr>
          <w:p w14:paraId="4440767F" w14:textId="39889CEC" w:rsidR="00DF21F4" w:rsidRPr="00127ECF" w:rsidRDefault="009E7086" w:rsidP="00331FE1">
            <w:pPr>
              <w:keepNext/>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 xml:space="preserve">Bưng </w:t>
            </w:r>
            <w:proofErr w:type="spellStart"/>
            <w:r w:rsidRPr="00127ECF">
              <w:rPr>
                <w:rFonts w:ascii="Times New Roman" w:eastAsia="Times New Roman" w:hAnsi="Times New Roman" w:cs="Times New Roman"/>
                <w:sz w:val="28"/>
                <w:szCs w:val="28"/>
              </w:rPr>
              <w:t>đồ</w:t>
            </w:r>
            <w:proofErr w:type="spellEnd"/>
            <w:r w:rsidRPr="00127ECF">
              <w:rPr>
                <w:rFonts w:ascii="Times New Roman" w:eastAsia="Times New Roman" w:hAnsi="Times New Roman" w:cs="Times New Roman"/>
                <w:sz w:val="28"/>
                <w:szCs w:val="28"/>
              </w:rPr>
              <w:t xml:space="preserve"> ăn khi nhân viên </w:t>
            </w:r>
            <w:proofErr w:type="spellStart"/>
            <w:r w:rsidRPr="00127ECF">
              <w:rPr>
                <w:rFonts w:ascii="Times New Roman" w:eastAsia="Times New Roman" w:hAnsi="Times New Roman" w:cs="Times New Roman"/>
                <w:sz w:val="28"/>
                <w:szCs w:val="28"/>
              </w:rPr>
              <w:t>bếp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chuẩn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bị</w:t>
            </w:r>
            <w:proofErr w:type="spellEnd"/>
            <w:r w:rsidRPr="00127ECF">
              <w:rPr>
                <w:rFonts w:ascii="Times New Roman" w:eastAsia="Times New Roman" w:hAnsi="Times New Roman" w:cs="Times New Roman"/>
                <w:sz w:val="28"/>
                <w:szCs w:val="28"/>
              </w:rPr>
              <w:t xml:space="preserve"> xong</w:t>
            </w:r>
          </w:p>
          <w:p w14:paraId="780ECBD0" w14:textId="48F8ED2A" w:rsidR="00DF21F4" w:rsidRPr="00127ECF" w:rsidRDefault="009E7086" w:rsidP="00331FE1">
            <w:pPr>
              <w:keepNext/>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chuẩn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dịch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sau khi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ra </w:t>
            </w:r>
            <w:proofErr w:type="spellStart"/>
            <w:r w:rsidRPr="00127ECF">
              <w:rPr>
                <w:rFonts w:ascii="Times New Roman" w:eastAsia="Times New Roman" w:hAnsi="Times New Roman" w:cs="Times New Roman"/>
                <w:sz w:val="28"/>
                <w:szCs w:val="28"/>
              </w:rPr>
              <w:t>về</w:t>
            </w:r>
            <w:proofErr w:type="spellEnd"/>
          </w:p>
          <w:p w14:paraId="6AADD70E" w14:textId="10AF3F86" w:rsidR="00DF21F4" w:rsidRPr="00127ECF" w:rsidRDefault="009E7086" w:rsidP="00331FE1">
            <w:pPr>
              <w:keepNext/>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r w:rsidRPr="00127ECF">
              <w:rPr>
                <w:rFonts w:ascii="Times New Roman" w:eastAsia="Times New Roman" w:hAnsi="Times New Roman" w:cs="Times New Roman"/>
                <w:sz w:val="28"/>
                <w:szCs w:val="28"/>
              </w:rPr>
              <w:t xml:space="preserve">Lau </w:t>
            </w:r>
            <w:proofErr w:type="spellStart"/>
            <w:r w:rsidRPr="00127ECF">
              <w:rPr>
                <w:rFonts w:ascii="Times New Roman" w:eastAsia="Times New Roman" w:hAnsi="Times New Roman" w:cs="Times New Roman"/>
                <w:sz w:val="28"/>
                <w:szCs w:val="28"/>
              </w:rPr>
              <w:t>dọn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đũa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 xml:space="preserve"> sau khi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ăn xong</w:t>
            </w:r>
          </w:p>
          <w:p w14:paraId="2A2034E4" w14:textId="2E24B44C" w:rsidR="00DF21F4" w:rsidRPr="00127ECF" w:rsidRDefault="009E7086" w:rsidP="00331FE1">
            <w:pPr>
              <w:keepNext/>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Giới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menu</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khách</w:t>
            </w:r>
            <w:proofErr w:type="spellEnd"/>
          </w:p>
          <w:p w14:paraId="3099CB85" w14:textId="51259F6D" w:rsidR="00DF21F4" w:rsidRPr="00127ECF" w:rsidRDefault="009E7086" w:rsidP="00331FE1">
            <w:pPr>
              <w:keepNext/>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r w:rsidR="00331FE1">
              <w:rPr>
                <w:rFonts w:ascii="Times New Roman" w:eastAsia="Times New Roman" w:hAnsi="Times New Roman" w:cs="Times New Roman"/>
                <w:sz w:val="28"/>
                <w:szCs w:val="28"/>
                <w:lang w:val="en-US"/>
              </w:rPr>
              <w:t xml:space="preserve"> </w:t>
            </w:r>
            <w:proofErr w:type="spellStart"/>
            <w:r w:rsidRPr="00127ECF">
              <w:rPr>
                <w:rFonts w:ascii="Times New Roman" w:eastAsia="Times New Roman" w:hAnsi="Times New Roman" w:cs="Times New Roman"/>
                <w:sz w:val="28"/>
                <w:szCs w:val="28"/>
              </w:rPr>
              <w:t>Nhận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order</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c>
          <w:tcPr>
            <w:tcW w:w="1800" w:type="dxa"/>
            <w:tcBorders>
              <w:top w:val="single" w:sz="4" w:space="0" w:color="auto"/>
              <w:left w:val="single" w:sz="4" w:space="0" w:color="auto"/>
              <w:bottom w:val="single" w:sz="4" w:space="0" w:color="auto"/>
              <w:right w:val="single" w:sz="4" w:space="0" w:color="auto"/>
            </w:tcBorders>
            <w:shd w:val="clear" w:color="auto" w:fill="auto"/>
            <w:vAlign w:val="center"/>
          </w:tcPr>
          <w:p w14:paraId="17218C1A"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8 </w:t>
            </w:r>
            <w:proofErr w:type="spellStart"/>
            <w:r w:rsidRPr="00127ECF">
              <w:rPr>
                <w:rFonts w:ascii="Times New Roman" w:eastAsia="Times New Roman" w:hAnsi="Times New Roman" w:cs="Times New Roman"/>
                <w:sz w:val="28"/>
                <w:szCs w:val="28"/>
              </w:rPr>
              <w:t>triệu</w:t>
            </w:r>
            <w:proofErr w:type="spellEnd"/>
          </w:p>
          <w:p w14:paraId="7D0892AA" w14:textId="77777777" w:rsidR="00DF21F4" w:rsidRPr="00127ECF" w:rsidRDefault="009E7086" w:rsidP="00331FE1">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lương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13)</w:t>
            </w:r>
          </w:p>
        </w:tc>
      </w:tr>
    </w:tbl>
    <w:p w14:paraId="1B10CCD7"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6E8F2493"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14" w:name="_heading=h.43ky6rz" w:colFirst="0" w:colLast="0"/>
      <w:bookmarkEnd w:id="114"/>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4.2: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mô </w:t>
      </w:r>
      <w:proofErr w:type="spellStart"/>
      <w:r w:rsidRPr="00127ECF">
        <w:rPr>
          <w:rFonts w:ascii="Times New Roman" w:eastAsia="Times New Roman" w:hAnsi="Times New Roman" w:cs="Times New Roman"/>
          <w:b/>
          <w:i/>
          <w:color w:val="000000"/>
          <w:sz w:val="28"/>
          <w:szCs w:val="28"/>
        </w:rPr>
        <w:t>tả</w:t>
      </w:r>
      <w:proofErr w:type="spellEnd"/>
      <w:r w:rsidRPr="00127ECF">
        <w:rPr>
          <w:rFonts w:ascii="Times New Roman" w:eastAsia="Times New Roman" w:hAnsi="Times New Roman" w:cs="Times New Roman"/>
          <w:b/>
          <w:i/>
          <w:color w:val="000000"/>
          <w:sz w:val="28"/>
          <w:szCs w:val="28"/>
        </w:rPr>
        <w:t xml:space="preserve"> công </w:t>
      </w:r>
      <w:proofErr w:type="spellStart"/>
      <w:r w:rsidRPr="00127ECF">
        <w:rPr>
          <w:rFonts w:ascii="Times New Roman" w:eastAsia="Times New Roman" w:hAnsi="Times New Roman" w:cs="Times New Roman"/>
          <w:b/>
          <w:i/>
          <w:color w:val="000000"/>
          <w:sz w:val="28"/>
          <w:szCs w:val="28"/>
        </w:rPr>
        <w:t>việc</w:t>
      </w:r>
      <w:proofErr w:type="spellEnd"/>
    </w:p>
    <w:p w14:paraId="047B1EC1" w14:textId="77777777" w:rsidR="00DF21F4" w:rsidRPr="00127ECF" w:rsidRDefault="009E7086" w:rsidP="00127ECF">
      <w:pPr>
        <w:pStyle w:val="u3"/>
        <w:spacing w:before="0" w:line="360" w:lineRule="auto"/>
        <w:rPr>
          <w:rFonts w:ascii="Times New Roman" w:eastAsia="Times New Roman" w:hAnsi="Times New Roman" w:cs="Times New Roman"/>
          <w:sz w:val="28"/>
          <w:szCs w:val="28"/>
        </w:rPr>
      </w:pPr>
      <w:bookmarkStart w:id="115" w:name="_heading=h.2iq8gzs" w:colFirst="0" w:colLast="0"/>
      <w:bookmarkEnd w:id="115"/>
      <w:r w:rsidRPr="00127ECF">
        <w:rPr>
          <w:rFonts w:ascii="Times New Roman" w:hAnsi="Times New Roman" w:cs="Times New Roman"/>
          <w:sz w:val="28"/>
          <w:szCs w:val="28"/>
        </w:rPr>
        <w:br w:type="page"/>
      </w:r>
    </w:p>
    <w:p w14:paraId="025795A1"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116" w:name="_Toc117864775"/>
      <w:r w:rsidRPr="00127ECF">
        <w:rPr>
          <w:rFonts w:ascii="Times New Roman" w:eastAsia="Times New Roman" w:hAnsi="Times New Roman" w:cs="Times New Roman"/>
          <w:b/>
          <w:color w:val="FF0000"/>
          <w:sz w:val="28"/>
          <w:szCs w:val="28"/>
        </w:rPr>
        <w:lastRenderedPageBreak/>
        <w:t xml:space="preserve">4.2.2    </w:t>
      </w:r>
      <w:proofErr w:type="spellStart"/>
      <w:r w:rsidRPr="00127ECF">
        <w:rPr>
          <w:rFonts w:ascii="Times New Roman" w:eastAsia="Times New Roman" w:hAnsi="Times New Roman" w:cs="Times New Roman"/>
          <w:b/>
          <w:color w:val="FF0000"/>
          <w:sz w:val="28"/>
          <w:szCs w:val="28"/>
        </w:rPr>
        <w:t>Tiền</w:t>
      </w:r>
      <w:proofErr w:type="spellEnd"/>
      <w:r w:rsidRPr="00127ECF">
        <w:rPr>
          <w:rFonts w:ascii="Times New Roman" w:eastAsia="Times New Roman" w:hAnsi="Times New Roman" w:cs="Times New Roman"/>
          <w:b/>
          <w:color w:val="FF0000"/>
          <w:sz w:val="28"/>
          <w:szCs w:val="28"/>
        </w:rPr>
        <w:t xml:space="preserve"> lương nhân </w:t>
      </w:r>
      <w:proofErr w:type="spellStart"/>
      <w:r w:rsidRPr="00127ECF">
        <w:rPr>
          <w:rFonts w:ascii="Times New Roman" w:eastAsia="Times New Roman" w:hAnsi="Times New Roman" w:cs="Times New Roman"/>
          <w:b/>
          <w:color w:val="FF0000"/>
          <w:sz w:val="28"/>
          <w:szCs w:val="28"/>
        </w:rPr>
        <w:t>sự</w:t>
      </w:r>
      <w:bookmarkEnd w:id="116"/>
      <w:proofErr w:type="spellEnd"/>
    </w:p>
    <w:p w14:paraId="7513E7D9" w14:textId="1B31C2A2" w:rsidR="00DF21F4" w:rsidRPr="006C2BCD" w:rsidRDefault="009E7086" w:rsidP="00127ECF">
      <w:pPr>
        <w:tabs>
          <w:tab w:val="left" w:pos="867"/>
        </w:tabs>
        <w:spacing w:after="0" w:line="360" w:lineRule="auto"/>
        <w:jc w:val="right"/>
        <w:rPr>
          <w:rFonts w:ascii="Times New Roman" w:eastAsia="Times New Roman" w:hAnsi="Times New Roman" w:cs="Times New Roman"/>
          <w:i/>
          <w:sz w:val="28"/>
          <w:szCs w:val="28"/>
          <w:u w:val="single"/>
          <w:lang w:val="en-US"/>
        </w:rPr>
      </w:pPr>
      <w:r w:rsidRPr="00127ECF">
        <w:rPr>
          <w:rFonts w:ascii="Times New Roman" w:eastAsia="Times New Roman" w:hAnsi="Times New Roman" w:cs="Times New Roman"/>
          <w:sz w:val="28"/>
          <w:szCs w:val="28"/>
        </w:rPr>
        <w:tab/>
      </w:r>
      <w:r w:rsidRPr="00127ECF">
        <w:rPr>
          <w:rFonts w:ascii="Times New Roman" w:eastAsia="Times New Roman" w:hAnsi="Times New Roman" w:cs="Times New Roman"/>
          <w:i/>
          <w:sz w:val="28"/>
          <w:szCs w:val="28"/>
          <w:u w:val="single"/>
        </w:rPr>
        <w:t xml:space="preserve">Đơn </w:t>
      </w:r>
      <w:proofErr w:type="spellStart"/>
      <w:r w:rsidRPr="00127ECF">
        <w:rPr>
          <w:rFonts w:ascii="Times New Roman" w:eastAsia="Times New Roman" w:hAnsi="Times New Roman" w:cs="Times New Roman"/>
          <w:i/>
          <w:sz w:val="28"/>
          <w:szCs w:val="28"/>
          <w:u w:val="single"/>
        </w:rPr>
        <w:t>vị</w:t>
      </w:r>
      <w:proofErr w:type="spellEnd"/>
      <w:r w:rsidRPr="00127ECF">
        <w:rPr>
          <w:rFonts w:ascii="Times New Roman" w:eastAsia="Times New Roman" w:hAnsi="Times New Roman" w:cs="Times New Roman"/>
          <w:i/>
          <w:sz w:val="28"/>
          <w:szCs w:val="28"/>
          <w:u w:val="single"/>
        </w:rPr>
        <w:t xml:space="preserve">: </w:t>
      </w:r>
      <w:r w:rsidR="006C2BCD">
        <w:rPr>
          <w:rFonts w:ascii="Times New Roman" w:eastAsia="Times New Roman" w:hAnsi="Times New Roman" w:cs="Times New Roman"/>
          <w:i/>
          <w:sz w:val="28"/>
          <w:szCs w:val="28"/>
          <w:u w:val="single"/>
          <w:lang w:val="en-US"/>
        </w:rPr>
        <w:t>VNĐ</w:t>
      </w:r>
    </w:p>
    <w:tbl>
      <w:tblPr>
        <w:tblStyle w:val="affffffffff7"/>
        <w:tblW w:w="13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0"/>
        <w:gridCol w:w="990"/>
        <w:gridCol w:w="1260"/>
        <w:gridCol w:w="1260"/>
        <w:gridCol w:w="1170"/>
        <w:gridCol w:w="1080"/>
        <w:gridCol w:w="990"/>
        <w:gridCol w:w="1170"/>
        <w:gridCol w:w="1170"/>
        <w:gridCol w:w="1080"/>
        <w:gridCol w:w="1080"/>
        <w:gridCol w:w="1170"/>
      </w:tblGrid>
      <w:tr w:rsidR="006C2BCD" w:rsidRPr="00127ECF" w14:paraId="65319F94" w14:textId="77777777" w:rsidTr="006C2BCD">
        <w:trPr>
          <w:trHeight w:val="1151"/>
        </w:trPr>
        <w:tc>
          <w:tcPr>
            <w:tcW w:w="800"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17B2700A"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bookmarkStart w:id="117" w:name="_heading=h.xvir7l" w:colFirst="0" w:colLast="0"/>
            <w:bookmarkEnd w:id="117"/>
            <w:proofErr w:type="spellStart"/>
            <w:r w:rsidRPr="00127ECF">
              <w:rPr>
                <w:rFonts w:ascii="Times New Roman" w:eastAsia="Times New Roman" w:hAnsi="Times New Roman" w:cs="Times New Roman"/>
                <w:b/>
                <w:color w:val="FFFFFF"/>
                <w:sz w:val="28"/>
                <w:szCs w:val="28"/>
              </w:rPr>
              <w:t>Vị</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trí</w:t>
            </w:r>
            <w:proofErr w:type="spellEnd"/>
          </w:p>
        </w:tc>
        <w:tc>
          <w:tcPr>
            <w:tcW w:w="990"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3380F1F2"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Số</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lượng</w:t>
            </w:r>
            <w:proofErr w:type="spellEnd"/>
          </w:p>
        </w:tc>
        <w:tc>
          <w:tcPr>
            <w:tcW w:w="1260"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74CEA13C"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Lương cơ </w:t>
            </w:r>
            <w:proofErr w:type="spellStart"/>
            <w:r w:rsidRPr="00127ECF">
              <w:rPr>
                <w:rFonts w:ascii="Times New Roman" w:eastAsia="Times New Roman" w:hAnsi="Times New Roman" w:cs="Times New Roman"/>
                <w:b/>
                <w:color w:val="FFFFFF"/>
                <w:sz w:val="28"/>
                <w:szCs w:val="28"/>
              </w:rPr>
              <w:t>bản</w:t>
            </w:r>
            <w:proofErr w:type="spellEnd"/>
          </w:p>
        </w:tc>
        <w:tc>
          <w:tcPr>
            <w:tcW w:w="1260"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360C7036"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Lương </w:t>
            </w:r>
            <w:proofErr w:type="spellStart"/>
            <w:r w:rsidRPr="00127ECF">
              <w:rPr>
                <w:rFonts w:ascii="Times New Roman" w:eastAsia="Times New Roman" w:hAnsi="Times New Roman" w:cs="Times New Roman"/>
                <w:b/>
                <w:color w:val="FFFFFF"/>
                <w:sz w:val="28"/>
                <w:szCs w:val="28"/>
              </w:rPr>
              <w:t>bảo</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hiểm</w:t>
            </w:r>
            <w:proofErr w:type="spellEnd"/>
          </w:p>
        </w:tc>
        <w:tc>
          <w:tcPr>
            <w:tcW w:w="2250" w:type="dxa"/>
            <w:gridSpan w:val="2"/>
            <w:tcBorders>
              <w:top w:val="single" w:sz="8" w:space="0" w:color="000000"/>
              <w:left w:val="nil"/>
              <w:bottom w:val="single" w:sz="8" w:space="0" w:color="000000"/>
              <w:right w:val="single" w:sz="8" w:space="0" w:color="000000"/>
            </w:tcBorders>
            <w:shd w:val="clear" w:color="auto" w:fill="FF0000"/>
            <w:vAlign w:val="center"/>
          </w:tcPr>
          <w:p w14:paraId="1639935F"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Bảo</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hiểm</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xã</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hội</w:t>
            </w:r>
            <w:proofErr w:type="spellEnd"/>
          </w:p>
        </w:tc>
        <w:tc>
          <w:tcPr>
            <w:tcW w:w="2160" w:type="dxa"/>
            <w:gridSpan w:val="2"/>
            <w:tcBorders>
              <w:top w:val="single" w:sz="8" w:space="0" w:color="000000"/>
              <w:left w:val="nil"/>
              <w:bottom w:val="single" w:sz="8" w:space="0" w:color="000000"/>
              <w:right w:val="single" w:sz="8" w:space="0" w:color="000000"/>
            </w:tcBorders>
            <w:shd w:val="clear" w:color="auto" w:fill="FF0000"/>
            <w:vAlign w:val="center"/>
          </w:tcPr>
          <w:p w14:paraId="39D76F7D"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Bảo</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hiểm</w:t>
            </w:r>
            <w:proofErr w:type="spellEnd"/>
            <w:r w:rsidRPr="00127ECF">
              <w:rPr>
                <w:rFonts w:ascii="Times New Roman" w:eastAsia="Times New Roman" w:hAnsi="Times New Roman" w:cs="Times New Roman"/>
                <w:b/>
                <w:color w:val="FFFFFF"/>
                <w:sz w:val="28"/>
                <w:szCs w:val="28"/>
              </w:rPr>
              <w:t xml:space="preserve"> y </w:t>
            </w:r>
            <w:proofErr w:type="spellStart"/>
            <w:r w:rsidRPr="00127ECF">
              <w:rPr>
                <w:rFonts w:ascii="Times New Roman" w:eastAsia="Times New Roman" w:hAnsi="Times New Roman" w:cs="Times New Roman"/>
                <w:b/>
                <w:color w:val="FFFFFF"/>
                <w:sz w:val="28"/>
                <w:szCs w:val="28"/>
              </w:rPr>
              <w:t>tế</w:t>
            </w:r>
            <w:proofErr w:type="spellEnd"/>
          </w:p>
        </w:tc>
        <w:tc>
          <w:tcPr>
            <w:tcW w:w="2250" w:type="dxa"/>
            <w:gridSpan w:val="2"/>
            <w:tcBorders>
              <w:top w:val="single" w:sz="8" w:space="0" w:color="000000"/>
              <w:left w:val="nil"/>
              <w:bottom w:val="single" w:sz="8" w:space="0" w:color="000000"/>
              <w:right w:val="single" w:sz="8" w:space="0" w:color="000000"/>
            </w:tcBorders>
            <w:shd w:val="clear" w:color="auto" w:fill="FF0000"/>
            <w:vAlign w:val="center"/>
          </w:tcPr>
          <w:p w14:paraId="18DCEF4C"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Bảo</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hiểm</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thất</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nghiệp</w:t>
            </w:r>
            <w:proofErr w:type="spellEnd"/>
          </w:p>
        </w:tc>
        <w:tc>
          <w:tcPr>
            <w:tcW w:w="1080" w:type="dxa"/>
            <w:vMerge w:val="restart"/>
            <w:tcBorders>
              <w:top w:val="single" w:sz="8" w:space="0" w:color="000000"/>
              <w:left w:val="nil"/>
              <w:bottom w:val="nil"/>
              <w:right w:val="single" w:sz="8" w:space="0" w:color="000000"/>
            </w:tcBorders>
            <w:shd w:val="clear" w:color="auto" w:fill="FF0000"/>
            <w:vAlign w:val="center"/>
          </w:tcPr>
          <w:p w14:paraId="6ED4E4C3" w14:textId="77777777" w:rsidR="00DF21F4" w:rsidRPr="00127ECF" w:rsidRDefault="00DF21F4" w:rsidP="00127ECF">
            <w:pPr>
              <w:spacing w:line="360" w:lineRule="auto"/>
              <w:jc w:val="center"/>
              <w:rPr>
                <w:rFonts w:ascii="Times New Roman" w:eastAsia="Times New Roman" w:hAnsi="Times New Roman" w:cs="Times New Roman"/>
                <w:b/>
                <w:color w:val="FFFFFF"/>
                <w:sz w:val="28"/>
                <w:szCs w:val="28"/>
              </w:rPr>
            </w:pPr>
          </w:p>
          <w:p w14:paraId="785908D8"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Người</w:t>
            </w:r>
            <w:proofErr w:type="spellEnd"/>
            <w:r w:rsidRPr="00127ECF">
              <w:rPr>
                <w:rFonts w:ascii="Times New Roman" w:eastAsia="Times New Roman" w:hAnsi="Times New Roman" w:cs="Times New Roman"/>
                <w:b/>
                <w:color w:val="FFFFFF"/>
                <w:sz w:val="28"/>
                <w:szCs w:val="28"/>
              </w:rPr>
              <w:t xml:space="preserve"> lao </w:t>
            </w:r>
            <w:proofErr w:type="spellStart"/>
            <w:r w:rsidRPr="00127ECF">
              <w:rPr>
                <w:rFonts w:ascii="Times New Roman" w:eastAsia="Times New Roman" w:hAnsi="Times New Roman" w:cs="Times New Roman"/>
                <w:b/>
                <w:color w:val="FFFFFF"/>
                <w:sz w:val="28"/>
                <w:szCs w:val="28"/>
              </w:rPr>
              <w:t>động</w:t>
            </w:r>
            <w:proofErr w:type="spellEnd"/>
            <w:r w:rsidRPr="00127ECF">
              <w:rPr>
                <w:rFonts w:ascii="Times New Roman" w:eastAsia="Times New Roman" w:hAnsi="Times New Roman" w:cs="Times New Roman"/>
                <w:b/>
                <w:color w:val="FFFFFF"/>
                <w:sz w:val="28"/>
                <w:szCs w:val="28"/>
              </w:rPr>
              <w:t xml:space="preserve"> chi </w:t>
            </w:r>
            <w:proofErr w:type="spellStart"/>
            <w:r w:rsidRPr="00127ECF">
              <w:rPr>
                <w:rFonts w:ascii="Times New Roman" w:eastAsia="Times New Roman" w:hAnsi="Times New Roman" w:cs="Times New Roman"/>
                <w:b/>
                <w:color w:val="FFFFFF"/>
                <w:sz w:val="28"/>
                <w:szCs w:val="28"/>
              </w:rPr>
              <w:t>trả</w:t>
            </w:r>
            <w:proofErr w:type="spellEnd"/>
          </w:p>
        </w:tc>
        <w:tc>
          <w:tcPr>
            <w:tcW w:w="1170" w:type="dxa"/>
            <w:vMerge w:val="restart"/>
            <w:tcBorders>
              <w:top w:val="single" w:sz="8" w:space="0" w:color="000000"/>
              <w:left w:val="single" w:sz="8" w:space="0" w:color="000000"/>
              <w:bottom w:val="single" w:sz="8" w:space="0" w:color="000000"/>
              <w:right w:val="single" w:sz="8" w:space="0" w:color="000000"/>
            </w:tcBorders>
            <w:shd w:val="clear" w:color="auto" w:fill="FF0000"/>
            <w:vAlign w:val="center"/>
          </w:tcPr>
          <w:p w14:paraId="0AB537FD" w14:textId="77777777" w:rsidR="00DF21F4" w:rsidRPr="00127ECF" w:rsidRDefault="009E7086" w:rsidP="00127ECF">
            <w:pP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Tổng</w:t>
            </w:r>
            <w:proofErr w:type="spellEnd"/>
            <w:r w:rsidRPr="00127ECF">
              <w:rPr>
                <w:rFonts w:ascii="Times New Roman" w:eastAsia="Times New Roman" w:hAnsi="Times New Roman" w:cs="Times New Roman"/>
                <w:b/>
                <w:color w:val="FFFFFF"/>
                <w:sz w:val="28"/>
                <w:szCs w:val="28"/>
              </w:rPr>
              <w:t xml:space="preserve"> doanh </w:t>
            </w:r>
            <w:proofErr w:type="spellStart"/>
            <w:r w:rsidRPr="00127ECF">
              <w:rPr>
                <w:rFonts w:ascii="Times New Roman" w:eastAsia="Times New Roman" w:hAnsi="Times New Roman" w:cs="Times New Roman"/>
                <w:b/>
                <w:color w:val="FFFFFF"/>
                <w:sz w:val="28"/>
                <w:szCs w:val="28"/>
              </w:rPr>
              <w:t>nghiệp</w:t>
            </w:r>
            <w:proofErr w:type="spellEnd"/>
            <w:r w:rsidRPr="00127ECF">
              <w:rPr>
                <w:rFonts w:ascii="Times New Roman" w:eastAsia="Times New Roman" w:hAnsi="Times New Roman" w:cs="Times New Roman"/>
                <w:b/>
                <w:color w:val="FFFFFF"/>
                <w:sz w:val="28"/>
                <w:szCs w:val="28"/>
              </w:rPr>
              <w:t xml:space="preserve"> chi </w:t>
            </w:r>
            <w:proofErr w:type="spellStart"/>
            <w:r w:rsidRPr="00127ECF">
              <w:rPr>
                <w:rFonts w:ascii="Times New Roman" w:eastAsia="Times New Roman" w:hAnsi="Times New Roman" w:cs="Times New Roman"/>
                <w:b/>
                <w:color w:val="FFFFFF"/>
                <w:sz w:val="28"/>
                <w:szCs w:val="28"/>
              </w:rPr>
              <w:t>trả</w:t>
            </w:r>
            <w:proofErr w:type="spellEnd"/>
          </w:p>
        </w:tc>
      </w:tr>
      <w:tr w:rsidR="00503251" w:rsidRPr="00127ECF" w14:paraId="7661E7FE" w14:textId="77777777" w:rsidTr="006C2BCD">
        <w:trPr>
          <w:trHeight w:val="1151"/>
        </w:trPr>
        <w:tc>
          <w:tcPr>
            <w:tcW w:w="800"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3BC3D339"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tc>
        <w:tc>
          <w:tcPr>
            <w:tcW w:w="990"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628AFF1B"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tc>
        <w:tc>
          <w:tcPr>
            <w:tcW w:w="1260"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0969A101"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tc>
        <w:tc>
          <w:tcPr>
            <w:tcW w:w="1260"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34524FF2"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b/>
                <w:color w:val="000000"/>
                <w:sz w:val="28"/>
                <w:szCs w:val="28"/>
              </w:rPr>
            </w:pPr>
          </w:p>
        </w:tc>
        <w:tc>
          <w:tcPr>
            <w:tcW w:w="1170" w:type="dxa"/>
            <w:tcBorders>
              <w:top w:val="nil"/>
              <w:left w:val="nil"/>
              <w:bottom w:val="single" w:sz="8" w:space="0" w:color="000000"/>
              <w:right w:val="single" w:sz="8" w:space="0" w:color="000000"/>
            </w:tcBorders>
            <w:shd w:val="clear" w:color="auto" w:fill="FF0000"/>
            <w:vAlign w:val="center"/>
          </w:tcPr>
          <w:p w14:paraId="54D1D3AD" w14:textId="77777777" w:rsidR="00DF21F4" w:rsidRPr="00127ECF" w:rsidRDefault="009E7086" w:rsidP="00127ECF">
            <w:pPr>
              <w:spacing w:line="360" w:lineRule="auto"/>
              <w:jc w:val="center"/>
              <w:rPr>
                <w:rFonts w:ascii="Times New Roman" w:eastAsia="Times New Roman" w:hAnsi="Times New Roman" w:cs="Times New Roman"/>
                <w:color w:val="FFFFFF"/>
                <w:sz w:val="28"/>
                <w:szCs w:val="28"/>
              </w:rPr>
            </w:pPr>
            <w:r w:rsidRPr="00127ECF">
              <w:rPr>
                <w:rFonts w:ascii="Times New Roman" w:eastAsia="Times New Roman" w:hAnsi="Times New Roman" w:cs="Times New Roman"/>
                <w:color w:val="FFFFFF"/>
                <w:sz w:val="28"/>
                <w:szCs w:val="28"/>
              </w:rPr>
              <w:t xml:space="preserve">DN </w:t>
            </w:r>
            <w:proofErr w:type="spellStart"/>
            <w:r w:rsidRPr="00127ECF">
              <w:rPr>
                <w:rFonts w:ascii="Times New Roman" w:eastAsia="Times New Roman" w:hAnsi="Times New Roman" w:cs="Times New Roman"/>
                <w:color w:val="FFFFFF"/>
                <w:sz w:val="28"/>
                <w:szCs w:val="28"/>
              </w:rPr>
              <w:t>đóng</w:t>
            </w:r>
            <w:proofErr w:type="spellEnd"/>
            <w:r w:rsidRPr="00127ECF">
              <w:rPr>
                <w:rFonts w:ascii="Times New Roman" w:eastAsia="Times New Roman" w:hAnsi="Times New Roman" w:cs="Times New Roman"/>
                <w:color w:val="FFFFFF"/>
                <w:sz w:val="28"/>
                <w:szCs w:val="28"/>
              </w:rPr>
              <w:t xml:space="preserve"> (17,5%)</w:t>
            </w:r>
          </w:p>
        </w:tc>
        <w:tc>
          <w:tcPr>
            <w:tcW w:w="1080" w:type="dxa"/>
            <w:tcBorders>
              <w:top w:val="nil"/>
              <w:left w:val="nil"/>
              <w:bottom w:val="single" w:sz="8" w:space="0" w:color="000000"/>
              <w:right w:val="single" w:sz="8" w:space="0" w:color="000000"/>
            </w:tcBorders>
            <w:shd w:val="clear" w:color="auto" w:fill="FF0000"/>
            <w:vAlign w:val="center"/>
          </w:tcPr>
          <w:p w14:paraId="10B268BF" w14:textId="77777777" w:rsidR="00DF21F4" w:rsidRPr="00127ECF" w:rsidRDefault="009E7086" w:rsidP="00127ECF">
            <w:pPr>
              <w:spacing w:line="360" w:lineRule="auto"/>
              <w:jc w:val="center"/>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color w:val="FFFFFF"/>
                <w:sz w:val="28"/>
                <w:szCs w:val="28"/>
              </w:rPr>
              <w:t>Người</w:t>
            </w:r>
            <w:proofErr w:type="spellEnd"/>
            <w:r w:rsidRPr="00127ECF">
              <w:rPr>
                <w:rFonts w:ascii="Times New Roman" w:eastAsia="Times New Roman" w:hAnsi="Times New Roman" w:cs="Times New Roman"/>
                <w:color w:val="FFFFFF"/>
                <w:sz w:val="28"/>
                <w:szCs w:val="28"/>
              </w:rPr>
              <w:t xml:space="preserve"> LĐ </w:t>
            </w:r>
            <w:proofErr w:type="spellStart"/>
            <w:r w:rsidRPr="00127ECF">
              <w:rPr>
                <w:rFonts w:ascii="Times New Roman" w:eastAsia="Times New Roman" w:hAnsi="Times New Roman" w:cs="Times New Roman"/>
                <w:color w:val="FFFFFF"/>
                <w:sz w:val="28"/>
                <w:szCs w:val="28"/>
              </w:rPr>
              <w:t>đóng</w:t>
            </w:r>
            <w:proofErr w:type="spellEnd"/>
            <w:r w:rsidRPr="00127ECF">
              <w:rPr>
                <w:rFonts w:ascii="Times New Roman" w:eastAsia="Times New Roman" w:hAnsi="Times New Roman" w:cs="Times New Roman"/>
                <w:color w:val="FFFFFF"/>
                <w:sz w:val="28"/>
                <w:szCs w:val="28"/>
              </w:rPr>
              <w:t xml:space="preserve"> (8%)</w:t>
            </w:r>
          </w:p>
        </w:tc>
        <w:tc>
          <w:tcPr>
            <w:tcW w:w="990" w:type="dxa"/>
            <w:tcBorders>
              <w:top w:val="nil"/>
              <w:left w:val="nil"/>
              <w:bottom w:val="single" w:sz="8" w:space="0" w:color="000000"/>
              <w:right w:val="single" w:sz="8" w:space="0" w:color="000000"/>
            </w:tcBorders>
            <w:shd w:val="clear" w:color="auto" w:fill="FF0000"/>
            <w:vAlign w:val="center"/>
          </w:tcPr>
          <w:p w14:paraId="27691326" w14:textId="77777777" w:rsidR="00DF21F4" w:rsidRPr="00127ECF" w:rsidRDefault="009E7086" w:rsidP="00127ECF">
            <w:pPr>
              <w:spacing w:line="360" w:lineRule="auto"/>
              <w:jc w:val="center"/>
              <w:rPr>
                <w:rFonts w:ascii="Times New Roman" w:eastAsia="Times New Roman" w:hAnsi="Times New Roman" w:cs="Times New Roman"/>
                <w:color w:val="FFFFFF"/>
                <w:sz w:val="28"/>
                <w:szCs w:val="28"/>
              </w:rPr>
            </w:pPr>
            <w:r w:rsidRPr="00127ECF">
              <w:rPr>
                <w:rFonts w:ascii="Times New Roman" w:eastAsia="Times New Roman" w:hAnsi="Times New Roman" w:cs="Times New Roman"/>
                <w:color w:val="FFFFFF"/>
                <w:sz w:val="28"/>
                <w:szCs w:val="28"/>
              </w:rPr>
              <w:t xml:space="preserve">DN </w:t>
            </w:r>
            <w:proofErr w:type="spellStart"/>
            <w:r w:rsidRPr="00127ECF">
              <w:rPr>
                <w:rFonts w:ascii="Times New Roman" w:eastAsia="Times New Roman" w:hAnsi="Times New Roman" w:cs="Times New Roman"/>
                <w:color w:val="FFFFFF"/>
                <w:sz w:val="28"/>
                <w:szCs w:val="28"/>
              </w:rPr>
              <w:t>đóng</w:t>
            </w:r>
            <w:proofErr w:type="spellEnd"/>
            <w:r w:rsidRPr="00127ECF">
              <w:rPr>
                <w:rFonts w:ascii="Times New Roman" w:eastAsia="Times New Roman" w:hAnsi="Times New Roman" w:cs="Times New Roman"/>
                <w:color w:val="FFFFFF"/>
                <w:sz w:val="28"/>
                <w:szCs w:val="28"/>
              </w:rPr>
              <w:t xml:space="preserve"> (3%)</w:t>
            </w:r>
          </w:p>
        </w:tc>
        <w:tc>
          <w:tcPr>
            <w:tcW w:w="1170" w:type="dxa"/>
            <w:tcBorders>
              <w:top w:val="nil"/>
              <w:left w:val="nil"/>
              <w:bottom w:val="single" w:sz="8" w:space="0" w:color="000000"/>
              <w:right w:val="single" w:sz="8" w:space="0" w:color="000000"/>
            </w:tcBorders>
            <w:shd w:val="clear" w:color="auto" w:fill="FF0000"/>
            <w:vAlign w:val="center"/>
          </w:tcPr>
          <w:p w14:paraId="05104F48" w14:textId="77777777" w:rsidR="00DF21F4" w:rsidRPr="00127ECF" w:rsidRDefault="009E7086" w:rsidP="00127ECF">
            <w:pPr>
              <w:spacing w:line="360" w:lineRule="auto"/>
              <w:jc w:val="center"/>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color w:val="FFFFFF"/>
                <w:sz w:val="28"/>
                <w:szCs w:val="28"/>
              </w:rPr>
              <w:t>Người</w:t>
            </w:r>
            <w:proofErr w:type="spellEnd"/>
            <w:r w:rsidRPr="00127ECF">
              <w:rPr>
                <w:rFonts w:ascii="Times New Roman" w:eastAsia="Times New Roman" w:hAnsi="Times New Roman" w:cs="Times New Roman"/>
                <w:color w:val="FFFFFF"/>
                <w:sz w:val="28"/>
                <w:szCs w:val="28"/>
              </w:rPr>
              <w:t xml:space="preserve"> LĐ </w:t>
            </w:r>
            <w:proofErr w:type="spellStart"/>
            <w:r w:rsidRPr="00127ECF">
              <w:rPr>
                <w:rFonts w:ascii="Times New Roman" w:eastAsia="Times New Roman" w:hAnsi="Times New Roman" w:cs="Times New Roman"/>
                <w:color w:val="FFFFFF"/>
                <w:sz w:val="28"/>
                <w:szCs w:val="28"/>
              </w:rPr>
              <w:t>đóng</w:t>
            </w:r>
            <w:proofErr w:type="spellEnd"/>
            <w:r w:rsidRPr="00127ECF">
              <w:rPr>
                <w:rFonts w:ascii="Times New Roman" w:eastAsia="Times New Roman" w:hAnsi="Times New Roman" w:cs="Times New Roman"/>
                <w:color w:val="FFFFFF"/>
                <w:sz w:val="28"/>
                <w:szCs w:val="28"/>
              </w:rPr>
              <w:t xml:space="preserve"> (1.5%)</w:t>
            </w:r>
          </w:p>
        </w:tc>
        <w:tc>
          <w:tcPr>
            <w:tcW w:w="1170" w:type="dxa"/>
            <w:tcBorders>
              <w:top w:val="nil"/>
              <w:left w:val="nil"/>
              <w:bottom w:val="single" w:sz="8" w:space="0" w:color="000000"/>
              <w:right w:val="single" w:sz="8" w:space="0" w:color="000000"/>
            </w:tcBorders>
            <w:shd w:val="clear" w:color="auto" w:fill="FF0000"/>
            <w:vAlign w:val="center"/>
          </w:tcPr>
          <w:p w14:paraId="5DBE32A7" w14:textId="77777777" w:rsidR="00DF21F4" w:rsidRPr="00127ECF" w:rsidRDefault="009E7086" w:rsidP="00127ECF">
            <w:pPr>
              <w:spacing w:line="360" w:lineRule="auto"/>
              <w:jc w:val="center"/>
              <w:rPr>
                <w:rFonts w:ascii="Times New Roman" w:eastAsia="Times New Roman" w:hAnsi="Times New Roman" w:cs="Times New Roman"/>
                <w:color w:val="FFFFFF"/>
                <w:sz w:val="28"/>
                <w:szCs w:val="28"/>
              </w:rPr>
            </w:pPr>
            <w:r w:rsidRPr="00127ECF">
              <w:rPr>
                <w:rFonts w:ascii="Times New Roman" w:eastAsia="Times New Roman" w:hAnsi="Times New Roman" w:cs="Times New Roman"/>
                <w:color w:val="FFFFFF"/>
                <w:sz w:val="28"/>
                <w:szCs w:val="28"/>
              </w:rPr>
              <w:t xml:space="preserve">DN </w:t>
            </w:r>
            <w:proofErr w:type="spellStart"/>
            <w:r w:rsidRPr="00127ECF">
              <w:rPr>
                <w:rFonts w:ascii="Times New Roman" w:eastAsia="Times New Roman" w:hAnsi="Times New Roman" w:cs="Times New Roman"/>
                <w:color w:val="FFFFFF"/>
                <w:sz w:val="28"/>
                <w:szCs w:val="28"/>
              </w:rPr>
              <w:t>đóng</w:t>
            </w:r>
            <w:proofErr w:type="spellEnd"/>
            <w:r w:rsidRPr="00127ECF">
              <w:rPr>
                <w:rFonts w:ascii="Times New Roman" w:eastAsia="Times New Roman" w:hAnsi="Times New Roman" w:cs="Times New Roman"/>
                <w:color w:val="FFFFFF"/>
                <w:sz w:val="28"/>
                <w:szCs w:val="28"/>
              </w:rPr>
              <w:t xml:space="preserve"> (1%)</w:t>
            </w:r>
          </w:p>
        </w:tc>
        <w:tc>
          <w:tcPr>
            <w:tcW w:w="1080" w:type="dxa"/>
            <w:tcBorders>
              <w:top w:val="nil"/>
              <w:left w:val="nil"/>
              <w:bottom w:val="single" w:sz="8" w:space="0" w:color="000000"/>
              <w:right w:val="single" w:sz="8" w:space="0" w:color="000000"/>
            </w:tcBorders>
            <w:shd w:val="clear" w:color="auto" w:fill="FF0000"/>
            <w:vAlign w:val="center"/>
          </w:tcPr>
          <w:p w14:paraId="64AA2508" w14:textId="77777777" w:rsidR="00DF21F4" w:rsidRPr="00127ECF" w:rsidRDefault="009E7086" w:rsidP="00127ECF">
            <w:pPr>
              <w:spacing w:line="360" w:lineRule="auto"/>
              <w:jc w:val="center"/>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color w:val="FFFFFF"/>
                <w:sz w:val="28"/>
                <w:szCs w:val="28"/>
              </w:rPr>
              <w:t>Người</w:t>
            </w:r>
            <w:proofErr w:type="spellEnd"/>
            <w:r w:rsidRPr="00127ECF">
              <w:rPr>
                <w:rFonts w:ascii="Times New Roman" w:eastAsia="Times New Roman" w:hAnsi="Times New Roman" w:cs="Times New Roman"/>
                <w:color w:val="FFFFFF"/>
                <w:sz w:val="28"/>
                <w:szCs w:val="28"/>
              </w:rPr>
              <w:t xml:space="preserve"> LĐ </w:t>
            </w:r>
            <w:proofErr w:type="spellStart"/>
            <w:r w:rsidRPr="00127ECF">
              <w:rPr>
                <w:rFonts w:ascii="Times New Roman" w:eastAsia="Times New Roman" w:hAnsi="Times New Roman" w:cs="Times New Roman"/>
                <w:color w:val="FFFFFF"/>
                <w:sz w:val="28"/>
                <w:szCs w:val="28"/>
              </w:rPr>
              <w:t>đóng</w:t>
            </w:r>
            <w:proofErr w:type="spellEnd"/>
            <w:r w:rsidRPr="00127ECF">
              <w:rPr>
                <w:rFonts w:ascii="Times New Roman" w:eastAsia="Times New Roman" w:hAnsi="Times New Roman" w:cs="Times New Roman"/>
                <w:color w:val="FFFFFF"/>
                <w:sz w:val="28"/>
                <w:szCs w:val="28"/>
              </w:rPr>
              <w:t xml:space="preserve"> (1%)</w:t>
            </w:r>
          </w:p>
        </w:tc>
        <w:tc>
          <w:tcPr>
            <w:tcW w:w="1080" w:type="dxa"/>
            <w:vMerge/>
            <w:tcBorders>
              <w:top w:val="single" w:sz="8" w:space="0" w:color="000000"/>
              <w:left w:val="nil"/>
              <w:bottom w:val="nil"/>
              <w:right w:val="single" w:sz="8" w:space="0" w:color="000000"/>
            </w:tcBorders>
            <w:shd w:val="clear" w:color="auto" w:fill="FF0000"/>
            <w:vAlign w:val="center"/>
          </w:tcPr>
          <w:p w14:paraId="6E5B811D"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c>
          <w:tcPr>
            <w:tcW w:w="1170" w:type="dxa"/>
            <w:vMerge/>
            <w:tcBorders>
              <w:top w:val="single" w:sz="8" w:space="0" w:color="000000"/>
              <w:left w:val="single" w:sz="8" w:space="0" w:color="000000"/>
              <w:bottom w:val="single" w:sz="8" w:space="0" w:color="000000"/>
              <w:right w:val="single" w:sz="8" w:space="0" w:color="000000"/>
            </w:tcBorders>
            <w:shd w:val="clear" w:color="auto" w:fill="FF0000"/>
            <w:vAlign w:val="center"/>
          </w:tcPr>
          <w:p w14:paraId="4775343D"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
        </w:tc>
      </w:tr>
      <w:tr w:rsidR="006C2BCD" w:rsidRPr="00127ECF" w14:paraId="7B0B8294" w14:textId="77777777" w:rsidTr="00547394">
        <w:trPr>
          <w:trHeight w:val="397"/>
        </w:trPr>
        <w:tc>
          <w:tcPr>
            <w:tcW w:w="80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50DE15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p>
        </w:tc>
        <w:tc>
          <w:tcPr>
            <w:tcW w:w="99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08A1647"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w:t>
            </w:r>
          </w:p>
        </w:tc>
        <w:tc>
          <w:tcPr>
            <w:tcW w:w="12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6C85758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10000000</w:t>
            </w:r>
          </w:p>
        </w:tc>
        <w:tc>
          <w:tcPr>
            <w:tcW w:w="12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56FBF1F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5000000</w:t>
            </w:r>
          </w:p>
        </w:tc>
        <w:tc>
          <w:tcPr>
            <w:tcW w:w="11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1A7FB80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875000</w:t>
            </w:r>
          </w:p>
        </w:tc>
        <w:tc>
          <w:tcPr>
            <w:tcW w:w="108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0C2B53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400000</w:t>
            </w:r>
          </w:p>
        </w:tc>
        <w:tc>
          <w:tcPr>
            <w:tcW w:w="99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8AEB0F5"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150000</w:t>
            </w:r>
          </w:p>
        </w:tc>
        <w:tc>
          <w:tcPr>
            <w:tcW w:w="117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0C786C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75000</w:t>
            </w:r>
          </w:p>
        </w:tc>
        <w:tc>
          <w:tcPr>
            <w:tcW w:w="117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2189C5ED"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w:t>
            </w:r>
          </w:p>
        </w:tc>
        <w:tc>
          <w:tcPr>
            <w:tcW w:w="1080" w:type="dxa"/>
            <w:tcBorders>
              <w:top w:val="single" w:sz="6" w:space="0" w:color="000000"/>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3D7ADBD5" w14:textId="4AF016E4" w:rsidR="00DF21F4" w:rsidRPr="00331FE1" w:rsidRDefault="00331FE1" w:rsidP="00547394">
            <w:pPr>
              <w:widowControl w:val="0"/>
              <w:spacing w:line="360" w:lineRule="auto"/>
              <w:jc w:val="center"/>
              <w:rPr>
                <w:rFonts w:ascii="Times New Roman" w:eastAsia="Times New Roman" w:hAnsi="Times New Roman" w:cs="Times New Roman"/>
                <w:sz w:val="28"/>
                <w:szCs w:val="28"/>
                <w:lang w:val="en-US"/>
              </w:rPr>
            </w:pPr>
            <w:r w:rsidRPr="00331FE1">
              <w:rPr>
                <w:rFonts w:ascii="Times New Roman" w:eastAsia="Times New Roman" w:hAnsi="Times New Roman" w:cs="Times New Roman"/>
                <w:sz w:val="28"/>
                <w:szCs w:val="28"/>
              </w:rPr>
              <w:t>46800</w:t>
            </w:r>
          </w:p>
        </w:tc>
        <w:tc>
          <w:tcPr>
            <w:tcW w:w="108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center"/>
          </w:tcPr>
          <w:p w14:paraId="2D503FD7"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525000</w:t>
            </w:r>
          </w:p>
        </w:tc>
        <w:tc>
          <w:tcPr>
            <w:tcW w:w="117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7AADDD30"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3225000</w:t>
            </w:r>
          </w:p>
        </w:tc>
      </w:tr>
      <w:tr w:rsidR="006C2BCD" w:rsidRPr="00127ECF" w14:paraId="6F7AFE44" w14:textId="77777777" w:rsidTr="00547394">
        <w:trPr>
          <w:trHeight w:val="774"/>
        </w:trPr>
        <w:tc>
          <w:tcPr>
            <w:tcW w:w="800" w:type="dxa"/>
            <w:tcBorders>
              <w:top w:val="single" w:sz="6" w:space="0" w:color="CCCCCC"/>
              <w:left w:val="single" w:sz="6" w:space="0" w:color="000000"/>
              <w:bottom w:val="single" w:sz="4" w:space="0" w:color="auto"/>
              <w:right w:val="single" w:sz="6" w:space="0" w:color="000000"/>
            </w:tcBorders>
            <w:tcMar>
              <w:top w:w="0" w:type="dxa"/>
              <w:left w:w="40" w:type="dxa"/>
              <w:bottom w:w="0" w:type="dxa"/>
              <w:right w:w="40" w:type="dxa"/>
            </w:tcMar>
            <w:vAlign w:val="center"/>
          </w:tcPr>
          <w:p w14:paraId="039D699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Nhân viên </w:t>
            </w:r>
            <w:proofErr w:type="spellStart"/>
            <w:r w:rsidRPr="00127ECF">
              <w:rPr>
                <w:rFonts w:ascii="Times New Roman" w:eastAsia="Times New Roman" w:hAnsi="Times New Roman" w:cs="Times New Roman"/>
                <w:sz w:val="28"/>
                <w:szCs w:val="28"/>
              </w:rPr>
              <w:t>chạy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p>
        </w:tc>
        <w:tc>
          <w:tcPr>
            <w:tcW w:w="990" w:type="dxa"/>
            <w:tcBorders>
              <w:top w:val="single" w:sz="6" w:space="0" w:color="CCCCCC"/>
              <w:left w:val="single" w:sz="6" w:space="0" w:color="000000"/>
              <w:bottom w:val="single" w:sz="4" w:space="0" w:color="auto"/>
              <w:right w:val="single" w:sz="6" w:space="0" w:color="000000"/>
            </w:tcBorders>
            <w:tcMar>
              <w:top w:w="0" w:type="dxa"/>
              <w:left w:w="40" w:type="dxa"/>
              <w:bottom w:w="0" w:type="dxa"/>
              <w:right w:w="40" w:type="dxa"/>
            </w:tcMar>
            <w:vAlign w:val="center"/>
          </w:tcPr>
          <w:p w14:paraId="48E9A3F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w:t>
            </w:r>
          </w:p>
        </w:tc>
        <w:tc>
          <w:tcPr>
            <w:tcW w:w="1260" w:type="dxa"/>
            <w:tcBorders>
              <w:top w:val="single" w:sz="6" w:space="0" w:color="CCCCCC"/>
              <w:left w:val="single" w:sz="6" w:space="0" w:color="CCCCCC"/>
              <w:bottom w:val="single" w:sz="4" w:space="0" w:color="auto"/>
              <w:right w:val="single" w:sz="6" w:space="0" w:color="000000"/>
            </w:tcBorders>
            <w:tcMar>
              <w:top w:w="0" w:type="dxa"/>
              <w:left w:w="40" w:type="dxa"/>
              <w:bottom w:w="0" w:type="dxa"/>
              <w:right w:w="40" w:type="dxa"/>
            </w:tcMar>
            <w:vAlign w:val="center"/>
          </w:tcPr>
          <w:p w14:paraId="4645400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8000000</w:t>
            </w:r>
          </w:p>
        </w:tc>
        <w:tc>
          <w:tcPr>
            <w:tcW w:w="1260" w:type="dxa"/>
            <w:tcBorders>
              <w:top w:val="single" w:sz="6" w:space="0" w:color="000000"/>
              <w:left w:val="single" w:sz="6" w:space="0" w:color="CCCCCC"/>
              <w:bottom w:val="single" w:sz="4" w:space="0" w:color="auto"/>
              <w:right w:val="single" w:sz="6" w:space="0" w:color="000000"/>
            </w:tcBorders>
            <w:tcMar>
              <w:top w:w="0" w:type="dxa"/>
              <w:left w:w="40" w:type="dxa"/>
              <w:bottom w:w="0" w:type="dxa"/>
              <w:right w:w="40" w:type="dxa"/>
            </w:tcMar>
            <w:vAlign w:val="center"/>
          </w:tcPr>
          <w:p w14:paraId="69B751CB"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4680000</w:t>
            </w:r>
          </w:p>
        </w:tc>
        <w:tc>
          <w:tcPr>
            <w:tcW w:w="1170" w:type="dxa"/>
            <w:tcBorders>
              <w:top w:val="single" w:sz="6" w:space="0" w:color="CCCCCC"/>
              <w:left w:val="single" w:sz="6" w:space="0" w:color="000000"/>
              <w:bottom w:val="single" w:sz="4" w:space="0" w:color="auto"/>
              <w:right w:val="single" w:sz="6" w:space="0" w:color="000000"/>
            </w:tcBorders>
            <w:tcMar>
              <w:top w:w="0" w:type="dxa"/>
              <w:left w:w="40" w:type="dxa"/>
              <w:bottom w:w="0" w:type="dxa"/>
              <w:right w:w="40" w:type="dxa"/>
            </w:tcMar>
            <w:vAlign w:val="center"/>
          </w:tcPr>
          <w:p w14:paraId="38C9CA7D"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819000</w:t>
            </w:r>
          </w:p>
        </w:tc>
        <w:tc>
          <w:tcPr>
            <w:tcW w:w="1080" w:type="dxa"/>
            <w:tcBorders>
              <w:top w:val="single" w:sz="6" w:space="0" w:color="CCCCCC"/>
              <w:left w:val="single" w:sz="6" w:space="0" w:color="CCCCCC"/>
              <w:bottom w:val="single" w:sz="4" w:space="0" w:color="auto"/>
              <w:right w:val="single" w:sz="6" w:space="0" w:color="000000"/>
            </w:tcBorders>
            <w:tcMar>
              <w:top w:w="0" w:type="dxa"/>
              <w:left w:w="40" w:type="dxa"/>
              <w:bottom w:w="0" w:type="dxa"/>
              <w:right w:w="40" w:type="dxa"/>
            </w:tcMar>
            <w:vAlign w:val="center"/>
          </w:tcPr>
          <w:p w14:paraId="3069ECE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374400</w:t>
            </w:r>
          </w:p>
        </w:tc>
        <w:tc>
          <w:tcPr>
            <w:tcW w:w="990" w:type="dxa"/>
            <w:tcBorders>
              <w:top w:val="single" w:sz="6" w:space="0" w:color="CCCCCC"/>
              <w:left w:val="single" w:sz="6" w:space="0" w:color="CCCCCC"/>
              <w:bottom w:val="single" w:sz="4" w:space="0" w:color="auto"/>
              <w:right w:val="single" w:sz="6" w:space="0" w:color="000000"/>
            </w:tcBorders>
            <w:tcMar>
              <w:top w:w="0" w:type="dxa"/>
              <w:left w:w="40" w:type="dxa"/>
              <w:bottom w:w="0" w:type="dxa"/>
              <w:right w:w="40" w:type="dxa"/>
            </w:tcMar>
            <w:vAlign w:val="center"/>
          </w:tcPr>
          <w:p w14:paraId="6AB275C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140400</w:t>
            </w:r>
          </w:p>
        </w:tc>
        <w:tc>
          <w:tcPr>
            <w:tcW w:w="1170" w:type="dxa"/>
            <w:tcBorders>
              <w:top w:val="single" w:sz="6" w:space="0" w:color="CCCCCC"/>
              <w:left w:val="single" w:sz="6" w:space="0" w:color="CCCCCC"/>
              <w:bottom w:val="single" w:sz="4" w:space="0" w:color="auto"/>
              <w:right w:val="single" w:sz="6" w:space="0" w:color="000000"/>
            </w:tcBorders>
            <w:tcMar>
              <w:top w:w="0" w:type="dxa"/>
              <w:left w:w="40" w:type="dxa"/>
              <w:bottom w:w="0" w:type="dxa"/>
              <w:right w:w="40" w:type="dxa"/>
            </w:tcMar>
            <w:vAlign w:val="center"/>
          </w:tcPr>
          <w:p w14:paraId="5B5CD93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70200</w:t>
            </w:r>
          </w:p>
        </w:tc>
        <w:tc>
          <w:tcPr>
            <w:tcW w:w="1170" w:type="dxa"/>
            <w:tcBorders>
              <w:top w:val="single" w:sz="6" w:space="0" w:color="CCCCCC"/>
              <w:left w:val="single" w:sz="6" w:space="0" w:color="CCCCCC"/>
              <w:bottom w:val="single" w:sz="4" w:space="0" w:color="auto"/>
              <w:right w:val="single" w:sz="6" w:space="0" w:color="000000"/>
            </w:tcBorders>
            <w:tcMar>
              <w:top w:w="0" w:type="dxa"/>
              <w:left w:w="40" w:type="dxa"/>
              <w:bottom w:w="0" w:type="dxa"/>
              <w:right w:w="40" w:type="dxa"/>
            </w:tcMar>
            <w:vAlign w:val="center"/>
          </w:tcPr>
          <w:p w14:paraId="1405D3DF" w14:textId="77777777" w:rsidR="00DF21F4" w:rsidRPr="00127ECF" w:rsidRDefault="009E7086" w:rsidP="00D125B3">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w:t>
            </w:r>
          </w:p>
        </w:tc>
        <w:tc>
          <w:tcPr>
            <w:tcW w:w="1080" w:type="dxa"/>
            <w:tcBorders>
              <w:top w:val="single" w:sz="6" w:space="0" w:color="CCCCCC"/>
              <w:left w:val="single" w:sz="6" w:space="0" w:color="CCCCCC"/>
              <w:bottom w:val="single" w:sz="4" w:space="0" w:color="auto"/>
              <w:right w:val="single" w:sz="6" w:space="0" w:color="000000"/>
            </w:tcBorders>
            <w:shd w:val="clear" w:color="auto" w:fill="FFFFFF"/>
            <w:tcMar>
              <w:top w:w="0" w:type="dxa"/>
              <w:left w:w="40" w:type="dxa"/>
              <w:bottom w:w="0" w:type="dxa"/>
              <w:right w:w="40" w:type="dxa"/>
            </w:tcMar>
            <w:vAlign w:val="center"/>
          </w:tcPr>
          <w:p w14:paraId="3E9DD107" w14:textId="3C65C844" w:rsidR="00DF21F4" w:rsidRPr="00127ECF" w:rsidRDefault="006C2BCD" w:rsidP="00547394">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w:t>
            </w:r>
          </w:p>
        </w:tc>
        <w:tc>
          <w:tcPr>
            <w:tcW w:w="1080" w:type="dxa"/>
            <w:tcBorders>
              <w:top w:val="single" w:sz="6" w:space="0" w:color="CCCCCC"/>
              <w:left w:val="single" w:sz="6" w:space="0" w:color="000000"/>
              <w:bottom w:val="single" w:sz="4" w:space="0" w:color="auto"/>
              <w:right w:val="single" w:sz="6" w:space="0" w:color="000000"/>
            </w:tcBorders>
            <w:tcMar>
              <w:top w:w="0" w:type="dxa"/>
              <w:left w:w="40" w:type="dxa"/>
              <w:bottom w:w="0" w:type="dxa"/>
              <w:right w:w="40" w:type="dxa"/>
            </w:tcMar>
            <w:vAlign w:val="center"/>
          </w:tcPr>
          <w:p w14:paraId="4768CA2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491400</w:t>
            </w:r>
          </w:p>
        </w:tc>
        <w:tc>
          <w:tcPr>
            <w:tcW w:w="1170" w:type="dxa"/>
            <w:tcBorders>
              <w:top w:val="single" w:sz="6" w:space="0" w:color="CCCCCC"/>
              <w:left w:val="single" w:sz="6" w:space="0" w:color="CCCCCC"/>
              <w:bottom w:val="single" w:sz="4" w:space="0" w:color="auto"/>
              <w:right w:val="single" w:sz="6" w:space="0" w:color="000000"/>
            </w:tcBorders>
            <w:tcMar>
              <w:top w:w="0" w:type="dxa"/>
              <w:left w:w="40" w:type="dxa"/>
              <w:bottom w:w="0" w:type="dxa"/>
              <w:right w:w="40" w:type="dxa"/>
            </w:tcMar>
            <w:vAlign w:val="center"/>
          </w:tcPr>
          <w:p w14:paraId="1A20982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4024800</w:t>
            </w:r>
          </w:p>
        </w:tc>
      </w:tr>
      <w:tr w:rsidR="006C2BCD" w:rsidRPr="00127ECF" w14:paraId="249C3C42" w14:textId="77777777" w:rsidTr="00547394">
        <w:trPr>
          <w:trHeight w:val="1151"/>
        </w:trPr>
        <w:tc>
          <w:tcPr>
            <w:tcW w:w="80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5C79639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Nhân viên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c>
          <w:tcPr>
            <w:tcW w:w="99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37EDD565"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26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3A20591C"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8000000</w:t>
            </w:r>
          </w:p>
        </w:tc>
        <w:tc>
          <w:tcPr>
            <w:tcW w:w="126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060763B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4680000</w:t>
            </w:r>
          </w:p>
        </w:tc>
        <w:tc>
          <w:tcPr>
            <w:tcW w:w="11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6488FD1B"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819000</w:t>
            </w:r>
          </w:p>
        </w:tc>
        <w:tc>
          <w:tcPr>
            <w:tcW w:w="10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7662D34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374400</w:t>
            </w:r>
          </w:p>
        </w:tc>
        <w:tc>
          <w:tcPr>
            <w:tcW w:w="99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4850BFF5"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140400</w:t>
            </w:r>
          </w:p>
        </w:tc>
        <w:tc>
          <w:tcPr>
            <w:tcW w:w="11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5CE1006E"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70200</w:t>
            </w:r>
          </w:p>
        </w:tc>
        <w:tc>
          <w:tcPr>
            <w:tcW w:w="11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3EDA616A"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0" w:type="dxa"/>
              <w:bottom w:w="0" w:type="dxa"/>
              <w:right w:w="40" w:type="dxa"/>
            </w:tcMar>
            <w:vAlign w:val="center"/>
          </w:tcPr>
          <w:p w14:paraId="5AD7F719" w14:textId="77777777" w:rsidR="00DF21F4" w:rsidRPr="00127ECF" w:rsidRDefault="009E7086" w:rsidP="00547394">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w:t>
            </w:r>
          </w:p>
        </w:tc>
        <w:tc>
          <w:tcPr>
            <w:tcW w:w="108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2A2F60E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491400</w:t>
            </w:r>
          </w:p>
        </w:tc>
        <w:tc>
          <w:tcPr>
            <w:tcW w:w="1170" w:type="dxa"/>
            <w:tcBorders>
              <w:top w:val="single" w:sz="4" w:space="0" w:color="auto"/>
              <w:left w:val="single" w:sz="4" w:space="0" w:color="auto"/>
              <w:bottom w:val="single" w:sz="4" w:space="0" w:color="auto"/>
              <w:right w:val="single" w:sz="4" w:space="0" w:color="auto"/>
            </w:tcBorders>
            <w:tcMar>
              <w:top w:w="0" w:type="dxa"/>
              <w:left w:w="40" w:type="dxa"/>
              <w:bottom w:w="0" w:type="dxa"/>
              <w:right w:w="40" w:type="dxa"/>
            </w:tcMar>
            <w:vAlign w:val="center"/>
          </w:tcPr>
          <w:p w14:paraId="76A4A008"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1006200</w:t>
            </w:r>
          </w:p>
        </w:tc>
      </w:tr>
      <w:tr w:rsidR="006C2BCD" w:rsidRPr="00127ECF" w14:paraId="45D935E4" w14:textId="77777777" w:rsidTr="00547394">
        <w:trPr>
          <w:trHeight w:val="397"/>
        </w:trPr>
        <w:tc>
          <w:tcPr>
            <w:tcW w:w="800" w:type="dxa"/>
            <w:tcBorders>
              <w:top w:val="single" w:sz="4" w:space="0" w:color="auto"/>
              <w:left w:val="single" w:sz="6" w:space="0" w:color="000000"/>
              <w:bottom w:val="single" w:sz="6" w:space="0" w:color="000000"/>
              <w:right w:val="single" w:sz="6" w:space="0" w:color="000000"/>
            </w:tcBorders>
            <w:tcMar>
              <w:top w:w="0" w:type="dxa"/>
              <w:left w:w="40" w:type="dxa"/>
              <w:bottom w:w="0" w:type="dxa"/>
              <w:right w:w="40" w:type="dxa"/>
            </w:tcMar>
            <w:vAlign w:val="center"/>
          </w:tcPr>
          <w:p w14:paraId="18C0727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Nhân viên </w:t>
            </w:r>
            <w:proofErr w:type="spellStart"/>
            <w:r w:rsidRPr="00127ECF">
              <w:rPr>
                <w:rFonts w:ascii="Times New Roman" w:eastAsia="Times New Roman" w:hAnsi="Times New Roman" w:cs="Times New Roman"/>
                <w:sz w:val="28"/>
                <w:szCs w:val="28"/>
              </w:rPr>
              <w:t>bếp</w:t>
            </w:r>
            <w:proofErr w:type="spellEnd"/>
          </w:p>
        </w:tc>
        <w:tc>
          <w:tcPr>
            <w:tcW w:w="990" w:type="dxa"/>
            <w:tcBorders>
              <w:top w:val="single" w:sz="4" w:space="0" w:color="auto"/>
              <w:left w:val="single" w:sz="6" w:space="0" w:color="000000"/>
              <w:bottom w:val="single" w:sz="6" w:space="0" w:color="000000"/>
              <w:right w:val="single" w:sz="6" w:space="0" w:color="000000"/>
            </w:tcBorders>
            <w:tcMar>
              <w:top w:w="0" w:type="dxa"/>
              <w:left w:w="40" w:type="dxa"/>
              <w:bottom w:w="0" w:type="dxa"/>
              <w:right w:w="40" w:type="dxa"/>
            </w:tcMar>
            <w:vAlign w:val="center"/>
          </w:tcPr>
          <w:p w14:paraId="29F310F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w:t>
            </w:r>
          </w:p>
        </w:tc>
        <w:tc>
          <w:tcPr>
            <w:tcW w:w="1260" w:type="dxa"/>
            <w:tcBorders>
              <w:top w:val="single" w:sz="4" w:space="0" w:color="auto"/>
              <w:left w:val="single" w:sz="6" w:space="0" w:color="CCCCCC"/>
              <w:bottom w:val="single" w:sz="6" w:space="0" w:color="000000"/>
              <w:right w:val="single" w:sz="6" w:space="0" w:color="000000"/>
            </w:tcBorders>
            <w:tcMar>
              <w:top w:w="0" w:type="dxa"/>
              <w:left w:w="40" w:type="dxa"/>
              <w:bottom w:w="0" w:type="dxa"/>
              <w:right w:w="40" w:type="dxa"/>
            </w:tcMar>
            <w:vAlign w:val="center"/>
          </w:tcPr>
          <w:p w14:paraId="6CDE0115"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8000000</w:t>
            </w:r>
          </w:p>
        </w:tc>
        <w:tc>
          <w:tcPr>
            <w:tcW w:w="1260" w:type="dxa"/>
            <w:tcBorders>
              <w:top w:val="single" w:sz="4" w:space="0" w:color="auto"/>
              <w:left w:val="single" w:sz="6" w:space="0" w:color="CCCCCC"/>
              <w:bottom w:val="single" w:sz="6" w:space="0" w:color="000000"/>
              <w:right w:val="single" w:sz="6" w:space="0" w:color="000000"/>
            </w:tcBorders>
            <w:tcMar>
              <w:top w:w="0" w:type="dxa"/>
              <w:left w:w="40" w:type="dxa"/>
              <w:bottom w:w="0" w:type="dxa"/>
              <w:right w:w="40" w:type="dxa"/>
            </w:tcMar>
            <w:vAlign w:val="center"/>
          </w:tcPr>
          <w:p w14:paraId="1BDC756C"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4680000</w:t>
            </w:r>
          </w:p>
        </w:tc>
        <w:tc>
          <w:tcPr>
            <w:tcW w:w="1170" w:type="dxa"/>
            <w:tcBorders>
              <w:top w:val="single" w:sz="4" w:space="0" w:color="auto"/>
              <w:left w:val="single" w:sz="6" w:space="0" w:color="000000"/>
              <w:bottom w:val="single" w:sz="6" w:space="0" w:color="000000"/>
              <w:right w:val="single" w:sz="6" w:space="0" w:color="000000"/>
            </w:tcBorders>
            <w:tcMar>
              <w:top w:w="0" w:type="dxa"/>
              <w:left w:w="40" w:type="dxa"/>
              <w:bottom w:w="0" w:type="dxa"/>
              <w:right w:w="40" w:type="dxa"/>
            </w:tcMar>
            <w:vAlign w:val="center"/>
          </w:tcPr>
          <w:p w14:paraId="73916E32"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819000</w:t>
            </w:r>
          </w:p>
        </w:tc>
        <w:tc>
          <w:tcPr>
            <w:tcW w:w="1080" w:type="dxa"/>
            <w:tcBorders>
              <w:top w:val="single" w:sz="4" w:space="0" w:color="auto"/>
              <w:left w:val="single" w:sz="6" w:space="0" w:color="CCCCCC"/>
              <w:bottom w:val="single" w:sz="6" w:space="0" w:color="000000"/>
              <w:right w:val="single" w:sz="6" w:space="0" w:color="000000"/>
            </w:tcBorders>
            <w:tcMar>
              <w:top w:w="0" w:type="dxa"/>
              <w:left w:w="40" w:type="dxa"/>
              <w:bottom w:w="0" w:type="dxa"/>
              <w:right w:w="40" w:type="dxa"/>
            </w:tcMar>
            <w:vAlign w:val="center"/>
          </w:tcPr>
          <w:p w14:paraId="2D3D7CA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374400</w:t>
            </w:r>
          </w:p>
        </w:tc>
        <w:tc>
          <w:tcPr>
            <w:tcW w:w="990" w:type="dxa"/>
            <w:tcBorders>
              <w:top w:val="single" w:sz="4" w:space="0" w:color="auto"/>
              <w:left w:val="single" w:sz="6" w:space="0" w:color="CCCCCC"/>
              <w:bottom w:val="single" w:sz="6" w:space="0" w:color="000000"/>
              <w:right w:val="single" w:sz="6" w:space="0" w:color="000000"/>
            </w:tcBorders>
            <w:tcMar>
              <w:top w:w="0" w:type="dxa"/>
              <w:left w:w="40" w:type="dxa"/>
              <w:bottom w:w="0" w:type="dxa"/>
              <w:right w:w="40" w:type="dxa"/>
            </w:tcMar>
            <w:vAlign w:val="center"/>
          </w:tcPr>
          <w:p w14:paraId="2AE51D9E"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140400</w:t>
            </w:r>
          </w:p>
        </w:tc>
        <w:tc>
          <w:tcPr>
            <w:tcW w:w="1170" w:type="dxa"/>
            <w:tcBorders>
              <w:top w:val="single" w:sz="4" w:space="0" w:color="auto"/>
              <w:left w:val="single" w:sz="6" w:space="0" w:color="CCCCCC"/>
              <w:bottom w:val="single" w:sz="6" w:space="0" w:color="000000"/>
              <w:right w:val="single" w:sz="6" w:space="0" w:color="000000"/>
            </w:tcBorders>
            <w:tcMar>
              <w:top w:w="0" w:type="dxa"/>
              <w:left w:w="40" w:type="dxa"/>
              <w:bottom w:w="0" w:type="dxa"/>
              <w:right w:w="40" w:type="dxa"/>
            </w:tcMar>
            <w:vAlign w:val="center"/>
          </w:tcPr>
          <w:p w14:paraId="32ADFA4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70200</w:t>
            </w:r>
          </w:p>
        </w:tc>
        <w:tc>
          <w:tcPr>
            <w:tcW w:w="1170" w:type="dxa"/>
            <w:tcBorders>
              <w:top w:val="single" w:sz="4" w:space="0" w:color="auto"/>
              <w:left w:val="single" w:sz="6" w:space="0" w:color="CCCCCC"/>
              <w:bottom w:val="single" w:sz="6" w:space="0" w:color="000000"/>
              <w:right w:val="single" w:sz="6" w:space="0" w:color="000000"/>
            </w:tcBorders>
            <w:tcMar>
              <w:top w:w="0" w:type="dxa"/>
              <w:left w:w="40" w:type="dxa"/>
              <w:bottom w:w="0" w:type="dxa"/>
              <w:right w:w="40" w:type="dxa"/>
            </w:tcMar>
            <w:vAlign w:val="center"/>
          </w:tcPr>
          <w:p w14:paraId="57678BB9"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w:t>
            </w:r>
          </w:p>
        </w:tc>
        <w:tc>
          <w:tcPr>
            <w:tcW w:w="1080" w:type="dxa"/>
            <w:tcBorders>
              <w:top w:val="single" w:sz="4" w:space="0" w:color="auto"/>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3A6823CE" w14:textId="77777777" w:rsidR="00DF21F4" w:rsidRPr="00127ECF" w:rsidRDefault="009E7086" w:rsidP="00547394">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w:t>
            </w:r>
          </w:p>
        </w:tc>
        <w:tc>
          <w:tcPr>
            <w:tcW w:w="1080" w:type="dxa"/>
            <w:tcBorders>
              <w:top w:val="single" w:sz="4" w:space="0" w:color="auto"/>
              <w:left w:val="single" w:sz="6" w:space="0" w:color="000000"/>
              <w:bottom w:val="single" w:sz="6" w:space="0" w:color="000000"/>
              <w:right w:val="single" w:sz="6" w:space="0" w:color="000000"/>
            </w:tcBorders>
            <w:tcMar>
              <w:top w:w="0" w:type="dxa"/>
              <w:left w:w="40" w:type="dxa"/>
              <w:bottom w:w="0" w:type="dxa"/>
              <w:right w:w="40" w:type="dxa"/>
            </w:tcMar>
            <w:vAlign w:val="center"/>
          </w:tcPr>
          <w:p w14:paraId="4832696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491400</w:t>
            </w:r>
          </w:p>
        </w:tc>
        <w:tc>
          <w:tcPr>
            <w:tcW w:w="1170" w:type="dxa"/>
            <w:tcBorders>
              <w:top w:val="single" w:sz="4" w:space="0" w:color="auto"/>
              <w:left w:val="single" w:sz="6" w:space="0" w:color="CCCCCC"/>
              <w:bottom w:val="single" w:sz="6" w:space="0" w:color="000000"/>
              <w:right w:val="single" w:sz="6" w:space="0" w:color="000000"/>
            </w:tcBorders>
            <w:tcMar>
              <w:top w:w="0" w:type="dxa"/>
              <w:left w:w="40" w:type="dxa"/>
              <w:bottom w:w="0" w:type="dxa"/>
              <w:right w:w="40" w:type="dxa"/>
            </w:tcMar>
            <w:vAlign w:val="center"/>
          </w:tcPr>
          <w:p w14:paraId="51019C62"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2012400</w:t>
            </w:r>
          </w:p>
        </w:tc>
      </w:tr>
      <w:tr w:rsidR="006C2BCD" w:rsidRPr="00127ECF" w14:paraId="46348B29" w14:textId="77777777" w:rsidTr="00547394">
        <w:trPr>
          <w:trHeight w:val="397"/>
        </w:trPr>
        <w:tc>
          <w:tcPr>
            <w:tcW w:w="80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8F540F3"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vệ</w:t>
            </w:r>
            <w:proofErr w:type="spellEnd"/>
          </w:p>
        </w:tc>
        <w:tc>
          <w:tcPr>
            <w:tcW w:w="99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33C96AF1"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w:t>
            </w:r>
          </w:p>
        </w:tc>
        <w:tc>
          <w:tcPr>
            <w:tcW w:w="126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118700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6000000</w:t>
            </w:r>
          </w:p>
        </w:tc>
        <w:tc>
          <w:tcPr>
            <w:tcW w:w="126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center"/>
          </w:tcPr>
          <w:p w14:paraId="318E732B"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4680000</w:t>
            </w:r>
          </w:p>
        </w:tc>
        <w:tc>
          <w:tcPr>
            <w:tcW w:w="11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40E4FC0F"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819000</w:t>
            </w:r>
          </w:p>
        </w:tc>
        <w:tc>
          <w:tcPr>
            <w:tcW w:w="108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BA6913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374400</w:t>
            </w:r>
          </w:p>
        </w:tc>
        <w:tc>
          <w:tcPr>
            <w:tcW w:w="99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301D7C37"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140400</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76331B46"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70200</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21AA4FB5"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1DC08F39" w14:textId="77777777" w:rsidR="00DF21F4" w:rsidRPr="00127ECF" w:rsidRDefault="009E7086" w:rsidP="00547394">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46800</w:t>
            </w:r>
          </w:p>
        </w:tc>
        <w:tc>
          <w:tcPr>
            <w:tcW w:w="108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center"/>
          </w:tcPr>
          <w:p w14:paraId="7F434795"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491400</w:t>
            </w:r>
          </w:p>
        </w:tc>
        <w:tc>
          <w:tcPr>
            <w:tcW w:w="11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center"/>
          </w:tcPr>
          <w:p w14:paraId="531E2314" w14:textId="77777777" w:rsidR="00DF21F4" w:rsidRPr="00127ECF" w:rsidRDefault="009E7086" w:rsidP="00127ECF">
            <w:pPr>
              <w:widowControl w:val="0"/>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1006200</w:t>
            </w:r>
          </w:p>
        </w:tc>
      </w:tr>
    </w:tbl>
    <w:p w14:paraId="68CB7604"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4.3: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lương nhân </w:t>
      </w:r>
      <w:proofErr w:type="spellStart"/>
      <w:r w:rsidRPr="00127ECF">
        <w:rPr>
          <w:rFonts w:ascii="Times New Roman" w:eastAsia="Times New Roman" w:hAnsi="Times New Roman" w:cs="Times New Roman"/>
          <w:b/>
          <w:i/>
          <w:color w:val="000000"/>
          <w:sz w:val="28"/>
          <w:szCs w:val="28"/>
        </w:rPr>
        <w:t>sự</w:t>
      </w:r>
      <w:proofErr w:type="spellEnd"/>
    </w:p>
    <w:p w14:paraId="607B544A" w14:textId="77777777" w:rsidR="00DF21F4" w:rsidRPr="00127ECF" w:rsidRDefault="009E7086" w:rsidP="00127ECF">
      <w:pPr>
        <w:spacing w:after="0" w:line="360" w:lineRule="auto"/>
        <w:rPr>
          <w:rFonts w:ascii="Times New Roman" w:eastAsia="Times New Roman" w:hAnsi="Times New Roman" w:cs="Times New Roman"/>
          <w:b/>
          <w:sz w:val="28"/>
          <w:szCs w:val="28"/>
        </w:rPr>
      </w:pPr>
      <w:proofErr w:type="spellStart"/>
      <w:r w:rsidRPr="00127ECF">
        <w:rPr>
          <w:rFonts w:ascii="Times New Roman" w:eastAsia="Times New Roman" w:hAnsi="Times New Roman" w:cs="Times New Roman"/>
          <w:sz w:val="28"/>
          <w:szCs w:val="28"/>
        </w:rPr>
        <w:t>Tổng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Doanh </w:t>
      </w:r>
      <w:proofErr w:type="spellStart"/>
      <w:r w:rsidRPr="00127ECF">
        <w:rPr>
          <w:rFonts w:ascii="Times New Roman" w:eastAsia="Times New Roman" w:hAnsi="Times New Roman" w:cs="Times New Roman"/>
          <w:sz w:val="28"/>
          <w:szCs w:val="28"/>
        </w:rPr>
        <w:t>nghiệp</w:t>
      </w:r>
      <w:proofErr w:type="spellEnd"/>
      <w:r w:rsidRPr="00127ECF">
        <w:rPr>
          <w:rFonts w:ascii="Times New Roman" w:eastAsia="Times New Roman" w:hAnsi="Times New Roman" w:cs="Times New Roman"/>
          <w:sz w:val="28"/>
          <w:szCs w:val="28"/>
        </w:rPr>
        <w:t xml:space="preserve"> đang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7 nhân viên, </w:t>
      </w:r>
      <w:proofErr w:type="spellStart"/>
      <w:r w:rsidRPr="00127ECF">
        <w:rPr>
          <w:rFonts w:ascii="Times New Roman" w:eastAsia="Times New Roman" w:hAnsi="Times New Roman" w:cs="Times New Roman"/>
          <w:sz w:val="28"/>
          <w:szCs w:val="28"/>
        </w:rPr>
        <w:t>tổng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lương </w:t>
      </w:r>
      <w:proofErr w:type="spellStart"/>
      <w:r w:rsidRPr="00127ECF">
        <w:rPr>
          <w:rFonts w:ascii="Times New Roman" w:eastAsia="Times New Roman" w:hAnsi="Times New Roman" w:cs="Times New Roman"/>
          <w:sz w:val="28"/>
          <w:szCs w:val="28"/>
        </w:rPr>
        <w:t>mà</w:t>
      </w:r>
      <w:proofErr w:type="spellEnd"/>
      <w:r w:rsidRPr="00127ECF">
        <w:rPr>
          <w:rFonts w:ascii="Times New Roman" w:eastAsia="Times New Roman" w:hAnsi="Times New Roman" w:cs="Times New Roman"/>
          <w:sz w:val="28"/>
          <w:szCs w:val="28"/>
        </w:rPr>
        <w:t xml:space="preserve"> doanh </w:t>
      </w:r>
      <w:proofErr w:type="spellStart"/>
      <w:r w:rsidRPr="00127ECF">
        <w:rPr>
          <w:rFonts w:ascii="Times New Roman" w:eastAsia="Times New Roman" w:hAnsi="Times New Roman" w:cs="Times New Roman"/>
          <w:sz w:val="28"/>
          <w:szCs w:val="28"/>
        </w:rPr>
        <w:t>nghiệp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cần</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trả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
    <w:p w14:paraId="765D76BE" w14:textId="77777777" w:rsidR="00DF21F4" w:rsidRPr="00127ECF" w:rsidRDefault="00DF21F4" w:rsidP="00127ECF">
      <w:pPr>
        <w:spacing w:after="0" w:line="360" w:lineRule="auto"/>
        <w:rPr>
          <w:rFonts w:ascii="Times New Roman" w:eastAsia="Times New Roman" w:hAnsi="Times New Roman" w:cs="Times New Roman"/>
          <w:b/>
          <w:sz w:val="28"/>
          <w:szCs w:val="28"/>
        </w:rPr>
      </w:pPr>
    </w:p>
    <w:p w14:paraId="7AA14B62"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xml:space="preserve"> BHXH, BHYT, BHTN nêu trên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căn </w:t>
      </w:r>
      <w:proofErr w:type="spellStart"/>
      <w:r w:rsidRPr="00127ECF">
        <w:rPr>
          <w:rFonts w:ascii="Times New Roman" w:eastAsia="Times New Roman" w:hAnsi="Times New Roman" w:cs="Times New Roman"/>
          <w:sz w:val="28"/>
          <w:szCs w:val="28"/>
        </w:rPr>
        <w:t>cứ</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vào</w:t>
      </w:r>
      <w:proofErr w:type="spellEnd"/>
      <w:r w:rsidRPr="00127ECF">
        <w:rPr>
          <w:rFonts w:ascii="Times New Roman" w:eastAsia="Times New Roman" w:hAnsi="Times New Roman" w:cs="Times New Roman"/>
          <w:sz w:val="28"/>
          <w:szCs w:val="28"/>
        </w:rPr>
        <w:t>:</w:t>
      </w:r>
    </w:p>
    <w:p w14:paraId="18D5F241"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Quyết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595/QĐ-BHXH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bổ</w:t>
      </w:r>
      <w:proofErr w:type="spellEnd"/>
      <w:r w:rsidRPr="00127ECF">
        <w:rPr>
          <w:rFonts w:ascii="Times New Roman" w:eastAsia="Times New Roman" w:hAnsi="Times New Roman" w:cs="Times New Roman"/>
          <w:sz w:val="28"/>
          <w:szCs w:val="28"/>
        </w:rPr>
        <w:t xml:space="preserve"> sung </w:t>
      </w:r>
      <w:proofErr w:type="spellStart"/>
      <w:r w:rsidRPr="00127ECF">
        <w:rPr>
          <w:rFonts w:ascii="Times New Roman" w:eastAsia="Times New Roman" w:hAnsi="Times New Roman" w:cs="Times New Roman"/>
          <w:sz w:val="28"/>
          <w:szCs w:val="28"/>
        </w:rPr>
        <w:t>tại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505/QĐ-BHXH</w:t>
      </w:r>
    </w:p>
    <w:p w14:paraId="62BB60A2" w14:textId="77777777" w:rsidR="00DF21F4" w:rsidRPr="00127ECF" w:rsidRDefault="00DF21F4" w:rsidP="00127ECF">
      <w:pPr>
        <w:spacing w:after="0" w:line="360" w:lineRule="auto"/>
        <w:jc w:val="both"/>
        <w:rPr>
          <w:rFonts w:ascii="Times New Roman" w:eastAsia="Times New Roman" w:hAnsi="Times New Roman" w:cs="Times New Roman"/>
          <w:sz w:val="28"/>
          <w:szCs w:val="28"/>
        </w:rPr>
        <w:sectPr w:rsidR="00DF21F4" w:rsidRPr="00127ECF" w:rsidSect="00503251">
          <w:pgSz w:w="15840" w:h="12240" w:orient="landscape"/>
          <w:pgMar w:top="1985" w:right="1985" w:bottom="1134" w:left="1701" w:header="709" w:footer="709" w:gutter="0"/>
          <w:cols w:space="720"/>
          <w:docGrid w:linePitch="286"/>
        </w:sectPr>
      </w:pPr>
    </w:p>
    <w:p w14:paraId="08254E75" w14:textId="77777777" w:rsidR="00503251" w:rsidRDefault="00503251" w:rsidP="00127ECF">
      <w:pPr>
        <w:pStyle w:val="u1"/>
        <w:spacing w:before="0" w:after="0" w:line="360" w:lineRule="auto"/>
        <w:jc w:val="center"/>
        <w:rPr>
          <w:rFonts w:ascii="Times New Roman" w:eastAsia="Times New Roman" w:hAnsi="Times New Roman" w:cs="Times New Roman"/>
          <w:b/>
          <w:color w:val="FF0000"/>
          <w:sz w:val="28"/>
          <w:szCs w:val="28"/>
        </w:rPr>
        <w:sectPr w:rsidR="00503251" w:rsidSect="00EC0C46">
          <w:footerReference w:type="default" r:id="rId54"/>
          <w:pgSz w:w="12240" w:h="15840"/>
          <w:pgMar w:top="1985" w:right="1134" w:bottom="1701" w:left="1985" w:header="709" w:footer="709" w:gutter="0"/>
          <w:cols w:space="720"/>
        </w:sectPr>
      </w:pPr>
    </w:p>
    <w:p w14:paraId="49770975" w14:textId="77777777" w:rsidR="00DF21F4" w:rsidRPr="00127ECF" w:rsidRDefault="009E7086" w:rsidP="00127ECF">
      <w:pPr>
        <w:pStyle w:val="u1"/>
        <w:spacing w:before="0" w:after="0" w:line="360" w:lineRule="auto"/>
        <w:jc w:val="center"/>
        <w:rPr>
          <w:rFonts w:ascii="Times New Roman" w:eastAsia="Times New Roman" w:hAnsi="Times New Roman" w:cs="Times New Roman"/>
          <w:b/>
          <w:color w:val="FF0000"/>
          <w:sz w:val="28"/>
          <w:szCs w:val="28"/>
        </w:rPr>
      </w:pPr>
      <w:bookmarkStart w:id="118" w:name="_Toc117864776"/>
      <w:r w:rsidRPr="00127ECF">
        <w:rPr>
          <w:rFonts w:ascii="Times New Roman" w:eastAsia="Times New Roman" w:hAnsi="Times New Roman" w:cs="Times New Roman"/>
          <w:b/>
          <w:color w:val="FF0000"/>
          <w:sz w:val="28"/>
          <w:szCs w:val="28"/>
        </w:rPr>
        <w:t>CHƯƠNG V: HÌNH THỨC DOANH NGHIỆP</w:t>
      </w:r>
      <w:bookmarkEnd w:id="118"/>
    </w:p>
    <w:p w14:paraId="76B2A8D7"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119" w:name="_Toc117864777"/>
      <w:r w:rsidRPr="00127ECF">
        <w:rPr>
          <w:rFonts w:ascii="Times New Roman" w:eastAsia="Times New Roman" w:hAnsi="Times New Roman" w:cs="Times New Roman"/>
          <w:b/>
          <w:color w:val="FF0000"/>
          <w:sz w:val="28"/>
          <w:szCs w:val="28"/>
        </w:rPr>
        <w:t xml:space="preserve">5.1   </w:t>
      </w:r>
      <w:proofErr w:type="spellStart"/>
      <w:r w:rsidRPr="00127ECF">
        <w:rPr>
          <w:rFonts w:ascii="Times New Roman" w:eastAsia="Times New Roman" w:hAnsi="Times New Roman" w:cs="Times New Roman"/>
          <w:b/>
          <w:color w:val="FF0000"/>
          <w:sz w:val="28"/>
          <w:szCs w:val="28"/>
        </w:rPr>
        <w:t>Loại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hình</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pháp</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lý</w:t>
      </w:r>
      <w:proofErr w:type="spellEnd"/>
      <w:r w:rsidRPr="00127ECF">
        <w:rPr>
          <w:rFonts w:ascii="Times New Roman" w:eastAsia="Times New Roman" w:hAnsi="Times New Roman" w:cs="Times New Roman"/>
          <w:b/>
          <w:color w:val="FF0000"/>
          <w:sz w:val="28"/>
          <w:szCs w:val="28"/>
        </w:rPr>
        <w:t xml:space="preserve"> doanh </w:t>
      </w:r>
      <w:proofErr w:type="spellStart"/>
      <w:r w:rsidRPr="00127ECF">
        <w:rPr>
          <w:rFonts w:ascii="Times New Roman" w:eastAsia="Times New Roman" w:hAnsi="Times New Roman" w:cs="Times New Roman"/>
          <w:b/>
          <w:color w:val="FF0000"/>
          <w:sz w:val="28"/>
          <w:szCs w:val="28"/>
        </w:rPr>
        <w:t>nghiệp</w:t>
      </w:r>
      <w:bookmarkEnd w:id="119"/>
      <w:proofErr w:type="spellEnd"/>
    </w:p>
    <w:p w14:paraId="3F042A0E" w14:textId="58167374" w:rsidR="00DF21F4" w:rsidRPr="00127ECF" w:rsidRDefault="009E7086" w:rsidP="000823CE">
      <w:pPr>
        <w:pStyle w:val="u3"/>
        <w:numPr>
          <w:ilvl w:val="2"/>
          <w:numId w:val="59"/>
        </w:numPr>
        <w:spacing w:before="0" w:line="360" w:lineRule="auto"/>
        <w:rPr>
          <w:rFonts w:ascii="Times New Roman" w:eastAsia="Times New Roman" w:hAnsi="Times New Roman" w:cs="Times New Roman"/>
          <w:b/>
          <w:color w:val="FF0000"/>
          <w:sz w:val="28"/>
          <w:szCs w:val="28"/>
        </w:rPr>
      </w:pPr>
      <w:bookmarkStart w:id="120" w:name="_Toc117864778"/>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Loại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hình</w:t>
      </w:r>
      <w:proofErr w:type="spellEnd"/>
      <w:r w:rsidRPr="00127ECF">
        <w:rPr>
          <w:rFonts w:ascii="Times New Roman" w:eastAsia="Times New Roman" w:hAnsi="Times New Roman" w:cs="Times New Roman"/>
          <w:b/>
          <w:color w:val="FF0000"/>
          <w:sz w:val="28"/>
          <w:szCs w:val="28"/>
        </w:rPr>
        <w:t xml:space="preserve"> doanh </w:t>
      </w:r>
      <w:proofErr w:type="spellStart"/>
      <w:r w:rsidRPr="00127ECF">
        <w:rPr>
          <w:rFonts w:ascii="Times New Roman" w:eastAsia="Times New Roman" w:hAnsi="Times New Roman" w:cs="Times New Roman"/>
          <w:b/>
          <w:color w:val="FF0000"/>
          <w:sz w:val="28"/>
          <w:szCs w:val="28"/>
        </w:rPr>
        <w:t>nghiệp</w:t>
      </w:r>
      <w:bookmarkEnd w:id="120"/>
      <w:proofErr w:type="spellEnd"/>
    </w:p>
    <w:p w14:paraId="1DCE2EEF" w14:textId="35EC1A40" w:rsidR="00DF21F4" w:rsidRPr="00127ECF" w:rsidRDefault="00331FE1" w:rsidP="00331FE1">
      <w:pPr>
        <w:spacing w:after="0" w:line="36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 </w:t>
      </w:r>
      <w:proofErr w:type="spellStart"/>
      <w:r w:rsidR="009E7086" w:rsidRPr="00127ECF">
        <w:rPr>
          <w:rFonts w:ascii="Times New Roman" w:eastAsia="Times New Roman" w:hAnsi="Times New Roman" w:cs="Times New Roman"/>
          <w:sz w:val="28"/>
          <w:szCs w:val="28"/>
        </w:rPr>
        <w:t>Loại</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hình</w:t>
      </w:r>
      <w:proofErr w:type="spellEnd"/>
      <w:r w:rsidR="009E7086" w:rsidRPr="00127ECF">
        <w:rPr>
          <w:rFonts w:ascii="Times New Roman" w:eastAsia="Times New Roman" w:hAnsi="Times New Roman" w:cs="Times New Roman"/>
          <w:sz w:val="28"/>
          <w:szCs w:val="28"/>
        </w:rPr>
        <w:t xml:space="preserve"> doanh </w:t>
      </w:r>
      <w:proofErr w:type="spellStart"/>
      <w:r w:rsidR="009E7086" w:rsidRPr="00127ECF">
        <w:rPr>
          <w:rFonts w:ascii="Times New Roman" w:eastAsia="Times New Roman" w:hAnsi="Times New Roman" w:cs="Times New Roman"/>
          <w:sz w:val="28"/>
          <w:szCs w:val="28"/>
        </w:rPr>
        <w:t>nghiệp</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Hộ</w:t>
      </w:r>
      <w:proofErr w:type="spellEnd"/>
      <w:r w:rsidR="009E7086" w:rsidRPr="00127ECF">
        <w:rPr>
          <w:rFonts w:ascii="Times New Roman" w:eastAsia="Times New Roman" w:hAnsi="Times New Roman" w:cs="Times New Roman"/>
          <w:sz w:val="28"/>
          <w:szCs w:val="28"/>
        </w:rPr>
        <w:t xml:space="preserve"> kinh doanh </w:t>
      </w:r>
      <w:proofErr w:type="spellStart"/>
      <w:r w:rsidR="009E7086" w:rsidRPr="00127ECF">
        <w:rPr>
          <w:rFonts w:ascii="Times New Roman" w:eastAsia="Times New Roman" w:hAnsi="Times New Roman" w:cs="Times New Roman"/>
          <w:sz w:val="28"/>
          <w:szCs w:val="28"/>
        </w:rPr>
        <w:t>cá</w:t>
      </w:r>
      <w:proofErr w:type="spellEnd"/>
      <w:r w:rsidR="009E7086" w:rsidRPr="00127ECF">
        <w:rPr>
          <w:rFonts w:ascii="Times New Roman" w:eastAsia="Times New Roman" w:hAnsi="Times New Roman" w:cs="Times New Roman"/>
          <w:sz w:val="28"/>
          <w:szCs w:val="28"/>
        </w:rPr>
        <w:t xml:space="preserve"> </w:t>
      </w:r>
      <w:proofErr w:type="spellStart"/>
      <w:r w:rsidR="009E7086" w:rsidRPr="00127ECF">
        <w:rPr>
          <w:rFonts w:ascii="Times New Roman" w:eastAsia="Times New Roman" w:hAnsi="Times New Roman" w:cs="Times New Roman"/>
          <w:sz w:val="28"/>
          <w:szCs w:val="28"/>
        </w:rPr>
        <w:t>thể</w:t>
      </w:r>
      <w:proofErr w:type="spellEnd"/>
    </w:p>
    <w:p w14:paraId="09EB441F" w14:textId="53087598" w:rsidR="00DF21F4" w:rsidRPr="00127ECF" w:rsidRDefault="009E7086" w:rsidP="000823CE">
      <w:pPr>
        <w:pStyle w:val="u3"/>
        <w:numPr>
          <w:ilvl w:val="2"/>
          <w:numId w:val="59"/>
        </w:numPr>
        <w:spacing w:before="0" w:line="360" w:lineRule="auto"/>
        <w:rPr>
          <w:rFonts w:ascii="Times New Roman" w:eastAsia="Times New Roman" w:hAnsi="Times New Roman" w:cs="Times New Roman"/>
          <w:b/>
          <w:color w:val="FF0000"/>
          <w:sz w:val="28"/>
          <w:szCs w:val="28"/>
        </w:rPr>
      </w:pPr>
      <w:bookmarkStart w:id="121" w:name="_Toc117864779"/>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Lý</w:t>
      </w:r>
      <w:proofErr w:type="spellEnd"/>
      <w:r w:rsidRPr="00127ECF">
        <w:rPr>
          <w:rFonts w:ascii="Times New Roman" w:eastAsia="Times New Roman" w:hAnsi="Times New Roman" w:cs="Times New Roman"/>
          <w:b/>
          <w:color w:val="FF0000"/>
          <w:sz w:val="28"/>
          <w:szCs w:val="28"/>
        </w:rPr>
        <w:t xml:space="preserve"> do </w:t>
      </w:r>
      <w:proofErr w:type="spellStart"/>
      <w:r w:rsidRPr="00127ECF">
        <w:rPr>
          <w:rFonts w:ascii="Times New Roman" w:eastAsia="Times New Roman" w:hAnsi="Times New Roman" w:cs="Times New Roman"/>
          <w:b/>
          <w:color w:val="FF0000"/>
          <w:sz w:val="28"/>
          <w:szCs w:val="28"/>
        </w:rPr>
        <w:t>lựa</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chọn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loại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hình</w:t>
      </w:r>
      <w:proofErr w:type="spellEnd"/>
      <w:r w:rsidRPr="00127ECF">
        <w:rPr>
          <w:rFonts w:ascii="Times New Roman" w:eastAsia="Times New Roman" w:hAnsi="Times New Roman" w:cs="Times New Roman"/>
          <w:b/>
          <w:color w:val="FF0000"/>
          <w:sz w:val="28"/>
          <w:szCs w:val="28"/>
        </w:rPr>
        <w:t xml:space="preserve"> doanh </w:t>
      </w:r>
      <w:proofErr w:type="spellStart"/>
      <w:r w:rsidRPr="00127ECF">
        <w:rPr>
          <w:rFonts w:ascii="Times New Roman" w:eastAsia="Times New Roman" w:hAnsi="Times New Roman" w:cs="Times New Roman"/>
          <w:b/>
          <w:color w:val="FF0000"/>
          <w:sz w:val="28"/>
          <w:szCs w:val="28"/>
        </w:rPr>
        <w:t>nghiệp</w:t>
      </w:r>
      <w:bookmarkEnd w:id="121"/>
      <w:proofErr w:type="spellEnd"/>
    </w:p>
    <w:p w14:paraId="21A0FCB4" w14:textId="3F851052" w:rsidR="00DF21F4" w:rsidRPr="006C2BCD" w:rsidRDefault="009E7086" w:rsidP="000823CE">
      <w:pPr>
        <w:pStyle w:val="oancuaDanhsach"/>
        <w:numPr>
          <w:ilvl w:val="0"/>
          <w:numId w:val="23"/>
        </w:numPr>
        <w:spacing w:after="0" w:line="360" w:lineRule="auto"/>
        <w:rPr>
          <w:rFonts w:ascii="Times New Roman" w:eastAsia="Times New Roman" w:hAnsi="Times New Roman" w:cs="Times New Roman"/>
          <w:color w:val="202124"/>
          <w:sz w:val="28"/>
          <w:szCs w:val="28"/>
          <w:highlight w:val="white"/>
        </w:rPr>
      </w:pPr>
      <w:r w:rsidRPr="006C2BCD">
        <w:rPr>
          <w:rFonts w:ascii="Times New Roman" w:eastAsia="Times New Roman" w:hAnsi="Times New Roman" w:cs="Times New Roman"/>
          <w:color w:val="3E3E3E"/>
          <w:sz w:val="28"/>
          <w:szCs w:val="28"/>
          <w:highlight w:val="white"/>
        </w:rPr>
        <w:t xml:space="preserve">Ưu </w:t>
      </w:r>
      <w:proofErr w:type="spellStart"/>
      <w:r w:rsidRPr="006C2BCD">
        <w:rPr>
          <w:rFonts w:ascii="Times New Roman" w:eastAsia="Times New Roman" w:hAnsi="Times New Roman" w:cs="Times New Roman"/>
          <w:color w:val="3E3E3E"/>
          <w:sz w:val="28"/>
          <w:szCs w:val="28"/>
          <w:highlight w:val="white"/>
        </w:rPr>
        <w:t>điểm</w:t>
      </w:r>
      <w:proofErr w:type="spellEnd"/>
      <w:r w:rsidRPr="006C2BCD">
        <w:rPr>
          <w:rFonts w:ascii="Times New Roman" w:eastAsia="Times New Roman" w:hAnsi="Times New Roman" w:cs="Times New Roman"/>
          <w:color w:val="3E3E3E"/>
          <w:sz w:val="28"/>
          <w:szCs w:val="28"/>
          <w:highlight w:val="white"/>
        </w:rPr>
        <w:t>:</w:t>
      </w:r>
    </w:p>
    <w:p w14:paraId="380B5C02" w14:textId="77777777" w:rsidR="00DF21F4" w:rsidRPr="00331FE1" w:rsidRDefault="009E7086" w:rsidP="000823CE">
      <w:pPr>
        <w:pStyle w:val="oancuaDanhsach"/>
        <w:numPr>
          <w:ilvl w:val="0"/>
          <w:numId w:val="60"/>
        </w:numPr>
        <w:spacing w:after="0" w:line="360" w:lineRule="auto"/>
        <w:ind w:left="810"/>
        <w:rPr>
          <w:rFonts w:ascii="Times New Roman" w:eastAsia="Times New Roman" w:hAnsi="Times New Roman" w:cs="Times New Roman"/>
          <w:color w:val="3E3E3E"/>
          <w:sz w:val="28"/>
          <w:szCs w:val="28"/>
          <w:highlight w:val="white"/>
        </w:rPr>
      </w:pPr>
      <w:proofErr w:type="spellStart"/>
      <w:r w:rsidRPr="00331FE1">
        <w:rPr>
          <w:rFonts w:ascii="Times New Roman" w:eastAsia="Times New Roman" w:hAnsi="Times New Roman" w:cs="Times New Roman"/>
          <w:color w:val="222222"/>
          <w:sz w:val="28"/>
          <w:szCs w:val="28"/>
          <w:highlight w:val="white"/>
        </w:rPr>
        <w:t>Hồ</w:t>
      </w:r>
      <w:proofErr w:type="spellEnd"/>
      <w:r w:rsidRPr="00331FE1">
        <w:rPr>
          <w:rFonts w:ascii="Times New Roman" w:eastAsia="Times New Roman" w:hAnsi="Times New Roman" w:cs="Times New Roman"/>
          <w:color w:val="222222"/>
          <w:sz w:val="28"/>
          <w:szCs w:val="28"/>
          <w:highlight w:val="white"/>
        </w:rPr>
        <w:t xml:space="preserve"> sơ, </w:t>
      </w:r>
      <w:proofErr w:type="spellStart"/>
      <w:r w:rsidRPr="00331FE1">
        <w:rPr>
          <w:rFonts w:ascii="Times New Roman" w:eastAsia="Times New Roman" w:hAnsi="Times New Roman" w:cs="Times New Roman"/>
          <w:color w:val="222222"/>
          <w:sz w:val="28"/>
          <w:szCs w:val="28"/>
          <w:highlight w:val="white"/>
        </w:rPr>
        <w:t>thủ</w:t>
      </w:r>
      <w:proofErr w:type="spellEnd"/>
      <w:r w:rsidRPr="00331FE1">
        <w:rPr>
          <w:rFonts w:ascii="Times New Roman" w:eastAsia="Times New Roman" w:hAnsi="Times New Roman" w:cs="Times New Roman"/>
          <w:color w:val="222222"/>
          <w:sz w:val="28"/>
          <w:szCs w:val="28"/>
          <w:highlight w:val="white"/>
        </w:rPr>
        <w:t xml:space="preserve"> </w:t>
      </w:r>
      <w:proofErr w:type="spellStart"/>
      <w:r w:rsidRPr="00331FE1">
        <w:rPr>
          <w:rFonts w:ascii="Times New Roman" w:eastAsia="Times New Roman" w:hAnsi="Times New Roman" w:cs="Times New Roman"/>
          <w:color w:val="222222"/>
          <w:sz w:val="28"/>
          <w:szCs w:val="28"/>
          <w:highlight w:val="white"/>
        </w:rPr>
        <w:t>tục</w:t>
      </w:r>
      <w:proofErr w:type="spellEnd"/>
      <w:r w:rsidRPr="00331FE1">
        <w:rPr>
          <w:rFonts w:ascii="Times New Roman" w:eastAsia="Times New Roman" w:hAnsi="Times New Roman" w:cs="Times New Roman"/>
          <w:color w:val="222222"/>
          <w:sz w:val="28"/>
          <w:szCs w:val="28"/>
          <w:highlight w:val="white"/>
        </w:rPr>
        <w:t xml:space="preserve"> đăng </w:t>
      </w:r>
      <w:proofErr w:type="spellStart"/>
      <w:r w:rsidRPr="00331FE1">
        <w:rPr>
          <w:rFonts w:ascii="Times New Roman" w:eastAsia="Times New Roman" w:hAnsi="Times New Roman" w:cs="Times New Roman"/>
          <w:color w:val="222222"/>
          <w:sz w:val="28"/>
          <w:szCs w:val="28"/>
          <w:highlight w:val="white"/>
        </w:rPr>
        <w:t>ký</w:t>
      </w:r>
      <w:proofErr w:type="spellEnd"/>
      <w:r w:rsidRPr="00331FE1">
        <w:rPr>
          <w:rFonts w:ascii="Times New Roman" w:eastAsia="Times New Roman" w:hAnsi="Times New Roman" w:cs="Times New Roman"/>
          <w:color w:val="222222"/>
          <w:sz w:val="28"/>
          <w:szCs w:val="28"/>
          <w:highlight w:val="white"/>
        </w:rPr>
        <w:t xml:space="preserve"> </w:t>
      </w:r>
      <w:proofErr w:type="spellStart"/>
      <w:r w:rsidRPr="00331FE1">
        <w:rPr>
          <w:rFonts w:ascii="Times New Roman" w:eastAsia="Times New Roman" w:hAnsi="Times New Roman" w:cs="Times New Roman"/>
          <w:color w:val="222222"/>
          <w:sz w:val="28"/>
          <w:szCs w:val="28"/>
          <w:highlight w:val="white"/>
        </w:rPr>
        <w:t>hộ</w:t>
      </w:r>
      <w:proofErr w:type="spellEnd"/>
      <w:r w:rsidRPr="00331FE1">
        <w:rPr>
          <w:rFonts w:ascii="Times New Roman" w:eastAsia="Times New Roman" w:hAnsi="Times New Roman" w:cs="Times New Roman"/>
          <w:color w:val="222222"/>
          <w:sz w:val="28"/>
          <w:szCs w:val="28"/>
          <w:highlight w:val="white"/>
        </w:rPr>
        <w:t xml:space="preserve"> kinh doanh </w:t>
      </w:r>
      <w:proofErr w:type="spellStart"/>
      <w:r w:rsidRPr="00331FE1">
        <w:rPr>
          <w:rFonts w:ascii="Times New Roman" w:eastAsia="Times New Roman" w:hAnsi="Times New Roman" w:cs="Times New Roman"/>
          <w:color w:val="222222"/>
          <w:sz w:val="28"/>
          <w:szCs w:val="28"/>
          <w:highlight w:val="white"/>
        </w:rPr>
        <w:t>cá</w:t>
      </w:r>
      <w:proofErr w:type="spellEnd"/>
      <w:r w:rsidRPr="00331FE1">
        <w:rPr>
          <w:rFonts w:ascii="Times New Roman" w:eastAsia="Times New Roman" w:hAnsi="Times New Roman" w:cs="Times New Roman"/>
          <w:color w:val="222222"/>
          <w:sz w:val="28"/>
          <w:szCs w:val="28"/>
          <w:highlight w:val="white"/>
        </w:rPr>
        <w:t xml:space="preserve"> </w:t>
      </w:r>
      <w:proofErr w:type="spellStart"/>
      <w:r w:rsidRPr="00331FE1">
        <w:rPr>
          <w:rFonts w:ascii="Times New Roman" w:eastAsia="Times New Roman" w:hAnsi="Times New Roman" w:cs="Times New Roman"/>
          <w:color w:val="222222"/>
          <w:sz w:val="28"/>
          <w:szCs w:val="28"/>
          <w:highlight w:val="white"/>
        </w:rPr>
        <w:t>thể</w:t>
      </w:r>
      <w:proofErr w:type="spellEnd"/>
      <w:r w:rsidRPr="00331FE1">
        <w:rPr>
          <w:rFonts w:ascii="Times New Roman" w:eastAsia="Times New Roman" w:hAnsi="Times New Roman" w:cs="Times New Roman"/>
          <w:color w:val="222222"/>
          <w:sz w:val="28"/>
          <w:szCs w:val="28"/>
          <w:highlight w:val="white"/>
        </w:rPr>
        <w:t xml:space="preserve"> đơn </w:t>
      </w:r>
      <w:proofErr w:type="spellStart"/>
      <w:r w:rsidRPr="00331FE1">
        <w:rPr>
          <w:rFonts w:ascii="Times New Roman" w:eastAsia="Times New Roman" w:hAnsi="Times New Roman" w:cs="Times New Roman"/>
          <w:color w:val="222222"/>
          <w:sz w:val="28"/>
          <w:szCs w:val="28"/>
          <w:highlight w:val="white"/>
        </w:rPr>
        <w:t>giản</w:t>
      </w:r>
      <w:proofErr w:type="spellEnd"/>
      <w:r w:rsidRPr="00331FE1">
        <w:rPr>
          <w:rFonts w:ascii="Times New Roman" w:eastAsia="Times New Roman" w:hAnsi="Times New Roman" w:cs="Times New Roman"/>
          <w:color w:val="222222"/>
          <w:sz w:val="28"/>
          <w:szCs w:val="28"/>
          <w:highlight w:val="white"/>
        </w:rPr>
        <w:t xml:space="preserve"> hơn so </w:t>
      </w:r>
      <w:proofErr w:type="spellStart"/>
      <w:r w:rsidRPr="00331FE1">
        <w:rPr>
          <w:rFonts w:ascii="Times New Roman" w:eastAsia="Times New Roman" w:hAnsi="Times New Roman" w:cs="Times New Roman"/>
          <w:color w:val="222222"/>
          <w:sz w:val="28"/>
          <w:szCs w:val="28"/>
          <w:highlight w:val="white"/>
        </w:rPr>
        <w:t>với</w:t>
      </w:r>
      <w:proofErr w:type="spellEnd"/>
      <w:r w:rsidRPr="00331FE1">
        <w:rPr>
          <w:rFonts w:ascii="Times New Roman" w:eastAsia="Times New Roman" w:hAnsi="Times New Roman" w:cs="Times New Roman"/>
          <w:color w:val="222222"/>
          <w:sz w:val="28"/>
          <w:szCs w:val="28"/>
          <w:highlight w:val="white"/>
        </w:rPr>
        <w:t xml:space="preserve"> </w:t>
      </w:r>
      <w:proofErr w:type="spellStart"/>
      <w:r w:rsidRPr="00331FE1">
        <w:rPr>
          <w:rFonts w:ascii="Times New Roman" w:eastAsia="Times New Roman" w:hAnsi="Times New Roman" w:cs="Times New Roman"/>
          <w:color w:val="222222"/>
          <w:sz w:val="28"/>
          <w:szCs w:val="28"/>
          <w:highlight w:val="white"/>
        </w:rPr>
        <w:t>hồ</w:t>
      </w:r>
      <w:proofErr w:type="spellEnd"/>
      <w:r w:rsidRPr="00331FE1">
        <w:rPr>
          <w:rFonts w:ascii="Times New Roman" w:eastAsia="Times New Roman" w:hAnsi="Times New Roman" w:cs="Times New Roman"/>
          <w:color w:val="222222"/>
          <w:sz w:val="28"/>
          <w:szCs w:val="28"/>
          <w:highlight w:val="white"/>
        </w:rPr>
        <w:t xml:space="preserve"> sơ, </w:t>
      </w:r>
      <w:proofErr w:type="spellStart"/>
      <w:r w:rsidRPr="00331FE1">
        <w:rPr>
          <w:rFonts w:ascii="Times New Roman" w:eastAsia="Times New Roman" w:hAnsi="Times New Roman" w:cs="Times New Roman"/>
          <w:color w:val="222222"/>
          <w:sz w:val="28"/>
          <w:szCs w:val="28"/>
          <w:highlight w:val="white"/>
        </w:rPr>
        <w:t>thủ</w:t>
      </w:r>
      <w:proofErr w:type="spellEnd"/>
      <w:r w:rsidRPr="00331FE1">
        <w:rPr>
          <w:rFonts w:ascii="Times New Roman" w:eastAsia="Times New Roman" w:hAnsi="Times New Roman" w:cs="Times New Roman"/>
          <w:color w:val="222222"/>
          <w:sz w:val="28"/>
          <w:szCs w:val="28"/>
          <w:highlight w:val="white"/>
        </w:rPr>
        <w:t xml:space="preserve"> </w:t>
      </w:r>
      <w:proofErr w:type="spellStart"/>
      <w:r w:rsidRPr="00331FE1">
        <w:rPr>
          <w:rFonts w:ascii="Times New Roman" w:eastAsia="Times New Roman" w:hAnsi="Times New Roman" w:cs="Times New Roman"/>
          <w:color w:val="222222"/>
          <w:sz w:val="28"/>
          <w:szCs w:val="28"/>
          <w:highlight w:val="white"/>
        </w:rPr>
        <w:t>tục</w:t>
      </w:r>
      <w:proofErr w:type="spellEnd"/>
      <w:r w:rsidRPr="00331FE1">
        <w:rPr>
          <w:rFonts w:ascii="Times New Roman" w:eastAsia="Times New Roman" w:hAnsi="Times New Roman" w:cs="Times New Roman"/>
          <w:color w:val="222222"/>
          <w:sz w:val="28"/>
          <w:szCs w:val="28"/>
          <w:highlight w:val="white"/>
        </w:rPr>
        <w:t xml:space="preserve"> đăng </w:t>
      </w:r>
      <w:proofErr w:type="spellStart"/>
      <w:r w:rsidRPr="00331FE1">
        <w:rPr>
          <w:rFonts w:ascii="Times New Roman" w:eastAsia="Times New Roman" w:hAnsi="Times New Roman" w:cs="Times New Roman"/>
          <w:color w:val="222222"/>
          <w:sz w:val="28"/>
          <w:szCs w:val="28"/>
          <w:highlight w:val="white"/>
        </w:rPr>
        <w:t>ký</w:t>
      </w:r>
      <w:proofErr w:type="spellEnd"/>
      <w:r w:rsidRPr="00331FE1">
        <w:rPr>
          <w:rFonts w:ascii="Times New Roman" w:eastAsia="Times New Roman" w:hAnsi="Times New Roman" w:cs="Times New Roman"/>
          <w:color w:val="222222"/>
          <w:sz w:val="28"/>
          <w:szCs w:val="28"/>
          <w:highlight w:val="white"/>
        </w:rPr>
        <w:t xml:space="preserve"> công ty</w:t>
      </w:r>
      <w:r w:rsidRPr="00331FE1">
        <w:rPr>
          <w:rFonts w:ascii="Times New Roman" w:eastAsia="Times New Roman" w:hAnsi="Times New Roman" w:cs="Times New Roman"/>
          <w:color w:val="3E3E3E"/>
          <w:sz w:val="28"/>
          <w:szCs w:val="28"/>
          <w:highlight w:val="white"/>
        </w:rPr>
        <w:t>.</w:t>
      </w:r>
    </w:p>
    <w:p w14:paraId="26D591AB" w14:textId="77777777" w:rsidR="00DF21F4" w:rsidRPr="00127ECF" w:rsidRDefault="009E7086" w:rsidP="000823CE">
      <w:pPr>
        <w:numPr>
          <w:ilvl w:val="0"/>
          <w:numId w:val="60"/>
        </w:numPr>
        <w:spacing w:after="0" w:line="360" w:lineRule="auto"/>
        <w:ind w:left="810"/>
        <w:rPr>
          <w:rFonts w:ascii="Times New Roman" w:eastAsia="Times New Roman" w:hAnsi="Times New Roman" w:cs="Times New Roman"/>
          <w:color w:val="3E3E3E"/>
          <w:sz w:val="28"/>
          <w:szCs w:val="28"/>
          <w:highlight w:val="white"/>
        </w:rPr>
      </w:pPr>
      <w:proofErr w:type="spellStart"/>
      <w:r w:rsidRPr="00127ECF">
        <w:rPr>
          <w:rFonts w:ascii="Times New Roman" w:eastAsia="Times New Roman" w:hAnsi="Times New Roman" w:cs="Times New Roman"/>
          <w:color w:val="3E3E3E"/>
          <w:sz w:val="28"/>
          <w:szCs w:val="28"/>
          <w:highlight w:val="white"/>
        </w:rPr>
        <w:t>Có</w:t>
      </w:r>
      <w:proofErr w:type="spellEnd"/>
      <w:r w:rsidRPr="00127ECF">
        <w:rPr>
          <w:rFonts w:ascii="Times New Roman" w:eastAsia="Times New Roman" w:hAnsi="Times New Roman" w:cs="Times New Roman"/>
          <w:color w:val="3E3E3E"/>
          <w:sz w:val="28"/>
          <w:szCs w:val="28"/>
          <w:highlight w:val="white"/>
        </w:rPr>
        <w:t xml:space="preserve"> </w:t>
      </w:r>
      <w:proofErr w:type="spellStart"/>
      <w:r w:rsidRPr="00127ECF">
        <w:rPr>
          <w:rFonts w:ascii="Times New Roman" w:eastAsia="Times New Roman" w:hAnsi="Times New Roman" w:cs="Times New Roman"/>
          <w:color w:val="3E3E3E"/>
          <w:sz w:val="28"/>
          <w:szCs w:val="28"/>
          <w:highlight w:val="white"/>
        </w:rPr>
        <w:t>thể</w:t>
      </w:r>
      <w:proofErr w:type="spellEnd"/>
      <w:r w:rsidRPr="00127ECF">
        <w:rPr>
          <w:rFonts w:ascii="Times New Roman" w:eastAsia="Times New Roman" w:hAnsi="Times New Roman" w:cs="Times New Roman"/>
          <w:color w:val="3E3E3E"/>
          <w:sz w:val="28"/>
          <w:szCs w:val="28"/>
          <w:highlight w:val="white"/>
        </w:rPr>
        <w:t xml:space="preserve"> thay </w:t>
      </w:r>
      <w:proofErr w:type="spellStart"/>
      <w:r w:rsidRPr="00127ECF">
        <w:rPr>
          <w:rFonts w:ascii="Times New Roman" w:eastAsia="Times New Roman" w:hAnsi="Times New Roman" w:cs="Times New Roman"/>
          <w:color w:val="3E3E3E"/>
          <w:sz w:val="28"/>
          <w:szCs w:val="28"/>
          <w:highlight w:val="white"/>
        </w:rPr>
        <w:t>thế</w:t>
      </w:r>
      <w:proofErr w:type="spellEnd"/>
      <w:r w:rsidRPr="00127ECF">
        <w:rPr>
          <w:rFonts w:ascii="Times New Roman" w:eastAsia="Times New Roman" w:hAnsi="Times New Roman" w:cs="Times New Roman"/>
          <w:color w:val="3E3E3E"/>
          <w:sz w:val="28"/>
          <w:szCs w:val="28"/>
          <w:highlight w:val="white"/>
        </w:rPr>
        <w:t xml:space="preserve"> </w:t>
      </w:r>
      <w:proofErr w:type="spellStart"/>
      <w:r w:rsidRPr="00127ECF">
        <w:rPr>
          <w:rFonts w:ascii="Times New Roman" w:eastAsia="Times New Roman" w:hAnsi="Times New Roman" w:cs="Times New Roman"/>
          <w:color w:val="3E3E3E"/>
          <w:sz w:val="28"/>
          <w:szCs w:val="28"/>
          <w:highlight w:val="white"/>
        </w:rPr>
        <w:t>được</w:t>
      </w:r>
      <w:proofErr w:type="spellEnd"/>
      <w:r w:rsidRPr="00127ECF">
        <w:rPr>
          <w:rFonts w:ascii="Times New Roman" w:eastAsia="Times New Roman" w:hAnsi="Times New Roman" w:cs="Times New Roman"/>
          <w:color w:val="3E3E3E"/>
          <w:sz w:val="28"/>
          <w:szCs w:val="28"/>
          <w:highlight w:val="white"/>
        </w:rPr>
        <w:t xml:space="preserve"> mô </w:t>
      </w:r>
      <w:proofErr w:type="spellStart"/>
      <w:r w:rsidRPr="00127ECF">
        <w:rPr>
          <w:rFonts w:ascii="Times New Roman" w:eastAsia="Times New Roman" w:hAnsi="Times New Roman" w:cs="Times New Roman"/>
          <w:color w:val="3E3E3E"/>
          <w:sz w:val="28"/>
          <w:szCs w:val="28"/>
          <w:highlight w:val="white"/>
        </w:rPr>
        <w:t>hình</w:t>
      </w:r>
      <w:proofErr w:type="spellEnd"/>
      <w:r w:rsidRPr="00127ECF">
        <w:rPr>
          <w:rFonts w:ascii="Times New Roman" w:eastAsia="Times New Roman" w:hAnsi="Times New Roman" w:cs="Times New Roman"/>
          <w:color w:val="3E3E3E"/>
          <w:sz w:val="28"/>
          <w:szCs w:val="28"/>
          <w:highlight w:val="white"/>
        </w:rPr>
        <w:t xml:space="preserve"> kinh doanh</w:t>
      </w:r>
    </w:p>
    <w:p w14:paraId="6A4217E6" w14:textId="77777777" w:rsidR="00DF21F4" w:rsidRPr="00127ECF" w:rsidRDefault="009E7086" w:rsidP="000823CE">
      <w:pPr>
        <w:numPr>
          <w:ilvl w:val="0"/>
          <w:numId w:val="60"/>
        </w:numPr>
        <w:spacing w:after="0" w:line="360" w:lineRule="auto"/>
        <w:ind w:left="810"/>
        <w:rPr>
          <w:rFonts w:ascii="Times New Roman" w:eastAsia="Times New Roman" w:hAnsi="Times New Roman" w:cs="Times New Roman"/>
          <w:color w:val="3E3E3E"/>
          <w:sz w:val="28"/>
          <w:szCs w:val="28"/>
          <w:highlight w:val="white"/>
        </w:rPr>
      </w:pPr>
      <w:proofErr w:type="spellStart"/>
      <w:r w:rsidRPr="00127ECF">
        <w:rPr>
          <w:rFonts w:ascii="Times New Roman" w:eastAsia="Times New Roman" w:hAnsi="Times New Roman" w:cs="Times New Roman"/>
          <w:color w:val="3E3E3E"/>
          <w:sz w:val="28"/>
          <w:szCs w:val="28"/>
          <w:highlight w:val="white"/>
        </w:rPr>
        <w:t>Chất</w:t>
      </w:r>
      <w:proofErr w:type="spellEnd"/>
      <w:r w:rsidRPr="00127ECF">
        <w:rPr>
          <w:rFonts w:ascii="Times New Roman" w:eastAsia="Times New Roman" w:hAnsi="Times New Roman" w:cs="Times New Roman"/>
          <w:color w:val="3E3E3E"/>
          <w:sz w:val="28"/>
          <w:szCs w:val="28"/>
          <w:highlight w:val="white"/>
        </w:rPr>
        <w:t xml:space="preserve"> </w:t>
      </w:r>
      <w:proofErr w:type="spellStart"/>
      <w:r w:rsidRPr="00127ECF">
        <w:rPr>
          <w:rFonts w:ascii="Times New Roman" w:eastAsia="Times New Roman" w:hAnsi="Times New Roman" w:cs="Times New Roman"/>
          <w:color w:val="3E3E3E"/>
          <w:sz w:val="28"/>
          <w:szCs w:val="28"/>
          <w:highlight w:val="white"/>
        </w:rPr>
        <w:t>lượng</w:t>
      </w:r>
      <w:proofErr w:type="spellEnd"/>
      <w:r w:rsidRPr="00127ECF">
        <w:rPr>
          <w:rFonts w:ascii="Times New Roman" w:eastAsia="Times New Roman" w:hAnsi="Times New Roman" w:cs="Times New Roman"/>
          <w:color w:val="3E3E3E"/>
          <w:sz w:val="28"/>
          <w:szCs w:val="28"/>
          <w:highlight w:val="white"/>
        </w:rPr>
        <w:t xml:space="preserve"> </w:t>
      </w:r>
      <w:proofErr w:type="spellStart"/>
      <w:r w:rsidRPr="00127ECF">
        <w:rPr>
          <w:rFonts w:ascii="Times New Roman" w:eastAsia="Times New Roman" w:hAnsi="Times New Roman" w:cs="Times New Roman"/>
          <w:color w:val="3E3E3E"/>
          <w:sz w:val="28"/>
          <w:szCs w:val="28"/>
          <w:highlight w:val="white"/>
        </w:rPr>
        <w:t>dịch</w:t>
      </w:r>
      <w:proofErr w:type="spellEnd"/>
      <w:r w:rsidRPr="00127ECF">
        <w:rPr>
          <w:rFonts w:ascii="Times New Roman" w:eastAsia="Times New Roman" w:hAnsi="Times New Roman" w:cs="Times New Roman"/>
          <w:color w:val="3E3E3E"/>
          <w:sz w:val="28"/>
          <w:szCs w:val="28"/>
          <w:highlight w:val="white"/>
        </w:rPr>
        <w:t xml:space="preserve"> </w:t>
      </w:r>
      <w:proofErr w:type="spellStart"/>
      <w:r w:rsidRPr="00127ECF">
        <w:rPr>
          <w:rFonts w:ascii="Times New Roman" w:eastAsia="Times New Roman" w:hAnsi="Times New Roman" w:cs="Times New Roman"/>
          <w:color w:val="3E3E3E"/>
          <w:sz w:val="28"/>
          <w:szCs w:val="28"/>
          <w:highlight w:val="white"/>
        </w:rPr>
        <w:t>vụ</w:t>
      </w:r>
      <w:proofErr w:type="spellEnd"/>
      <w:r w:rsidRPr="00127ECF">
        <w:rPr>
          <w:rFonts w:ascii="Times New Roman" w:eastAsia="Times New Roman" w:hAnsi="Times New Roman" w:cs="Times New Roman"/>
          <w:color w:val="3E3E3E"/>
          <w:sz w:val="28"/>
          <w:szCs w:val="28"/>
          <w:highlight w:val="white"/>
        </w:rPr>
        <w:t xml:space="preserve">, </w:t>
      </w:r>
      <w:proofErr w:type="spellStart"/>
      <w:r w:rsidRPr="00127ECF">
        <w:rPr>
          <w:rFonts w:ascii="Times New Roman" w:eastAsia="Times New Roman" w:hAnsi="Times New Roman" w:cs="Times New Roman"/>
          <w:color w:val="3E3E3E"/>
          <w:sz w:val="28"/>
          <w:szCs w:val="28"/>
          <w:highlight w:val="white"/>
        </w:rPr>
        <w:t>sản</w:t>
      </w:r>
      <w:proofErr w:type="spellEnd"/>
      <w:r w:rsidRPr="00127ECF">
        <w:rPr>
          <w:rFonts w:ascii="Times New Roman" w:eastAsia="Times New Roman" w:hAnsi="Times New Roman" w:cs="Times New Roman"/>
          <w:color w:val="3E3E3E"/>
          <w:sz w:val="28"/>
          <w:szCs w:val="28"/>
          <w:highlight w:val="white"/>
        </w:rPr>
        <w:t xml:space="preserve"> </w:t>
      </w:r>
      <w:proofErr w:type="spellStart"/>
      <w:r w:rsidRPr="00127ECF">
        <w:rPr>
          <w:rFonts w:ascii="Times New Roman" w:eastAsia="Times New Roman" w:hAnsi="Times New Roman" w:cs="Times New Roman"/>
          <w:color w:val="3E3E3E"/>
          <w:sz w:val="28"/>
          <w:szCs w:val="28"/>
          <w:highlight w:val="white"/>
        </w:rPr>
        <w:t>phẩm</w:t>
      </w:r>
      <w:proofErr w:type="spellEnd"/>
    </w:p>
    <w:p w14:paraId="049BB70A" w14:textId="77777777" w:rsidR="00DF21F4" w:rsidRPr="00127ECF" w:rsidRDefault="009E7086" w:rsidP="000823CE">
      <w:pPr>
        <w:numPr>
          <w:ilvl w:val="0"/>
          <w:numId w:val="60"/>
        </w:numPr>
        <w:spacing w:after="0" w:line="360" w:lineRule="auto"/>
        <w:ind w:left="810"/>
        <w:rPr>
          <w:rFonts w:ascii="Times New Roman" w:eastAsia="Times New Roman" w:hAnsi="Times New Roman" w:cs="Times New Roman"/>
          <w:color w:val="3E3E3E"/>
          <w:sz w:val="28"/>
          <w:szCs w:val="28"/>
          <w:highlight w:val="white"/>
        </w:rPr>
      </w:pPr>
      <w:proofErr w:type="spellStart"/>
      <w:r w:rsidRPr="00127ECF">
        <w:rPr>
          <w:rFonts w:ascii="Times New Roman" w:eastAsia="Times New Roman" w:hAnsi="Times New Roman" w:cs="Times New Roman"/>
          <w:color w:val="222222"/>
          <w:sz w:val="28"/>
          <w:szCs w:val="28"/>
          <w:highlight w:val="white"/>
        </w:rPr>
        <w:t>Có</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thể</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tạm</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ngừng</w:t>
      </w:r>
      <w:proofErr w:type="spellEnd"/>
      <w:r w:rsidRPr="00127ECF">
        <w:rPr>
          <w:rFonts w:ascii="Times New Roman" w:eastAsia="Times New Roman" w:hAnsi="Times New Roman" w:cs="Times New Roman"/>
          <w:color w:val="222222"/>
          <w:sz w:val="28"/>
          <w:szCs w:val="28"/>
          <w:highlight w:val="white"/>
        </w:rPr>
        <w:t xml:space="preserve"> kinh doanh vô </w:t>
      </w:r>
      <w:proofErr w:type="spellStart"/>
      <w:r w:rsidRPr="00127ECF">
        <w:rPr>
          <w:rFonts w:ascii="Times New Roman" w:eastAsia="Times New Roman" w:hAnsi="Times New Roman" w:cs="Times New Roman"/>
          <w:color w:val="222222"/>
          <w:sz w:val="28"/>
          <w:szCs w:val="28"/>
          <w:highlight w:val="white"/>
        </w:rPr>
        <w:t>thời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hạn</w:t>
      </w:r>
      <w:proofErr w:type="spellEnd"/>
    </w:p>
    <w:p w14:paraId="64C99DFF" w14:textId="30928C24" w:rsidR="00DF21F4" w:rsidRPr="00127ECF" w:rsidRDefault="00331FE1" w:rsidP="000823CE">
      <w:pPr>
        <w:numPr>
          <w:ilvl w:val="0"/>
          <w:numId w:val="60"/>
        </w:numPr>
        <w:spacing w:after="0" w:line="360" w:lineRule="auto"/>
        <w:ind w:left="810"/>
        <w:rPr>
          <w:rFonts w:ascii="Times New Roman" w:eastAsia="Times New Roman" w:hAnsi="Times New Roman" w:cs="Times New Roman"/>
          <w:color w:val="3E3E3E"/>
          <w:sz w:val="28"/>
          <w:szCs w:val="28"/>
          <w:highlight w:val="white"/>
        </w:rPr>
      </w:pPr>
      <w:r>
        <w:rPr>
          <w:rFonts w:ascii="Times New Roman" w:eastAsia="Times New Roman" w:hAnsi="Times New Roman" w:cs="Times New Roman"/>
          <w:color w:val="3E3E3E"/>
          <w:sz w:val="28"/>
          <w:szCs w:val="28"/>
          <w:highlight w:val="white"/>
        </w:rPr>
        <w:t xml:space="preserve">Uy </w:t>
      </w:r>
      <w:proofErr w:type="spellStart"/>
      <w:r>
        <w:rPr>
          <w:rFonts w:ascii="Times New Roman" w:eastAsia="Times New Roman" w:hAnsi="Times New Roman" w:cs="Times New Roman"/>
          <w:color w:val="3E3E3E"/>
          <w:sz w:val="28"/>
          <w:szCs w:val="28"/>
          <w:highlight w:val="white"/>
        </w:rPr>
        <w:t>tín</w:t>
      </w:r>
      <w:proofErr w:type="spellEnd"/>
      <w:r w:rsidR="009E7086" w:rsidRPr="00127ECF">
        <w:rPr>
          <w:rFonts w:ascii="Times New Roman" w:eastAsia="Times New Roman" w:hAnsi="Times New Roman" w:cs="Times New Roman"/>
          <w:color w:val="3E3E3E"/>
          <w:sz w:val="28"/>
          <w:szCs w:val="28"/>
          <w:highlight w:val="white"/>
        </w:rPr>
        <w:t xml:space="preserve"> </w:t>
      </w:r>
      <w:proofErr w:type="spellStart"/>
      <w:r w:rsidR="009E7086" w:rsidRPr="00127ECF">
        <w:rPr>
          <w:rFonts w:ascii="Times New Roman" w:eastAsia="Times New Roman" w:hAnsi="Times New Roman" w:cs="Times New Roman"/>
          <w:color w:val="3E3E3E"/>
          <w:sz w:val="28"/>
          <w:szCs w:val="28"/>
          <w:highlight w:val="white"/>
        </w:rPr>
        <w:t>và</w:t>
      </w:r>
      <w:proofErr w:type="spellEnd"/>
      <w:r w:rsidR="009E7086" w:rsidRPr="00127ECF">
        <w:rPr>
          <w:rFonts w:ascii="Times New Roman" w:eastAsia="Times New Roman" w:hAnsi="Times New Roman" w:cs="Times New Roman"/>
          <w:color w:val="3E3E3E"/>
          <w:sz w:val="28"/>
          <w:szCs w:val="28"/>
          <w:highlight w:val="white"/>
        </w:rPr>
        <w:t xml:space="preserve"> </w:t>
      </w:r>
      <w:proofErr w:type="spellStart"/>
      <w:r w:rsidR="009E7086" w:rsidRPr="00127ECF">
        <w:rPr>
          <w:rFonts w:ascii="Times New Roman" w:eastAsia="Times New Roman" w:hAnsi="Times New Roman" w:cs="Times New Roman"/>
          <w:color w:val="3E3E3E"/>
          <w:sz w:val="28"/>
          <w:szCs w:val="28"/>
          <w:highlight w:val="white"/>
        </w:rPr>
        <w:t>tạo</w:t>
      </w:r>
      <w:proofErr w:type="spellEnd"/>
      <w:r w:rsidR="009E7086" w:rsidRPr="00127ECF">
        <w:rPr>
          <w:rFonts w:ascii="Times New Roman" w:eastAsia="Times New Roman" w:hAnsi="Times New Roman" w:cs="Times New Roman"/>
          <w:color w:val="3E3E3E"/>
          <w:sz w:val="28"/>
          <w:szCs w:val="28"/>
          <w:highlight w:val="white"/>
        </w:rPr>
        <w:t xml:space="preserve"> </w:t>
      </w:r>
      <w:proofErr w:type="spellStart"/>
      <w:r w:rsidR="009E7086" w:rsidRPr="00127ECF">
        <w:rPr>
          <w:rFonts w:ascii="Times New Roman" w:eastAsia="Times New Roman" w:hAnsi="Times New Roman" w:cs="Times New Roman"/>
          <w:color w:val="3E3E3E"/>
          <w:sz w:val="28"/>
          <w:szCs w:val="28"/>
          <w:highlight w:val="white"/>
        </w:rPr>
        <w:t>niềm</w:t>
      </w:r>
      <w:proofErr w:type="spellEnd"/>
      <w:r w:rsidR="009E7086" w:rsidRPr="00127ECF">
        <w:rPr>
          <w:rFonts w:ascii="Times New Roman" w:eastAsia="Times New Roman" w:hAnsi="Times New Roman" w:cs="Times New Roman"/>
          <w:color w:val="3E3E3E"/>
          <w:sz w:val="28"/>
          <w:szCs w:val="28"/>
          <w:highlight w:val="white"/>
        </w:rPr>
        <w:t xml:space="preserve"> tin.</w:t>
      </w:r>
    </w:p>
    <w:p w14:paraId="25BF35A7" w14:textId="6ECFFCC4" w:rsidR="00DF21F4" w:rsidRPr="00331FE1" w:rsidRDefault="009E7086" w:rsidP="000823CE">
      <w:pPr>
        <w:pStyle w:val="oancuaDanhsach"/>
        <w:numPr>
          <w:ilvl w:val="0"/>
          <w:numId w:val="23"/>
        </w:numPr>
        <w:spacing w:after="0" w:line="360" w:lineRule="auto"/>
        <w:rPr>
          <w:rFonts w:ascii="Times New Roman" w:eastAsia="Times New Roman" w:hAnsi="Times New Roman" w:cs="Times New Roman"/>
          <w:color w:val="3E3E3E"/>
          <w:sz w:val="28"/>
          <w:szCs w:val="28"/>
          <w:highlight w:val="white"/>
        </w:rPr>
      </w:pPr>
      <w:proofErr w:type="spellStart"/>
      <w:r w:rsidRPr="00331FE1">
        <w:rPr>
          <w:rFonts w:ascii="Times New Roman" w:eastAsia="Times New Roman" w:hAnsi="Times New Roman" w:cs="Times New Roman"/>
          <w:color w:val="3E3E3E"/>
          <w:sz w:val="28"/>
          <w:szCs w:val="28"/>
          <w:highlight w:val="white"/>
        </w:rPr>
        <w:t>Nhược</w:t>
      </w:r>
      <w:proofErr w:type="spellEnd"/>
      <w:r w:rsidRPr="00331FE1">
        <w:rPr>
          <w:rFonts w:ascii="Times New Roman" w:eastAsia="Times New Roman" w:hAnsi="Times New Roman" w:cs="Times New Roman"/>
          <w:color w:val="3E3E3E"/>
          <w:sz w:val="28"/>
          <w:szCs w:val="28"/>
          <w:highlight w:val="white"/>
        </w:rPr>
        <w:t xml:space="preserve"> </w:t>
      </w:r>
      <w:proofErr w:type="spellStart"/>
      <w:r w:rsidRPr="00331FE1">
        <w:rPr>
          <w:rFonts w:ascii="Times New Roman" w:eastAsia="Times New Roman" w:hAnsi="Times New Roman" w:cs="Times New Roman"/>
          <w:color w:val="3E3E3E"/>
          <w:sz w:val="28"/>
          <w:szCs w:val="28"/>
          <w:highlight w:val="white"/>
        </w:rPr>
        <w:t>điểm</w:t>
      </w:r>
      <w:proofErr w:type="spellEnd"/>
      <w:r w:rsidR="00331FE1">
        <w:rPr>
          <w:rFonts w:ascii="Times New Roman" w:eastAsia="Times New Roman" w:hAnsi="Times New Roman" w:cs="Times New Roman"/>
          <w:color w:val="3E3E3E"/>
          <w:sz w:val="28"/>
          <w:szCs w:val="28"/>
          <w:highlight w:val="white"/>
          <w:lang w:val="en-US"/>
        </w:rPr>
        <w:t xml:space="preserve">: </w:t>
      </w:r>
    </w:p>
    <w:p w14:paraId="3379FE5E" w14:textId="77777777" w:rsidR="00DF21F4" w:rsidRPr="00127ECF" w:rsidRDefault="009E7086" w:rsidP="000823CE">
      <w:pPr>
        <w:numPr>
          <w:ilvl w:val="0"/>
          <w:numId w:val="60"/>
        </w:numPr>
        <w:spacing w:after="0" w:line="360" w:lineRule="auto"/>
        <w:ind w:left="810"/>
        <w:rPr>
          <w:rFonts w:ascii="Times New Roman" w:eastAsia="Times New Roman" w:hAnsi="Times New Roman" w:cs="Times New Roman"/>
          <w:color w:val="3E3E3E"/>
          <w:sz w:val="28"/>
          <w:szCs w:val="28"/>
          <w:highlight w:val="white"/>
        </w:rPr>
      </w:pPr>
      <w:r w:rsidRPr="00127ECF">
        <w:rPr>
          <w:rFonts w:ascii="Times New Roman" w:eastAsia="Times New Roman" w:hAnsi="Times New Roman" w:cs="Times New Roman"/>
          <w:color w:val="3E3E3E"/>
          <w:sz w:val="28"/>
          <w:szCs w:val="28"/>
          <w:highlight w:val="white"/>
        </w:rPr>
        <w:t xml:space="preserve">Không </w:t>
      </w:r>
      <w:proofErr w:type="spellStart"/>
      <w:r w:rsidRPr="00127ECF">
        <w:rPr>
          <w:rFonts w:ascii="Times New Roman" w:eastAsia="Times New Roman" w:hAnsi="Times New Roman" w:cs="Times New Roman"/>
          <w:color w:val="3E3E3E"/>
          <w:sz w:val="28"/>
          <w:szCs w:val="28"/>
          <w:highlight w:val="white"/>
        </w:rPr>
        <w:t>có</w:t>
      </w:r>
      <w:proofErr w:type="spellEnd"/>
      <w:r w:rsidRPr="00127ECF">
        <w:rPr>
          <w:rFonts w:ascii="Times New Roman" w:eastAsia="Times New Roman" w:hAnsi="Times New Roman" w:cs="Times New Roman"/>
          <w:color w:val="3E3E3E"/>
          <w:sz w:val="28"/>
          <w:szCs w:val="28"/>
          <w:highlight w:val="white"/>
        </w:rPr>
        <w:t xml:space="preserve"> tư </w:t>
      </w:r>
      <w:proofErr w:type="spellStart"/>
      <w:r w:rsidRPr="00127ECF">
        <w:rPr>
          <w:rFonts w:ascii="Times New Roman" w:eastAsia="Times New Roman" w:hAnsi="Times New Roman" w:cs="Times New Roman"/>
          <w:color w:val="3E3E3E"/>
          <w:sz w:val="28"/>
          <w:szCs w:val="28"/>
          <w:highlight w:val="white"/>
        </w:rPr>
        <w:t>cách</w:t>
      </w:r>
      <w:proofErr w:type="spellEnd"/>
      <w:r w:rsidRPr="00127ECF">
        <w:rPr>
          <w:rFonts w:ascii="Times New Roman" w:eastAsia="Times New Roman" w:hAnsi="Times New Roman" w:cs="Times New Roman"/>
          <w:color w:val="3E3E3E"/>
          <w:sz w:val="28"/>
          <w:szCs w:val="28"/>
          <w:highlight w:val="white"/>
        </w:rPr>
        <w:t xml:space="preserve"> </w:t>
      </w:r>
      <w:proofErr w:type="spellStart"/>
      <w:r w:rsidRPr="00127ECF">
        <w:rPr>
          <w:rFonts w:ascii="Times New Roman" w:eastAsia="Times New Roman" w:hAnsi="Times New Roman" w:cs="Times New Roman"/>
          <w:color w:val="3E3E3E"/>
          <w:sz w:val="28"/>
          <w:szCs w:val="28"/>
          <w:highlight w:val="white"/>
        </w:rPr>
        <w:t>pháp</w:t>
      </w:r>
      <w:proofErr w:type="spellEnd"/>
      <w:r w:rsidRPr="00127ECF">
        <w:rPr>
          <w:rFonts w:ascii="Times New Roman" w:eastAsia="Times New Roman" w:hAnsi="Times New Roman" w:cs="Times New Roman"/>
          <w:color w:val="3E3E3E"/>
          <w:sz w:val="28"/>
          <w:szCs w:val="28"/>
          <w:highlight w:val="white"/>
        </w:rPr>
        <w:t xml:space="preserve"> nhân, không </w:t>
      </w:r>
      <w:proofErr w:type="spellStart"/>
      <w:r w:rsidRPr="00127ECF">
        <w:rPr>
          <w:rFonts w:ascii="Times New Roman" w:eastAsia="Times New Roman" w:hAnsi="Times New Roman" w:cs="Times New Roman"/>
          <w:color w:val="3E3E3E"/>
          <w:sz w:val="28"/>
          <w:szCs w:val="28"/>
          <w:highlight w:val="white"/>
        </w:rPr>
        <w:t>có</w:t>
      </w:r>
      <w:proofErr w:type="spellEnd"/>
      <w:r w:rsidRPr="00127ECF">
        <w:rPr>
          <w:rFonts w:ascii="Times New Roman" w:eastAsia="Times New Roman" w:hAnsi="Times New Roman" w:cs="Times New Roman"/>
          <w:color w:val="3E3E3E"/>
          <w:sz w:val="28"/>
          <w:szCs w:val="28"/>
          <w:highlight w:val="white"/>
        </w:rPr>
        <w:t xml:space="preserve"> con </w:t>
      </w:r>
      <w:proofErr w:type="spellStart"/>
      <w:r w:rsidRPr="00127ECF">
        <w:rPr>
          <w:rFonts w:ascii="Times New Roman" w:eastAsia="Times New Roman" w:hAnsi="Times New Roman" w:cs="Times New Roman"/>
          <w:color w:val="3E3E3E"/>
          <w:sz w:val="28"/>
          <w:szCs w:val="28"/>
          <w:highlight w:val="white"/>
        </w:rPr>
        <w:t>dấu</w:t>
      </w:r>
      <w:proofErr w:type="spellEnd"/>
    </w:p>
    <w:p w14:paraId="6A20268D" w14:textId="77777777" w:rsidR="00DF21F4" w:rsidRPr="00127ECF" w:rsidRDefault="009E7086" w:rsidP="000823CE">
      <w:pPr>
        <w:numPr>
          <w:ilvl w:val="0"/>
          <w:numId w:val="60"/>
        </w:numPr>
        <w:spacing w:after="0" w:line="360" w:lineRule="auto"/>
        <w:ind w:left="810"/>
        <w:rPr>
          <w:rFonts w:ascii="Times New Roman" w:eastAsia="Times New Roman" w:hAnsi="Times New Roman" w:cs="Times New Roman"/>
          <w:color w:val="3E3E3E"/>
          <w:sz w:val="28"/>
          <w:szCs w:val="28"/>
          <w:highlight w:val="white"/>
        </w:rPr>
      </w:pPr>
      <w:proofErr w:type="spellStart"/>
      <w:r w:rsidRPr="00127ECF">
        <w:rPr>
          <w:rFonts w:ascii="Times New Roman" w:eastAsia="Times New Roman" w:hAnsi="Times New Roman" w:cs="Times New Roman"/>
          <w:color w:val="222222"/>
          <w:sz w:val="28"/>
          <w:szCs w:val="28"/>
          <w:highlight w:val="white"/>
        </w:rPr>
        <w:t>Tính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chất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hoạt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động</w:t>
      </w:r>
      <w:proofErr w:type="spellEnd"/>
      <w:r w:rsidRPr="00127ECF">
        <w:rPr>
          <w:rFonts w:ascii="Times New Roman" w:eastAsia="Times New Roman" w:hAnsi="Times New Roman" w:cs="Times New Roman"/>
          <w:color w:val="222222"/>
          <w:sz w:val="28"/>
          <w:szCs w:val="28"/>
          <w:highlight w:val="white"/>
        </w:rPr>
        <w:t xml:space="preserve"> kinh doanh </w:t>
      </w:r>
      <w:proofErr w:type="spellStart"/>
      <w:r w:rsidRPr="00127ECF">
        <w:rPr>
          <w:rFonts w:ascii="Times New Roman" w:eastAsia="Times New Roman" w:hAnsi="Times New Roman" w:cs="Times New Roman"/>
          <w:color w:val="222222"/>
          <w:sz w:val="28"/>
          <w:szCs w:val="28"/>
          <w:highlight w:val="white"/>
        </w:rPr>
        <w:t>nhỏ</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lẻ</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có</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thể</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sẽ</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ít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tạo</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được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lòng</w:t>
      </w:r>
      <w:proofErr w:type="spellEnd"/>
      <w:r w:rsidRPr="00127ECF">
        <w:rPr>
          <w:rFonts w:ascii="Times New Roman" w:eastAsia="Times New Roman" w:hAnsi="Times New Roman" w:cs="Times New Roman"/>
          <w:color w:val="222222"/>
          <w:sz w:val="28"/>
          <w:szCs w:val="28"/>
          <w:highlight w:val="white"/>
        </w:rPr>
        <w:t xml:space="preserve"> tin cho </w:t>
      </w:r>
      <w:proofErr w:type="spellStart"/>
      <w:r w:rsidRPr="00127ECF">
        <w:rPr>
          <w:rFonts w:ascii="Times New Roman" w:eastAsia="Times New Roman" w:hAnsi="Times New Roman" w:cs="Times New Roman"/>
          <w:color w:val="222222"/>
          <w:sz w:val="28"/>
          <w:szCs w:val="28"/>
          <w:highlight w:val="white"/>
        </w:rPr>
        <w:t>khách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hàng</w:t>
      </w:r>
      <w:proofErr w:type="spellEnd"/>
      <w:r w:rsidRPr="00127ECF">
        <w:rPr>
          <w:rFonts w:ascii="Times New Roman" w:eastAsia="Times New Roman" w:hAnsi="Times New Roman" w:cs="Times New Roman"/>
          <w:color w:val="222222"/>
          <w:sz w:val="28"/>
          <w:szCs w:val="28"/>
          <w:highlight w:val="white"/>
        </w:rPr>
        <w:t xml:space="preserve"> trong </w:t>
      </w:r>
      <w:proofErr w:type="spellStart"/>
      <w:r w:rsidRPr="00127ECF">
        <w:rPr>
          <w:rFonts w:ascii="Times New Roman" w:eastAsia="Times New Roman" w:hAnsi="Times New Roman" w:cs="Times New Roman"/>
          <w:color w:val="222222"/>
          <w:sz w:val="28"/>
          <w:szCs w:val="28"/>
          <w:highlight w:val="white"/>
        </w:rPr>
        <w:t>những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lần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đầu</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hợp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tác</w:t>
      </w:r>
      <w:proofErr w:type="spellEnd"/>
      <w:r w:rsidRPr="00127ECF">
        <w:rPr>
          <w:rFonts w:ascii="Times New Roman" w:eastAsia="Times New Roman" w:hAnsi="Times New Roman" w:cs="Times New Roman"/>
          <w:color w:val="222222"/>
          <w:sz w:val="28"/>
          <w:szCs w:val="28"/>
          <w:highlight w:val="white"/>
        </w:rPr>
        <w:t>.</w:t>
      </w:r>
    </w:p>
    <w:p w14:paraId="6D14840A" w14:textId="529D7EB7" w:rsidR="00DF21F4" w:rsidRPr="006C2BCD" w:rsidRDefault="009E7086" w:rsidP="000823CE">
      <w:pPr>
        <w:numPr>
          <w:ilvl w:val="0"/>
          <w:numId w:val="60"/>
        </w:numPr>
        <w:spacing w:after="0" w:line="360" w:lineRule="auto"/>
        <w:ind w:left="810"/>
        <w:rPr>
          <w:rFonts w:ascii="Times New Roman" w:eastAsia="Times New Roman" w:hAnsi="Times New Roman" w:cs="Times New Roman"/>
          <w:color w:val="222222"/>
          <w:sz w:val="28"/>
          <w:szCs w:val="28"/>
          <w:highlight w:val="white"/>
        </w:rPr>
      </w:pPr>
      <w:proofErr w:type="spellStart"/>
      <w:r w:rsidRPr="00127ECF">
        <w:rPr>
          <w:rFonts w:ascii="Times New Roman" w:eastAsia="Times New Roman" w:hAnsi="Times New Roman" w:cs="Times New Roman"/>
          <w:color w:val="222222"/>
          <w:sz w:val="28"/>
          <w:szCs w:val="28"/>
          <w:highlight w:val="white"/>
        </w:rPr>
        <w:t>Mỗi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w:t>
      </w:r>
      <w:proofErr w:type="spellStart"/>
      <w:r w:rsidRPr="00127ECF">
        <w:rPr>
          <w:rFonts w:ascii="Times New Roman" w:eastAsia="Times New Roman" w:hAnsi="Times New Roman" w:cs="Times New Roman"/>
          <w:color w:val="222222"/>
          <w:sz w:val="28"/>
          <w:szCs w:val="28"/>
          <w:highlight w:val="white"/>
        </w:rPr>
        <w:t>chỉ</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được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thành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lập</w:t>
      </w:r>
      <w:proofErr w:type="spellEnd"/>
      <w:r w:rsidRPr="00127ECF">
        <w:rPr>
          <w:rFonts w:ascii="Times New Roman" w:eastAsia="Times New Roman" w:hAnsi="Times New Roman" w:cs="Times New Roman"/>
          <w:color w:val="222222"/>
          <w:sz w:val="28"/>
          <w:szCs w:val="28"/>
          <w:highlight w:val="white"/>
        </w:rPr>
        <w:t xml:space="preserve"> duy </w:t>
      </w:r>
      <w:proofErr w:type="spellStart"/>
      <w:r w:rsidRPr="00127ECF">
        <w:rPr>
          <w:rFonts w:ascii="Times New Roman" w:eastAsia="Times New Roman" w:hAnsi="Times New Roman" w:cs="Times New Roman"/>
          <w:color w:val="222222"/>
          <w:sz w:val="28"/>
          <w:szCs w:val="28"/>
          <w:highlight w:val="white"/>
        </w:rPr>
        <w:t>nhất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một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hộ</w:t>
      </w:r>
      <w:proofErr w:type="spellEnd"/>
      <w:r w:rsidRPr="00127ECF">
        <w:rPr>
          <w:rFonts w:ascii="Times New Roman" w:eastAsia="Times New Roman" w:hAnsi="Times New Roman" w:cs="Times New Roman"/>
          <w:color w:val="222222"/>
          <w:sz w:val="28"/>
          <w:szCs w:val="28"/>
          <w:highlight w:val="white"/>
        </w:rPr>
        <w:t xml:space="preserve"> kinh doanh</w:t>
      </w:r>
    </w:p>
    <w:p w14:paraId="471A67D9"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122" w:name="_Toc117864780"/>
      <w:r w:rsidRPr="00127ECF">
        <w:rPr>
          <w:rFonts w:ascii="Times New Roman" w:eastAsia="Times New Roman" w:hAnsi="Times New Roman" w:cs="Times New Roman"/>
          <w:b/>
          <w:color w:val="FF0000"/>
          <w:sz w:val="28"/>
          <w:szCs w:val="28"/>
        </w:rPr>
        <w:t xml:space="preserve">5.1.3   </w:t>
      </w:r>
      <w:proofErr w:type="spellStart"/>
      <w:r w:rsidRPr="00127ECF">
        <w:rPr>
          <w:rFonts w:ascii="Times New Roman" w:eastAsia="Times New Roman" w:hAnsi="Times New Roman" w:cs="Times New Roman"/>
          <w:b/>
          <w:color w:val="FF0000"/>
          <w:sz w:val="28"/>
          <w:szCs w:val="28"/>
        </w:rPr>
        <w:t>Chủ</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sở</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hữu</w:t>
      </w:r>
      <w:bookmarkEnd w:id="122"/>
      <w:proofErr w:type="spellEnd"/>
    </w:p>
    <w:p w14:paraId="5B0EBF2E" w14:textId="77777777" w:rsidR="00DF21F4" w:rsidRPr="00127ECF" w:rsidRDefault="009E7086" w:rsidP="00331FE1">
      <w:pPr>
        <w:pBdr>
          <w:top w:val="nil"/>
          <w:left w:val="nil"/>
          <w:bottom w:val="nil"/>
          <w:right w:val="nil"/>
          <w:between w:val="nil"/>
        </w:pBdr>
        <w:shd w:val="clear" w:color="auto" w:fill="FFFFFF"/>
        <w:spacing w:after="0" w:line="360" w:lineRule="auto"/>
        <w:ind w:firstLine="720"/>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Chủ</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sở</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hữu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w:t>
      </w:r>
      <w:r w:rsidRPr="00127ECF">
        <w:rPr>
          <w:rFonts w:ascii="Times New Roman" w:eastAsia="Times New Roman" w:hAnsi="Times New Roman" w:cs="Times New Roman"/>
          <w:sz w:val="28"/>
          <w:szCs w:val="28"/>
        </w:rPr>
        <w:t>ần</w:t>
      </w:r>
      <w:proofErr w:type="spellEnd"/>
      <w:r w:rsidRPr="00127ECF">
        <w:rPr>
          <w:rFonts w:ascii="Times New Roman" w:eastAsia="Times New Roman" w:hAnsi="Times New Roman" w:cs="Times New Roman"/>
          <w:sz w:val="28"/>
          <w:szCs w:val="28"/>
        </w:rPr>
        <w:t xml:space="preserve"> Minh Quân</w:t>
      </w:r>
      <w:r w:rsidRPr="00127ECF">
        <w:rPr>
          <w:rFonts w:ascii="Times New Roman" w:eastAsia="Times New Roman" w:hAnsi="Times New Roman" w:cs="Times New Roman"/>
          <w:sz w:val="28"/>
          <w:szCs w:val="28"/>
        </w:rPr>
        <w:tab/>
      </w:r>
    </w:p>
    <w:p w14:paraId="1976EAE3" w14:textId="77777777" w:rsidR="00DD5358" w:rsidRDefault="009E7086" w:rsidP="00331FE1">
      <w:pPr>
        <w:pBdr>
          <w:top w:val="nil"/>
          <w:left w:val="nil"/>
          <w:bottom w:val="nil"/>
          <w:right w:val="nil"/>
          <w:between w:val="nil"/>
        </w:pBdr>
        <w:shd w:val="clear" w:color="auto" w:fill="FFFFFF"/>
        <w:spacing w:after="0" w:line="360" w:lineRule="auto"/>
        <w:ind w:firstLine="720"/>
        <w:jc w:val="both"/>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 xml:space="preserve">Kinh </w:t>
      </w:r>
      <w:proofErr w:type="spellStart"/>
      <w:r w:rsidRPr="00127ECF">
        <w:rPr>
          <w:rFonts w:ascii="Times New Roman" w:eastAsia="Times New Roman" w:hAnsi="Times New Roman" w:cs="Times New Roman"/>
          <w:color w:val="000000"/>
          <w:sz w:val="28"/>
          <w:szCs w:val="28"/>
        </w:rPr>
        <w:t>nghiệm</w:t>
      </w:r>
      <w:proofErr w:type="spellEnd"/>
      <w:r w:rsidRPr="00127ECF">
        <w:rPr>
          <w:rFonts w:ascii="Times New Roman" w:eastAsia="Times New Roman" w:hAnsi="Times New Roman" w:cs="Times New Roman"/>
          <w:color w:val="000000"/>
          <w:sz w:val="28"/>
          <w:szCs w:val="28"/>
        </w:rPr>
        <w:t>: </w:t>
      </w:r>
    </w:p>
    <w:p w14:paraId="5FC92F43" w14:textId="508BD428" w:rsidR="00DF21F4" w:rsidRPr="00331FE1" w:rsidRDefault="00FD7CE7" w:rsidP="000823CE">
      <w:pPr>
        <w:pStyle w:val="oancuaDanhsach"/>
        <w:numPr>
          <w:ilvl w:val="0"/>
          <w:numId w:val="23"/>
        </w:numPr>
        <w:pBdr>
          <w:top w:val="nil"/>
          <w:left w:val="nil"/>
          <w:bottom w:val="nil"/>
          <w:right w:val="nil"/>
          <w:between w:val="nil"/>
        </w:pBdr>
        <w:shd w:val="clear" w:color="auto" w:fill="FFFFFF"/>
        <w:tabs>
          <w:tab w:val="left" w:pos="540"/>
        </w:tabs>
        <w:spacing w:after="0" w:line="360" w:lineRule="auto"/>
        <w:ind w:left="990"/>
        <w:jc w:val="both"/>
        <w:rPr>
          <w:rFonts w:ascii="Times New Roman" w:eastAsia="Times New Roman" w:hAnsi="Times New Roman" w:cs="Times New Roman"/>
          <w:color w:val="000000"/>
          <w:sz w:val="28"/>
          <w:szCs w:val="28"/>
        </w:rPr>
      </w:pPr>
      <w:proofErr w:type="spellStart"/>
      <w:r w:rsidRPr="00331FE1">
        <w:rPr>
          <w:rFonts w:ascii="Times New Roman" w:hAnsi="Times New Roman" w:cs="Times New Roman"/>
          <w:color w:val="000000"/>
          <w:sz w:val="28"/>
          <w:szCs w:val="28"/>
          <w:shd w:val="clear" w:color="auto" w:fill="FFFFFF"/>
        </w:rPr>
        <w:t>Có</w:t>
      </w:r>
      <w:proofErr w:type="spellEnd"/>
      <w:r w:rsidRPr="00331FE1">
        <w:rPr>
          <w:rFonts w:ascii="Times New Roman" w:hAnsi="Times New Roman" w:cs="Times New Roman"/>
          <w:color w:val="000000"/>
          <w:sz w:val="28"/>
          <w:szCs w:val="28"/>
          <w:shd w:val="clear" w:color="auto" w:fill="FFFFFF"/>
        </w:rPr>
        <w:t xml:space="preserve"> 1 </w:t>
      </w:r>
      <w:proofErr w:type="spellStart"/>
      <w:r w:rsidRPr="00331FE1">
        <w:rPr>
          <w:rFonts w:ascii="Times New Roman" w:hAnsi="Times New Roman" w:cs="Times New Roman"/>
          <w:color w:val="000000"/>
          <w:sz w:val="28"/>
          <w:szCs w:val="28"/>
          <w:shd w:val="clear" w:color="auto" w:fill="FFFFFF"/>
        </w:rPr>
        <w:t>chút</w:t>
      </w:r>
      <w:proofErr w:type="spellEnd"/>
      <w:r w:rsidRPr="00331FE1">
        <w:rPr>
          <w:rFonts w:ascii="Times New Roman" w:hAnsi="Times New Roman" w:cs="Times New Roman"/>
          <w:color w:val="000000"/>
          <w:sz w:val="28"/>
          <w:szCs w:val="28"/>
          <w:shd w:val="clear" w:color="auto" w:fill="FFFFFF"/>
        </w:rPr>
        <w:t xml:space="preserve"> kinh </w:t>
      </w:r>
      <w:proofErr w:type="spellStart"/>
      <w:r w:rsidRPr="00331FE1">
        <w:rPr>
          <w:rFonts w:ascii="Times New Roman" w:hAnsi="Times New Roman" w:cs="Times New Roman"/>
          <w:color w:val="000000"/>
          <w:sz w:val="28"/>
          <w:szCs w:val="28"/>
          <w:shd w:val="clear" w:color="auto" w:fill="FFFFFF"/>
        </w:rPr>
        <w:t>nghiệm</w:t>
      </w:r>
      <w:proofErr w:type="spellEnd"/>
      <w:r w:rsidRPr="00331FE1">
        <w:rPr>
          <w:rFonts w:ascii="Times New Roman" w:hAnsi="Times New Roman" w:cs="Times New Roman"/>
          <w:color w:val="000000"/>
          <w:sz w:val="28"/>
          <w:szCs w:val="28"/>
          <w:shd w:val="clear" w:color="auto" w:fill="FFFFFF"/>
        </w:rPr>
        <w:t xml:space="preserve"> </w:t>
      </w:r>
      <w:proofErr w:type="spellStart"/>
      <w:r w:rsidRPr="00331FE1">
        <w:rPr>
          <w:rFonts w:ascii="Times New Roman" w:hAnsi="Times New Roman" w:cs="Times New Roman"/>
          <w:color w:val="000000"/>
          <w:sz w:val="28"/>
          <w:szCs w:val="28"/>
          <w:shd w:val="clear" w:color="auto" w:fill="FFFFFF"/>
        </w:rPr>
        <w:t>về</w:t>
      </w:r>
      <w:proofErr w:type="spellEnd"/>
      <w:r w:rsidRPr="00331FE1">
        <w:rPr>
          <w:rFonts w:ascii="Times New Roman" w:hAnsi="Times New Roman" w:cs="Times New Roman"/>
          <w:color w:val="000000"/>
          <w:sz w:val="28"/>
          <w:szCs w:val="28"/>
          <w:shd w:val="clear" w:color="auto" w:fill="FFFFFF"/>
        </w:rPr>
        <w:t xml:space="preserve"> nhu </w:t>
      </w:r>
      <w:proofErr w:type="spellStart"/>
      <w:r w:rsidRPr="00331FE1">
        <w:rPr>
          <w:rFonts w:ascii="Times New Roman" w:hAnsi="Times New Roman" w:cs="Times New Roman"/>
          <w:color w:val="000000"/>
          <w:sz w:val="28"/>
          <w:szCs w:val="28"/>
          <w:shd w:val="clear" w:color="auto" w:fill="FFFFFF"/>
        </w:rPr>
        <w:t>cầu</w:t>
      </w:r>
      <w:proofErr w:type="spellEnd"/>
      <w:r w:rsidRPr="00331FE1">
        <w:rPr>
          <w:rFonts w:ascii="Times New Roman" w:hAnsi="Times New Roman" w:cs="Times New Roman"/>
          <w:color w:val="000000"/>
          <w:sz w:val="28"/>
          <w:szCs w:val="28"/>
          <w:shd w:val="clear" w:color="auto" w:fill="FFFFFF"/>
        </w:rPr>
        <w:t xml:space="preserve"> </w:t>
      </w:r>
      <w:proofErr w:type="spellStart"/>
      <w:r w:rsidRPr="00331FE1">
        <w:rPr>
          <w:rFonts w:ascii="Times New Roman" w:hAnsi="Times New Roman" w:cs="Times New Roman"/>
          <w:color w:val="000000"/>
          <w:sz w:val="28"/>
          <w:szCs w:val="28"/>
          <w:shd w:val="clear" w:color="auto" w:fill="FFFFFF"/>
        </w:rPr>
        <w:t>của</w:t>
      </w:r>
      <w:proofErr w:type="spellEnd"/>
      <w:r w:rsidRPr="00331FE1">
        <w:rPr>
          <w:rFonts w:ascii="Times New Roman" w:hAnsi="Times New Roman" w:cs="Times New Roman"/>
          <w:color w:val="000000"/>
          <w:sz w:val="28"/>
          <w:szCs w:val="28"/>
          <w:shd w:val="clear" w:color="auto" w:fill="FFFFFF"/>
        </w:rPr>
        <w:t xml:space="preserve"> </w:t>
      </w:r>
      <w:proofErr w:type="spellStart"/>
      <w:r w:rsidRPr="00331FE1">
        <w:rPr>
          <w:rFonts w:ascii="Times New Roman" w:hAnsi="Times New Roman" w:cs="Times New Roman"/>
          <w:color w:val="000000"/>
          <w:sz w:val="28"/>
          <w:szCs w:val="28"/>
          <w:shd w:val="clear" w:color="auto" w:fill="FFFFFF"/>
        </w:rPr>
        <w:t>khách</w:t>
      </w:r>
      <w:proofErr w:type="spellEnd"/>
      <w:r w:rsidRPr="00331FE1">
        <w:rPr>
          <w:rFonts w:ascii="Times New Roman" w:hAnsi="Times New Roman" w:cs="Times New Roman"/>
          <w:color w:val="000000"/>
          <w:sz w:val="28"/>
          <w:szCs w:val="28"/>
          <w:shd w:val="clear" w:color="auto" w:fill="FFFFFF"/>
        </w:rPr>
        <w:t xml:space="preserve"> </w:t>
      </w:r>
      <w:proofErr w:type="spellStart"/>
      <w:r w:rsidRPr="00331FE1">
        <w:rPr>
          <w:rFonts w:ascii="Times New Roman" w:hAnsi="Times New Roman" w:cs="Times New Roman"/>
          <w:color w:val="000000"/>
          <w:sz w:val="28"/>
          <w:szCs w:val="28"/>
          <w:shd w:val="clear" w:color="auto" w:fill="FFFFFF"/>
        </w:rPr>
        <w:t>hàng</w:t>
      </w:r>
      <w:proofErr w:type="spellEnd"/>
      <w:r w:rsidRPr="00331FE1">
        <w:rPr>
          <w:rFonts w:ascii="Times New Roman" w:hAnsi="Times New Roman" w:cs="Times New Roman"/>
          <w:color w:val="000000"/>
          <w:sz w:val="28"/>
          <w:szCs w:val="28"/>
          <w:shd w:val="clear" w:color="auto" w:fill="FFFFFF"/>
        </w:rPr>
        <w:t>.</w:t>
      </w:r>
    </w:p>
    <w:p w14:paraId="0F4637EF" w14:textId="510F9382" w:rsidR="00FD7CE7" w:rsidRPr="00331FE1" w:rsidRDefault="00331FE1" w:rsidP="00331FE1">
      <w:pPr>
        <w:pBdr>
          <w:top w:val="nil"/>
          <w:left w:val="nil"/>
          <w:bottom w:val="nil"/>
          <w:right w:val="nil"/>
          <w:between w:val="nil"/>
        </w:pBdr>
        <w:shd w:val="clear" w:color="auto" w:fill="FFFFFF"/>
        <w:tabs>
          <w:tab w:val="left" w:pos="540"/>
        </w:tabs>
        <w:spacing w:after="0" w:line="360" w:lineRule="auto"/>
        <w:ind w:left="630"/>
        <w:jc w:val="both"/>
        <w:rPr>
          <w:rFonts w:ascii="Times New Roman" w:eastAsia="Times New Roman" w:hAnsi="Times New Roman" w:cs="Times New Roman"/>
          <w:color w:val="000000"/>
          <w:sz w:val="28"/>
          <w:szCs w:val="28"/>
        </w:rPr>
      </w:pPr>
      <w:r>
        <w:rPr>
          <w:rFonts w:ascii="Times New Roman" w:hAnsi="Times New Roman" w:cs="Times New Roman"/>
          <w:color w:val="000000"/>
          <w:sz w:val="28"/>
          <w:szCs w:val="28"/>
          <w:shd w:val="clear" w:color="auto" w:fill="FFFFFF"/>
          <w:lang w:val="en-US"/>
        </w:rPr>
        <w:t xml:space="preserve">-    </w:t>
      </w:r>
      <w:proofErr w:type="spellStart"/>
      <w:r w:rsidR="00FD7CE7" w:rsidRPr="00331FE1">
        <w:rPr>
          <w:rFonts w:ascii="Times New Roman" w:hAnsi="Times New Roman" w:cs="Times New Roman"/>
          <w:color w:val="000000"/>
          <w:sz w:val="28"/>
          <w:szCs w:val="28"/>
          <w:shd w:val="clear" w:color="auto" w:fill="FFFFFF"/>
        </w:rPr>
        <w:t>Có</w:t>
      </w:r>
      <w:proofErr w:type="spellEnd"/>
      <w:r w:rsidR="00FD7CE7" w:rsidRPr="00331FE1">
        <w:rPr>
          <w:rFonts w:ascii="Times New Roman" w:hAnsi="Times New Roman" w:cs="Times New Roman"/>
          <w:color w:val="000000"/>
          <w:sz w:val="28"/>
          <w:szCs w:val="28"/>
          <w:shd w:val="clear" w:color="auto" w:fill="FFFFFF"/>
        </w:rPr>
        <w:t xml:space="preserve"> kinh </w:t>
      </w:r>
      <w:proofErr w:type="spellStart"/>
      <w:r w:rsidR="00FD7CE7" w:rsidRPr="00331FE1">
        <w:rPr>
          <w:rFonts w:ascii="Times New Roman" w:hAnsi="Times New Roman" w:cs="Times New Roman"/>
          <w:color w:val="000000"/>
          <w:sz w:val="28"/>
          <w:szCs w:val="28"/>
          <w:shd w:val="clear" w:color="auto" w:fill="FFFFFF"/>
        </w:rPr>
        <w:t>nghiệm</w:t>
      </w:r>
      <w:proofErr w:type="spellEnd"/>
      <w:r w:rsidR="00FD7CE7" w:rsidRPr="00331FE1">
        <w:rPr>
          <w:rFonts w:ascii="Times New Roman" w:hAnsi="Times New Roman" w:cs="Times New Roman"/>
          <w:color w:val="000000"/>
          <w:sz w:val="28"/>
          <w:szCs w:val="28"/>
          <w:shd w:val="clear" w:color="auto" w:fill="FFFFFF"/>
        </w:rPr>
        <w:t xml:space="preserve"> </w:t>
      </w:r>
      <w:proofErr w:type="spellStart"/>
      <w:r w:rsidR="00FD7CE7" w:rsidRPr="00331FE1">
        <w:rPr>
          <w:rFonts w:ascii="Times New Roman" w:hAnsi="Times New Roman" w:cs="Times New Roman"/>
          <w:color w:val="000000"/>
          <w:sz w:val="28"/>
          <w:szCs w:val="28"/>
          <w:shd w:val="clear" w:color="auto" w:fill="FFFFFF"/>
        </w:rPr>
        <w:t>về</w:t>
      </w:r>
      <w:proofErr w:type="spellEnd"/>
      <w:r w:rsidR="00FD7CE7" w:rsidRPr="00331FE1">
        <w:rPr>
          <w:rFonts w:ascii="Times New Roman" w:hAnsi="Times New Roman" w:cs="Times New Roman"/>
          <w:color w:val="000000"/>
          <w:sz w:val="28"/>
          <w:szCs w:val="28"/>
          <w:shd w:val="clear" w:color="auto" w:fill="FFFFFF"/>
        </w:rPr>
        <w:t xml:space="preserve"> </w:t>
      </w:r>
      <w:proofErr w:type="spellStart"/>
      <w:r w:rsidR="00FD7CE7" w:rsidRPr="00331FE1">
        <w:rPr>
          <w:rFonts w:ascii="Times New Roman" w:hAnsi="Times New Roman" w:cs="Times New Roman"/>
          <w:color w:val="000000"/>
          <w:sz w:val="28"/>
          <w:szCs w:val="28"/>
          <w:shd w:val="clear" w:color="auto" w:fill="FFFFFF"/>
        </w:rPr>
        <w:t>quản</w:t>
      </w:r>
      <w:proofErr w:type="spellEnd"/>
      <w:r w:rsidR="00FD7CE7" w:rsidRPr="00331FE1">
        <w:rPr>
          <w:rFonts w:ascii="Times New Roman" w:hAnsi="Times New Roman" w:cs="Times New Roman"/>
          <w:color w:val="000000"/>
          <w:sz w:val="28"/>
          <w:szCs w:val="28"/>
          <w:shd w:val="clear" w:color="auto" w:fill="FFFFFF"/>
        </w:rPr>
        <w:t xml:space="preserve"> </w:t>
      </w:r>
      <w:proofErr w:type="spellStart"/>
      <w:r w:rsidR="00FD7CE7" w:rsidRPr="00331FE1">
        <w:rPr>
          <w:rFonts w:ascii="Times New Roman" w:hAnsi="Times New Roman" w:cs="Times New Roman"/>
          <w:color w:val="000000"/>
          <w:sz w:val="28"/>
          <w:szCs w:val="28"/>
          <w:shd w:val="clear" w:color="auto" w:fill="FFFFFF"/>
        </w:rPr>
        <w:t>lý</w:t>
      </w:r>
      <w:proofErr w:type="spellEnd"/>
      <w:r w:rsidR="00FD7CE7" w:rsidRPr="00331FE1">
        <w:rPr>
          <w:rFonts w:ascii="Times New Roman" w:hAnsi="Times New Roman" w:cs="Times New Roman"/>
          <w:color w:val="000000"/>
          <w:sz w:val="28"/>
          <w:szCs w:val="28"/>
          <w:shd w:val="clear" w:color="auto" w:fill="FFFFFF"/>
        </w:rPr>
        <w:t xml:space="preserve"> </w:t>
      </w:r>
      <w:proofErr w:type="spellStart"/>
      <w:r w:rsidR="00FD7CE7" w:rsidRPr="00331FE1">
        <w:rPr>
          <w:rFonts w:ascii="Times New Roman" w:hAnsi="Times New Roman" w:cs="Times New Roman"/>
          <w:color w:val="000000"/>
          <w:sz w:val="28"/>
          <w:szCs w:val="28"/>
          <w:shd w:val="clear" w:color="auto" w:fill="FFFFFF"/>
        </w:rPr>
        <w:t>nguồn</w:t>
      </w:r>
      <w:proofErr w:type="spellEnd"/>
      <w:r w:rsidR="00FD7CE7" w:rsidRPr="00331FE1">
        <w:rPr>
          <w:rFonts w:ascii="Times New Roman" w:hAnsi="Times New Roman" w:cs="Times New Roman"/>
          <w:color w:val="000000"/>
          <w:sz w:val="28"/>
          <w:szCs w:val="28"/>
          <w:shd w:val="clear" w:color="auto" w:fill="FFFFFF"/>
        </w:rPr>
        <w:t xml:space="preserve"> cung </w:t>
      </w:r>
      <w:proofErr w:type="spellStart"/>
      <w:r w:rsidR="00FD7CE7" w:rsidRPr="00331FE1">
        <w:rPr>
          <w:rFonts w:ascii="Times New Roman" w:hAnsi="Times New Roman" w:cs="Times New Roman"/>
          <w:color w:val="000000"/>
          <w:sz w:val="28"/>
          <w:szCs w:val="28"/>
          <w:shd w:val="clear" w:color="auto" w:fill="FFFFFF"/>
        </w:rPr>
        <w:t>và</w:t>
      </w:r>
      <w:proofErr w:type="spellEnd"/>
      <w:r w:rsidR="00FD7CE7" w:rsidRPr="00331FE1">
        <w:rPr>
          <w:rFonts w:ascii="Times New Roman" w:hAnsi="Times New Roman" w:cs="Times New Roman"/>
          <w:color w:val="000000"/>
          <w:sz w:val="28"/>
          <w:szCs w:val="28"/>
          <w:shd w:val="clear" w:color="auto" w:fill="FFFFFF"/>
        </w:rPr>
        <w:t xml:space="preserve"> </w:t>
      </w:r>
      <w:proofErr w:type="spellStart"/>
      <w:r w:rsidR="00FD7CE7" w:rsidRPr="00331FE1">
        <w:rPr>
          <w:rFonts w:ascii="Times New Roman" w:hAnsi="Times New Roman" w:cs="Times New Roman"/>
          <w:color w:val="000000"/>
          <w:sz w:val="28"/>
          <w:szCs w:val="28"/>
          <w:shd w:val="clear" w:color="auto" w:fill="FFFFFF"/>
        </w:rPr>
        <w:t>quản</w:t>
      </w:r>
      <w:proofErr w:type="spellEnd"/>
      <w:r w:rsidR="00FD7CE7" w:rsidRPr="00331FE1">
        <w:rPr>
          <w:rFonts w:ascii="Times New Roman" w:hAnsi="Times New Roman" w:cs="Times New Roman"/>
          <w:color w:val="000000"/>
          <w:sz w:val="28"/>
          <w:szCs w:val="28"/>
          <w:shd w:val="clear" w:color="auto" w:fill="FFFFFF"/>
        </w:rPr>
        <w:t xml:space="preserve"> </w:t>
      </w:r>
      <w:proofErr w:type="spellStart"/>
      <w:r w:rsidR="00FD7CE7" w:rsidRPr="00331FE1">
        <w:rPr>
          <w:rFonts w:ascii="Times New Roman" w:hAnsi="Times New Roman" w:cs="Times New Roman"/>
          <w:color w:val="000000"/>
          <w:sz w:val="28"/>
          <w:szCs w:val="28"/>
          <w:shd w:val="clear" w:color="auto" w:fill="FFFFFF"/>
        </w:rPr>
        <w:t>lý</w:t>
      </w:r>
      <w:proofErr w:type="spellEnd"/>
      <w:r w:rsidR="00FD7CE7" w:rsidRPr="00331FE1">
        <w:rPr>
          <w:rFonts w:ascii="Times New Roman" w:hAnsi="Times New Roman" w:cs="Times New Roman"/>
          <w:color w:val="000000"/>
          <w:sz w:val="28"/>
          <w:szCs w:val="28"/>
          <w:shd w:val="clear" w:color="auto" w:fill="FFFFFF"/>
        </w:rPr>
        <w:t xml:space="preserve"> nhân </w:t>
      </w:r>
      <w:proofErr w:type="spellStart"/>
      <w:r w:rsidR="00FD7CE7" w:rsidRPr="00331FE1">
        <w:rPr>
          <w:rFonts w:ascii="Times New Roman" w:hAnsi="Times New Roman" w:cs="Times New Roman"/>
          <w:color w:val="000000"/>
          <w:sz w:val="28"/>
          <w:szCs w:val="28"/>
          <w:shd w:val="clear" w:color="auto" w:fill="FFFFFF"/>
        </w:rPr>
        <w:t>sự</w:t>
      </w:r>
      <w:proofErr w:type="spellEnd"/>
      <w:r w:rsidR="00FD7CE7" w:rsidRPr="00331FE1">
        <w:rPr>
          <w:rFonts w:ascii="Times New Roman" w:hAnsi="Times New Roman" w:cs="Times New Roman"/>
          <w:color w:val="000000"/>
          <w:sz w:val="28"/>
          <w:szCs w:val="28"/>
          <w:shd w:val="clear" w:color="auto" w:fill="FFFFFF"/>
        </w:rPr>
        <w:t>.</w:t>
      </w:r>
    </w:p>
    <w:p w14:paraId="4426F83A"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123" w:name="_Toc117864781"/>
      <w:r w:rsidRPr="00127ECF">
        <w:rPr>
          <w:rFonts w:ascii="Times New Roman" w:eastAsia="Times New Roman" w:hAnsi="Times New Roman" w:cs="Times New Roman"/>
          <w:b/>
          <w:color w:val="FF0000"/>
          <w:sz w:val="28"/>
          <w:szCs w:val="28"/>
        </w:rPr>
        <w:t xml:space="preserve">5.2   </w:t>
      </w:r>
      <w:proofErr w:type="spellStart"/>
      <w:r w:rsidRPr="00127ECF">
        <w:rPr>
          <w:rFonts w:ascii="Times New Roman" w:eastAsia="Times New Roman" w:hAnsi="Times New Roman" w:cs="Times New Roman"/>
          <w:b/>
          <w:color w:val="FF0000"/>
          <w:sz w:val="28"/>
          <w:szCs w:val="28"/>
        </w:rPr>
        <w:t>Các</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Trách</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nhiệm</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pháp</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lý</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và</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bảo</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hiểm</w:t>
      </w:r>
      <w:bookmarkEnd w:id="123"/>
      <w:proofErr w:type="spellEnd"/>
    </w:p>
    <w:p w14:paraId="260DAF93" w14:textId="77777777" w:rsidR="00DF21F4" w:rsidRPr="00127ECF" w:rsidRDefault="00DF21F4" w:rsidP="00127ECF">
      <w:pPr>
        <w:shd w:val="clear" w:color="auto" w:fill="FFFFFF"/>
        <w:spacing w:after="0" w:line="360" w:lineRule="auto"/>
        <w:jc w:val="both"/>
        <w:rPr>
          <w:rFonts w:ascii="Times New Roman" w:eastAsia="Times New Roman" w:hAnsi="Times New Roman" w:cs="Times New Roman"/>
          <w:b/>
          <w:color w:val="FF0000"/>
          <w:sz w:val="28"/>
          <w:szCs w:val="28"/>
        </w:rPr>
      </w:pPr>
    </w:p>
    <w:p w14:paraId="76156075"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124" w:name="_Toc117864782"/>
      <w:r w:rsidRPr="00127ECF">
        <w:rPr>
          <w:rFonts w:ascii="Times New Roman" w:eastAsia="Times New Roman" w:hAnsi="Times New Roman" w:cs="Times New Roman"/>
          <w:b/>
          <w:color w:val="FF0000"/>
          <w:sz w:val="28"/>
          <w:szCs w:val="28"/>
        </w:rPr>
        <w:lastRenderedPageBreak/>
        <w:t xml:space="preserve">5.2.1   Doanh </w:t>
      </w:r>
      <w:proofErr w:type="spellStart"/>
      <w:r w:rsidRPr="00127ECF">
        <w:rPr>
          <w:rFonts w:ascii="Times New Roman" w:eastAsia="Times New Roman" w:hAnsi="Times New Roman" w:cs="Times New Roman"/>
          <w:b/>
          <w:color w:val="FF0000"/>
          <w:sz w:val="28"/>
          <w:szCs w:val="28"/>
        </w:rPr>
        <w:t>nghiệp</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phải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nộp</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các</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loại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thuế</w:t>
      </w:r>
      <w:bookmarkEnd w:id="124"/>
      <w:proofErr w:type="spellEnd"/>
    </w:p>
    <w:p w14:paraId="2D226257" w14:textId="77777777" w:rsidR="00DF21F4" w:rsidRPr="00127ECF" w:rsidRDefault="009E7086" w:rsidP="00DD5358">
      <w:pPr>
        <w:numPr>
          <w:ilvl w:val="0"/>
          <w:numId w:val="3"/>
        </w:numPr>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sz w:val="28"/>
          <w:szCs w:val="28"/>
        </w:rPr>
        <w:t>Thuế</w:t>
      </w:r>
      <w:proofErr w:type="spellEnd"/>
      <w:r w:rsidRPr="00127ECF">
        <w:rPr>
          <w:rFonts w:ascii="Times New Roman" w:eastAsia="Times New Roman" w:hAnsi="Times New Roman" w:cs="Times New Roman"/>
          <w:b/>
          <w:sz w:val="28"/>
          <w:szCs w:val="28"/>
        </w:rPr>
        <w:t xml:space="preserve"> môn </w:t>
      </w:r>
      <w:proofErr w:type="spellStart"/>
      <w:r w:rsidRPr="00127ECF">
        <w:rPr>
          <w:rFonts w:ascii="Times New Roman" w:eastAsia="Times New Roman" w:hAnsi="Times New Roman" w:cs="Times New Roman"/>
          <w:b/>
          <w:sz w:val="28"/>
          <w:szCs w:val="28"/>
        </w:rPr>
        <w:t>bài</w:t>
      </w:r>
      <w:proofErr w:type="spellEnd"/>
      <w:r w:rsidRPr="00127ECF">
        <w:rPr>
          <w:rFonts w:ascii="Times New Roman" w:eastAsia="Times New Roman" w:hAnsi="Times New Roman" w:cs="Times New Roman"/>
          <w:b/>
          <w:sz w:val="28"/>
          <w:szCs w:val="28"/>
        </w:rPr>
        <w:t>:</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color w:val="222222"/>
          <w:sz w:val="28"/>
          <w:szCs w:val="28"/>
          <w:highlight w:val="white"/>
        </w:rPr>
        <w:t>Lệ</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phí</w:t>
      </w:r>
      <w:proofErr w:type="spellEnd"/>
      <w:r w:rsidRPr="00127ECF">
        <w:rPr>
          <w:rFonts w:ascii="Times New Roman" w:eastAsia="Times New Roman" w:hAnsi="Times New Roman" w:cs="Times New Roman"/>
          <w:color w:val="222222"/>
          <w:sz w:val="28"/>
          <w:szCs w:val="28"/>
          <w:highlight w:val="white"/>
        </w:rPr>
        <w:t xml:space="preserve"> môn </w:t>
      </w:r>
      <w:proofErr w:type="spellStart"/>
      <w:r w:rsidRPr="00127ECF">
        <w:rPr>
          <w:rFonts w:ascii="Times New Roman" w:eastAsia="Times New Roman" w:hAnsi="Times New Roman" w:cs="Times New Roman"/>
          <w:color w:val="222222"/>
          <w:sz w:val="28"/>
          <w:szCs w:val="28"/>
          <w:highlight w:val="white"/>
        </w:rPr>
        <w:t>bài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là</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khoản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tiền</w:t>
      </w:r>
      <w:proofErr w:type="spellEnd"/>
      <w:r w:rsidRPr="00127ECF">
        <w:rPr>
          <w:rFonts w:ascii="Times New Roman" w:eastAsia="Times New Roman" w:hAnsi="Times New Roman" w:cs="Times New Roman"/>
          <w:color w:val="222222"/>
          <w:sz w:val="28"/>
          <w:szCs w:val="28"/>
          <w:highlight w:val="white"/>
        </w:rPr>
        <w:t xml:space="preserve"> doanh </w:t>
      </w:r>
      <w:proofErr w:type="spellStart"/>
      <w:r w:rsidRPr="00127ECF">
        <w:rPr>
          <w:rFonts w:ascii="Times New Roman" w:eastAsia="Times New Roman" w:hAnsi="Times New Roman" w:cs="Times New Roman"/>
          <w:color w:val="222222"/>
          <w:sz w:val="28"/>
          <w:szCs w:val="28"/>
          <w:highlight w:val="white"/>
        </w:rPr>
        <w:t>nghiệp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phải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nộp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hàng</w:t>
      </w:r>
      <w:proofErr w:type="spellEnd"/>
      <w:r w:rsidRPr="00127ECF">
        <w:rPr>
          <w:rFonts w:ascii="Times New Roman" w:eastAsia="Times New Roman" w:hAnsi="Times New Roman" w:cs="Times New Roman"/>
          <w:color w:val="222222"/>
          <w:sz w:val="28"/>
          <w:szCs w:val="28"/>
          <w:highlight w:val="white"/>
        </w:rPr>
        <w:t xml:space="preserve"> năm khi </w:t>
      </w:r>
      <w:proofErr w:type="spellStart"/>
      <w:r w:rsidRPr="00127ECF">
        <w:rPr>
          <w:rFonts w:ascii="Times New Roman" w:eastAsia="Times New Roman" w:hAnsi="Times New Roman" w:cs="Times New Roman"/>
          <w:color w:val="222222"/>
          <w:sz w:val="28"/>
          <w:szCs w:val="28"/>
          <w:highlight w:val="white"/>
        </w:rPr>
        <w:t>bắt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đầu</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sản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xuất</w:t>
      </w:r>
      <w:proofErr w:type="spellEnd"/>
      <w:r w:rsidRPr="00127ECF">
        <w:rPr>
          <w:rFonts w:ascii="Times New Roman" w:eastAsia="Times New Roman" w:hAnsi="Times New Roman" w:cs="Times New Roman"/>
          <w:color w:val="222222"/>
          <w:sz w:val="28"/>
          <w:szCs w:val="28"/>
          <w:highlight w:val="white"/>
        </w:rPr>
        <w:t xml:space="preserve"> kinh doanh, </w:t>
      </w:r>
      <w:proofErr w:type="spellStart"/>
      <w:r w:rsidRPr="00127ECF">
        <w:rPr>
          <w:rFonts w:ascii="Times New Roman" w:eastAsia="Times New Roman" w:hAnsi="Times New Roman" w:cs="Times New Roman"/>
          <w:color w:val="222222"/>
          <w:sz w:val="28"/>
          <w:szCs w:val="28"/>
          <w:highlight w:val="white"/>
        </w:rPr>
        <w:t>dựa</w:t>
      </w:r>
      <w:proofErr w:type="spellEnd"/>
      <w:r w:rsidRPr="00127ECF">
        <w:rPr>
          <w:rFonts w:ascii="Times New Roman" w:eastAsia="Times New Roman" w:hAnsi="Times New Roman" w:cs="Times New Roman"/>
          <w:color w:val="222222"/>
          <w:sz w:val="28"/>
          <w:szCs w:val="28"/>
          <w:highlight w:val="white"/>
        </w:rPr>
        <w:t xml:space="preserve"> trên </w:t>
      </w:r>
      <w:proofErr w:type="spellStart"/>
      <w:r w:rsidRPr="00127ECF">
        <w:rPr>
          <w:rFonts w:ascii="Times New Roman" w:eastAsia="Times New Roman" w:hAnsi="Times New Roman" w:cs="Times New Roman"/>
          <w:color w:val="222222"/>
          <w:sz w:val="28"/>
          <w:szCs w:val="28"/>
          <w:highlight w:val="white"/>
        </w:rPr>
        <w:t>số</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vốn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điều</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lệ</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được</w:t>
      </w:r>
      <w:proofErr w:type="spellEnd"/>
      <w:r w:rsidRPr="00127ECF">
        <w:rPr>
          <w:rFonts w:ascii="Times New Roman" w:eastAsia="Times New Roman" w:hAnsi="Times New Roman" w:cs="Times New Roman"/>
          <w:color w:val="222222"/>
          <w:sz w:val="28"/>
          <w:szCs w:val="28"/>
          <w:highlight w:val="white"/>
        </w:rPr>
        <w:t xml:space="preserve"> ghi trên </w:t>
      </w:r>
      <w:proofErr w:type="spellStart"/>
      <w:r w:rsidRPr="00127ECF">
        <w:rPr>
          <w:rFonts w:ascii="Times New Roman" w:eastAsia="Times New Roman" w:hAnsi="Times New Roman" w:cs="Times New Roman"/>
          <w:color w:val="222222"/>
          <w:sz w:val="28"/>
          <w:szCs w:val="28"/>
          <w:highlight w:val="white"/>
        </w:rPr>
        <w:t>giấy</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chứng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nhận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chứng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nhận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thành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lập</w:t>
      </w:r>
      <w:proofErr w:type="spellEnd"/>
      <w:r w:rsidRPr="00127ECF">
        <w:rPr>
          <w:rFonts w:ascii="Times New Roman" w:eastAsia="Times New Roman" w:hAnsi="Times New Roman" w:cs="Times New Roman"/>
          <w:color w:val="222222"/>
          <w:sz w:val="28"/>
          <w:szCs w:val="28"/>
          <w:highlight w:val="white"/>
        </w:rPr>
        <w:t xml:space="preserve"> doanh </w:t>
      </w:r>
      <w:proofErr w:type="spellStart"/>
      <w:r w:rsidRPr="00127ECF">
        <w:rPr>
          <w:rFonts w:ascii="Times New Roman" w:eastAsia="Times New Roman" w:hAnsi="Times New Roman" w:cs="Times New Roman"/>
          <w:color w:val="222222"/>
          <w:sz w:val="28"/>
          <w:szCs w:val="28"/>
          <w:highlight w:val="white"/>
        </w:rPr>
        <w:t>nghiệp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hoặc</w:t>
      </w:r>
      <w:proofErr w:type="spellEnd"/>
      <w:r w:rsidRPr="00127ECF">
        <w:rPr>
          <w:rFonts w:ascii="Times New Roman" w:eastAsia="Times New Roman" w:hAnsi="Times New Roman" w:cs="Times New Roman"/>
          <w:color w:val="222222"/>
          <w:sz w:val="28"/>
          <w:szCs w:val="28"/>
          <w:highlight w:val="white"/>
        </w:rPr>
        <w:t xml:space="preserve"> doanh thu (</w:t>
      </w:r>
      <w:proofErr w:type="spellStart"/>
      <w:r w:rsidRPr="00127ECF">
        <w:rPr>
          <w:rFonts w:ascii="Times New Roman" w:eastAsia="Times New Roman" w:hAnsi="Times New Roman" w:cs="Times New Roman"/>
          <w:color w:val="222222"/>
          <w:sz w:val="28"/>
          <w:szCs w:val="28"/>
          <w:highlight w:val="white"/>
        </w:rPr>
        <w:t>với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hộ</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và</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kinh doanh) căn </w:t>
      </w:r>
      <w:proofErr w:type="spellStart"/>
      <w:r w:rsidRPr="00127ECF">
        <w:rPr>
          <w:rFonts w:ascii="Times New Roman" w:eastAsia="Times New Roman" w:hAnsi="Times New Roman" w:cs="Times New Roman"/>
          <w:color w:val="222222"/>
          <w:sz w:val="28"/>
          <w:szCs w:val="28"/>
          <w:highlight w:val="white"/>
        </w:rPr>
        <w:t>cứ</w:t>
      </w:r>
      <w:proofErr w:type="spellEnd"/>
      <w:r w:rsidRPr="00127ECF">
        <w:rPr>
          <w:rFonts w:ascii="Times New Roman" w:eastAsia="Times New Roman" w:hAnsi="Times New Roman" w:cs="Times New Roman"/>
          <w:color w:val="222222"/>
          <w:sz w:val="28"/>
          <w:szCs w:val="28"/>
          <w:highlight w:val="white"/>
        </w:rPr>
        <w:t xml:space="preserve"> theo </w:t>
      </w:r>
      <w:r w:rsidRPr="00127ECF">
        <w:rPr>
          <w:rFonts w:ascii="Times New Roman" w:eastAsia="Times New Roman" w:hAnsi="Times New Roman" w:cs="Times New Roman"/>
          <w:i/>
          <w:color w:val="5B9BD5"/>
          <w:sz w:val="28"/>
          <w:szCs w:val="28"/>
          <w:highlight w:val="white"/>
          <w:u w:val="single"/>
        </w:rPr>
        <w:t xml:space="preserve">Căn </w:t>
      </w:r>
      <w:proofErr w:type="spellStart"/>
      <w:r w:rsidRPr="00127ECF">
        <w:rPr>
          <w:rFonts w:ascii="Times New Roman" w:eastAsia="Times New Roman" w:hAnsi="Times New Roman" w:cs="Times New Roman"/>
          <w:i/>
          <w:color w:val="5B9BD5"/>
          <w:sz w:val="28"/>
          <w:szCs w:val="28"/>
          <w:highlight w:val="white"/>
          <w:u w:val="single"/>
        </w:rPr>
        <w:t>cứ</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Nghị</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định</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số</w:t>
      </w:r>
      <w:proofErr w:type="spellEnd"/>
      <w:r w:rsidRPr="00127ECF">
        <w:rPr>
          <w:rFonts w:ascii="Times New Roman" w:eastAsia="Times New Roman" w:hAnsi="Times New Roman" w:cs="Times New Roman"/>
          <w:i/>
          <w:color w:val="5B9BD5"/>
          <w:sz w:val="28"/>
          <w:szCs w:val="28"/>
          <w:highlight w:val="white"/>
          <w:u w:val="single"/>
        </w:rPr>
        <w:t xml:space="preserve"> 22/2020/NĐ-CP </w:t>
      </w:r>
      <w:proofErr w:type="spellStart"/>
      <w:r w:rsidRPr="00127ECF">
        <w:rPr>
          <w:rFonts w:ascii="Times New Roman" w:eastAsia="Times New Roman" w:hAnsi="Times New Roman" w:cs="Times New Roman"/>
          <w:i/>
          <w:color w:val="5B9BD5"/>
          <w:sz w:val="28"/>
          <w:szCs w:val="28"/>
          <w:highlight w:val="white"/>
          <w:u w:val="single"/>
        </w:rPr>
        <w:t>ngày</w:t>
      </w:r>
      <w:proofErr w:type="spellEnd"/>
      <w:r w:rsidRPr="00127ECF">
        <w:rPr>
          <w:rFonts w:ascii="Times New Roman" w:eastAsia="Times New Roman" w:hAnsi="Times New Roman" w:cs="Times New Roman"/>
          <w:i/>
          <w:color w:val="5B9BD5"/>
          <w:sz w:val="28"/>
          <w:szCs w:val="28"/>
          <w:highlight w:val="white"/>
          <w:u w:val="single"/>
        </w:rPr>
        <w:t xml:space="preserve"> 24 </w:t>
      </w:r>
      <w:proofErr w:type="spellStart"/>
      <w:r w:rsidRPr="00127ECF">
        <w:rPr>
          <w:rFonts w:ascii="Times New Roman" w:eastAsia="Times New Roman" w:hAnsi="Times New Roman" w:cs="Times New Roman"/>
          <w:i/>
          <w:color w:val="5B9BD5"/>
          <w:sz w:val="28"/>
          <w:szCs w:val="28"/>
          <w:highlight w:val="white"/>
          <w:u w:val="single"/>
        </w:rPr>
        <w:t>tháng</w:t>
      </w:r>
      <w:proofErr w:type="spellEnd"/>
      <w:r w:rsidRPr="00127ECF">
        <w:rPr>
          <w:rFonts w:ascii="Times New Roman" w:eastAsia="Times New Roman" w:hAnsi="Times New Roman" w:cs="Times New Roman"/>
          <w:i/>
          <w:color w:val="5B9BD5"/>
          <w:sz w:val="28"/>
          <w:szCs w:val="28"/>
          <w:highlight w:val="white"/>
          <w:u w:val="single"/>
        </w:rPr>
        <w:t xml:space="preserve"> 02 năm 2020</w:t>
      </w:r>
      <w:r w:rsidRPr="00127ECF">
        <w:rPr>
          <w:rFonts w:ascii="Times New Roman" w:eastAsia="Times New Roman" w:hAnsi="Times New Roman" w:cs="Times New Roman"/>
          <w:i/>
          <w:color w:val="5B9BD5"/>
          <w:sz w:val="28"/>
          <w:szCs w:val="28"/>
          <w:highlight w:val="white"/>
        </w:rPr>
        <w:t xml:space="preserve"> </w:t>
      </w:r>
      <w:proofErr w:type="spellStart"/>
      <w:r w:rsidRPr="00127ECF">
        <w:rPr>
          <w:rFonts w:ascii="Times New Roman" w:eastAsia="Times New Roman" w:hAnsi="Times New Roman" w:cs="Times New Roman"/>
          <w:i/>
          <w:color w:val="262626"/>
          <w:sz w:val="28"/>
          <w:szCs w:val="28"/>
          <w:highlight w:val="white"/>
        </w:rPr>
        <w:t>và</w:t>
      </w:r>
      <w:proofErr w:type="spellEnd"/>
      <w:r w:rsidRPr="00127ECF">
        <w:rPr>
          <w:rFonts w:ascii="Times New Roman" w:eastAsia="Times New Roman" w:hAnsi="Times New Roman" w:cs="Times New Roman"/>
          <w:i/>
          <w:color w:val="262626"/>
          <w:sz w:val="28"/>
          <w:szCs w:val="28"/>
          <w:highlight w:val="white"/>
        </w:rPr>
        <w:t xml:space="preserve"> </w:t>
      </w:r>
      <w:proofErr w:type="spellStart"/>
      <w:r w:rsidRPr="00127ECF">
        <w:rPr>
          <w:rFonts w:ascii="Times New Roman" w:eastAsia="Times New Roman" w:hAnsi="Times New Roman" w:cs="Times New Roman"/>
          <w:i/>
          <w:color w:val="5B9BD5"/>
          <w:sz w:val="28"/>
          <w:szCs w:val="28"/>
          <w:highlight w:val="white"/>
          <w:u w:val="single"/>
        </w:rPr>
        <w:t>Nghị</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định</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số</w:t>
      </w:r>
      <w:proofErr w:type="spellEnd"/>
      <w:r w:rsidRPr="00127ECF">
        <w:rPr>
          <w:rFonts w:ascii="Times New Roman" w:eastAsia="Times New Roman" w:hAnsi="Times New Roman" w:cs="Times New Roman"/>
          <w:i/>
          <w:color w:val="5B9BD5"/>
          <w:sz w:val="28"/>
          <w:szCs w:val="28"/>
          <w:highlight w:val="white"/>
          <w:u w:val="single"/>
        </w:rPr>
        <w:t xml:space="preserve"> 139/2016/NĐ-CP </w:t>
      </w:r>
      <w:proofErr w:type="spellStart"/>
      <w:r w:rsidRPr="00127ECF">
        <w:rPr>
          <w:rFonts w:ascii="Times New Roman" w:eastAsia="Times New Roman" w:hAnsi="Times New Roman" w:cs="Times New Roman"/>
          <w:i/>
          <w:color w:val="5B9BD5"/>
          <w:sz w:val="28"/>
          <w:szCs w:val="28"/>
          <w:highlight w:val="white"/>
          <w:u w:val="single"/>
        </w:rPr>
        <w:t>ngày</w:t>
      </w:r>
      <w:proofErr w:type="spellEnd"/>
      <w:r w:rsidRPr="00127ECF">
        <w:rPr>
          <w:rFonts w:ascii="Times New Roman" w:eastAsia="Times New Roman" w:hAnsi="Times New Roman" w:cs="Times New Roman"/>
          <w:i/>
          <w:color w:val="5B9BD5"/>
          <w:sz w:val="28"/>
          <w:szCs w:val="28"/>
          <w:highlight w:val="white"/>
          <w:u w:val="single"/>
        </w:rPr>
        <w:t xml:space="preserve"> 04 </w:t>
      </w:r>
      <w:proofErr w:type="spellStart"/>
      <w:r w:rsidRPr="00127ECF">
        <w:rPr>
          <w:rFonts w:ascii="Times New Roman" w:eastAsia="Times New Roman" w:hAnsi="Times New Roman" w:cs="Times New Roman"/>
          <w:i/>
          <w:color w:val="5B9BD5"/>
          <w:sz w:val="28"/>
          <w:szCs w:val="28"/>
          <w:highlight w:val="white"/>
          <w:u w:val="single"/>
        </w:rPr>
        <w:t>tháng</w:t>
      </w:r>
      <w:proofErr w:type="spellEnd"/>
      <w:r w:rsidRPr="00127ECF">
        <w:rPr>
          <w:rFonts w:ascii="Times New Roman" w:eastAsia="Times New Roman" w:hAnsi="Times New Roman" w:cs="Times New Roman"/>
          <w:i/>
          <w:color w:val="5B9BD5"/>
          <w:sz w:val="28"/>
          <w:szCs w:val="28"/>
          <w:highlight w:val="white"/>
          <w:u w:val="single"/>
        </w:rPr>
        <w:t xml:space="preserve"> 10 năm 2016 </w:t>
      </w:r>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sẽ</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được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miễn</w:t>
      </w:r>
      <w:proofErr w:type="spellEnd"/>
      <w:r w:rsidRPr="00127ECF">
        <w:rPr>
          <w:rFonts w:ascii="Times New Roman" w:eastAsia="Times New Roman" w:hAnsi="Times New Roman" w:cs="Times New Roman"/>
          <w:color w:val="222222"/>
          <w:sz w:val="28"/>
          <w:szCs w:val="28"/>
          <w:highlight w:val="white"/>
        </w:rPr>
        <w:t xml:space="preserve"> năm </w:t>
      </w:r>
      <w:proofErr w:type="spellStart"/>
      <w:r w:rsidRPr="00127ECF">
        <w:rPr>
          <w:rFonts w:ascii="Times New Roman" w:eastAsia="Times New Roman" w:hAnsi="Times New Roman" w:cs="Times New Roman"/>
          <w:color w:val="222222"/>
          <w:sz w:val="28"/>
          <w:szCs w:val="28"/>
          <w:highlight w:val="white"/>
        </w:rPr>
        <w:t>đầu</w:t>
      </w:r>
      <w:proofErr w:type="spellEnd"/>
      <w:r w:rsidRPr="00127ECF">
        <w:rPr>
          <w:rFonts w:ascii="Times New Roman" w:eastAsia="Times New Roman" w:hAnsi="Times New Roman" w:cs="Times New Roman"/>
          <w:color w:val="222222"/>
          <w:sz w:val="28"/>
          <w:szCs w:val="28"/>
          <w:highlight w:val="white"/>
        </w:rPr>
        <w:t xml:space="preserve"> khi </w:t>
      </w:r>
      <w:proofErr w:type="spellStart"/>
      <w:r w:rsidRPr="00127ECF">
        <w:rPr>
          <w:rFonts w:ascii="Times New Roman" w:eastAsia="Times New Roman" w:hAnsi="Times New Roman" w:cs="Times New Roman"/>
          <w:color w:val="222222"/>
          <w:sz w:val="28"/>
          <w:szCs w:val="28"/>
          <w:highlight w:val="white"/>
        </w:rPr>
        <w:t>tổ</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chức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hoặc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w:t>
      </w:r>
      <w:proofErr w:type="spellStart"/>
      <w:r w:rsidRPr="00127ECF">
        <w:rPr>
          <w:rFonts w:ascii="Times New Roman" w:eastAsia="Times New Roman" w:hAnsi="Times New Roman" w:cs="Times New Roman"/>
          <w:color w:val="222222"/>
          <w:sz w:val="28"/>
          <w:szCs w:val="28"/>
          <w:highlight w:val="white"/>
        </w:rPr>
        <w:t>lần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đầu</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thành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lập</w:t>
      </w:r>
      <w:proofErr w:type="spellEnd"/>
      <w:r w:rsidRPr="00127ECF">
        <w:rPr>
          <w:rFonts w:ascii="Times New Roman" w:eastAsia="Times New Roman" w:hAnsi="Times New Roman" w:cs="Times New Roman"/>
          <w:color w:val="222222"/>
          <w:sz w:val="28"/>
          <w:szCs w:val="28"/>
          <w:highlight w:val="white"/>
        </w:rPr>
        <w:t xml:space="preserve"> doanh </w:t>
      </w:r>
      <w:proofErr w:type="spellStart"/>
      <w:r w:rsidRPr="00127ECF">
        <w:rPr>
          <w:rFonts w:ascii="Times New Roman" w:eastAsia="Times New Roman" w:hAnsi="Times New Roman" w:cs="Times New Roman"/>
          <w:color w:val="222222"/>
          <w:sz w:val="28"/>
          <w:szCs w:val="28"/>
          <w:highlight w:val="white"/>
        </w:rPr>
        <w:t>nghiệp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mới</w:t>
      </w:r>
      <w:proofErr w:type="spellEnd"/>
      <w:r w:rsidRPr="00127ECF">
        <w:rPr>
          <w:rFonts w:ascii="Times New Roman" w:eastAsia="Times New Roman" w:hAnsi="Times New Roman" w:cs="Times New Roman"/>
          <w:color w:val="222222"/>
          <w:sz w:val="28"/>
          <w:szCs w:val="28"/>
          <w:highlight w:val="white"/>
        </w:rPr>
        <w:t xml:space="preserve">). </w:t>
      </w:r>
    </w:p>
    <w:p w14:paraId="1B236492" w14:textId="77777777" w:rsidR="00DF21F4" w:rsidRPr="00127ECF" w:rsidRDefault="009E7086" w:rsidP="000823CE">
      <w:pPr>
        <w:numPr>
          <w:ilvl w:val="0"/>
          <w:numId w:val="41"/>
        </w:numPr>
        <w:shd w:val="clear" w:color="auto" w:fill="FFFFFF"/>
        <w:spacing w:after="0" w:line="360" w:lineRule="auto"/>
        <w:ind w:left="360"/>
        <w:rPr>
          <w:rFonts w:ascii="Times New Roman" w:eastAsia="Times New Roman" w:hAnsi="Times New Roman" w:cs="Times New Roman"/>
          <w:color w:val="222222"/>
          <w:sz w:val="28"/>
          <w:szCs w:val="28"/>
          <w:highlight w:val="white"/>
        </w:rPr>
      </w:pPr>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w:t>
      </w:r>
      <w:proofErr w:type="spellStart"/>
      <w:r w:rsidRPr="00127ECF">
        <w:rPr>
          <w:rFonts w:ascii="Times New Roman" w:eastAsia="Times New Roman" w:hAnsi="Times New Roman" w:cs="Times New Roman"/>
          <w:color w:val="222222"/>
          <w:sz w:val="28"/>
          <w:szCs w:val="28"/>
          <w:highlight w:val="white"/>
        </w:rPr>
        <w:t>nhóm</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w:t>
      </w:r>
      <w:proofErr w:type="spellStart"/>
      <w:r w:rsidRPr="00127ECF">
        <w:rPr>
          <w:rFonts w:ascii="Times New Roman" w:eastAsia="Times New Roman" w:hAnsi="Times New Roman" w:cs="Times New Roman"/>
          <w:color w:val="222222"/>
          <w:sz w:val="28"/>
          <w:szCs w:val="28"/>
          <w:highlight w:val="white"/>
        </w:rPr>
        <w:t>hộ</w:t>
      </w:r>
      <w:proofErr w:type="spellEnd"/>
      <w:r w:rsidRPr="00127ECF">
        <w:rPr>
          <w:rFonts w:ascii="Times New Roman" w:eastAsia="Times New Roman" w:hAnsi="Times New Roman" w:cs="Times New Roman"/>
          <w:color w:val="222222"/>
          <w:sz w:val="28"/>
          <w:szCs w:val="28"/>
          <w:highlight w:val="white"/>
        </w:rPr>
        <w:t xml:space="preserve"> gia </w:t>
      </w:r>
      <w:proofErr w:type="spellStart"/>
      <w:r w:rsidRPr="00127ECF">
        <w:rPr>
          <w:rFonts w:ascii="Times New Roman" w:eastAsia="Times New Roman" w:hAnsi="Times New Roman" w:cs="Times New Roman"/>
          <w:color w:val="222222"/>
          <w:sz w:val="28"/>
          <w:szCs w:val="28"/>
          <w:highlight w:val="white"/>
        </w:rPr>
        <w:t>đình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có</w:t>
      </w:r>
      <w:proofErr w:type="spellEnd"/>
      <w:r w:rsidRPr="00127ECF">
        <w:rPr>
          <w:rFonts w:ascii="Times New Roman" w:eastAsia="Times New Roman" w:hAnsi="Times New Roman" w:cs="Times New Roman"/>
          <w:color w:val="222222"/>
          <w:sz w:val="28"/>
          <w:szCs w:val="28"/>
          <w:highlight w:val="white"/>
        </w:rPr>
        <w:t xml:space="preserve"> doanh thu trên 500 </w:t>
      </w:r>
      <w:proofErr w:type="spellStart"/>
      <w:r w:rsidRPr="00127ECF">
        <w:rPr>
          <w:rFonts w:ascii="Times New Roman" w:eastAsia="Times New Roman" w:hAnsi="Times New Roman" w:cs="Times New Roman"/>
          <w:color w:val="222222"/>
          <w:sz w:val="28"/>
          <w:szCs w:val="28"/>
          <w:highlight w:val="white"/>
        </w:rPr>
        <w:t>triệu</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đồng</w:t>
      </w:r>
      <w:proofErr w:type="spellEnd"/>
      <w:r w:rsidRPr="00127ECF">
        <w:rPr>
          <w:rFonts w:ascii="Times New Roman" w:eastAsia="Times New Roman" w:hAnsi="Times New Roman" w:cs="Times New Roman"/>
          <w:color w:val="222222"/>
          <w:sz w:val="28"/>
          <w:szCs w:val="28"/>
          <w:highlight w:val="white"/>
        </w:rPr>
        <w:t>/năm: 1.000.000 (</w:t>
      </w:r>
      <w:proofErr w:type="spellStart"/>
      <w:r w:rsidRPr="00127ECF">
        <w:rPr>
          <w:rFonts w:ascii="Times New Roman" w:eastAsia="Times New Roman" w:hAnsi="Times New Roman" w:cs="Times New Roman"/>
          <w:color w:val="222222"/>
          <w:sz w:val="28"/>
          <w:szCs w:val="28"/>
          <w:highlight w:val="white"/>
        </w:rPr>
        <w:t>một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triệu</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đồng</w:t>
      </w:r>
      <w:proofErr w:type="spellEnd"/>
      <w:r w:rsidRPr="00127ECF">
        <w:rPr>
          <w:rFonts w:ascii="Times New Roman" w:eastAsia="Times New Roman" w:hAnsi="Times New Roman" w:cs="Times New Roman"/>
          <w:color w:val="222222"/>
          <w:sz w:val="28"/>
          <w:szCs w:val="28"/>
          <w:highlight w:val="white"/>
        </w:rPr>
        <w:t>/năm;</w:t>
      </w:r>
    </w:p>
    <w:p w14:paraId="37D5FB06" w14:textId="77777777" w:rsidR="00DF21F4" w:rsidRPr="00127ECF" w:rsidRDefault="009E7086" w:rsidP="000823CE">
      <w:pPr>
        <w:numPr>
          <w:ilvl w:val="0"/>
          <w:numId w:val="41"/>
        </w:numPr>
        <w:shd w:val="clear" w:color="auto" w:fill="FFFFFF"/>
        <w:spacing w:after="0" w:line="360" w:lineRule="auto"/>
        <w:ind w:left="360"/>
        <w:rPr>
          <w:rFonts w:ascii="Times New Roman" w:eastAsia="Times New Roman" w:hAnsi="Times New Roman" w:cs="Times New Roman"/>
          <w:color w:val="222222"/>
          <w:sz w:val="28"/>
          <w:szCs w:val="28"/>
          <w:highlight w:val="white"/>
        </w:rPr>
      </w:pPr>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w:t>
      </w:r>
      <w:proofErr w:type="spellStart"/>
      <w:r w:rsidRPr="00127ECF">
        <w:rPr>
          <w:rFonts w:ascii="Times New Roman" w:eastAsia="Times New Roman" w:hAnsi="Times New Roman" w:cs="Times New Roman"/>
          <w:color w:val="222222"/>
          <w:sz w:val="28"/>
          <w:szCs w:val="28"/>
          <w:highlight w:val="white"/>
        </w:rPr>
        <w:t>nhóm</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w:t>
      </w:r>
      <w:proofErr w:type="spellStart"/>
      <w:r w:rsidRPr="00127ECF">
        <w:rPr>
          <w:rFonts w:ascii="Times New Roman" w:eastAsia="Times New Roman" w:hAnsi="Times New Roman" w:cs="Times New Roman"/>
          <w:color w:val="222222"/>
          <w:sz w:val="28"/>
          <w:szCs w:val="28"/>
          <w:highlight w:val="white"/>
        </w:rPr>
        <w:t>hộ</w:t>
      </w:r>
      <w:proofErr w:type="spellEnd"/>
      <w:r w:rsidRPr="00127ECF">
        <w:rPr>
          <w:rFonts w:ascii="Times New Roman" w:eastAsia="Times New Roman" w:hAnsi="Times New Roman" w:cs="Times New Roman"/>
          <w:color w:val="222222"/>
          <w:sz w:val="28"/>
          <w:szCs w:val="28"/>
          <w:highlight w:val="white"/>
        </w:rPr>
        <w:t xml:space="preserve"> gia </w:t>
      </w:r>
      <w:proofErr w:type="spellStart"/>
      <w:r w:rsidRPr="00127ECF">
        <w:rPr>
          <w:rFonts w:ascii="Times New Roman" w:eastAsia="Times New Roman" w:hAnsi="Times New Roman" w:cs="Times New Roman"/>
          <w:color w:val="222222"/>
          <w:sz w:val="28"/>
          <w:szCs w:val="28"/>
          <w:highlight w:val="white"/>
        </w:rPr>
        <w:t>đình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có</w:t>
      </w:r>
      <w:proofErr w:type="spellEnd"/>
      <w:r w:rsidRPr="00127ECF">
        <w:rPr>
          <w:rFonts w:ascii="Times New Roman" w:eastAsia="Times New Roman" w:hAnsi="Times New Roman" w:cs="Times New Roman"/>
          <w:color w:val="222222"/>
          <w:sz w:val="28"/>
          <w:szCs w:val="28"/>
          <w:highlight w:val="white"/>
        </w:rPr>
        <w:t xml:space="preserve"> doanh thu trên 300 </w:t>
      </w:r>
      <w:proofErr w:type="spellStart"/>
      <w:r w:rsidRPr="00127ECF">
        <w:rPr>
          <w:rFonts w:ascii="Times New Roman" w:eastAsia="Times New Roman" w:hAnsi="Times New Roman" w:cs="Times New Roman"/>
          <w:color w:val="222222"/>
          <w:sz w:val="28"/>
          <w:szCs w:val="28"/>
          <w:highlight w:val="white"/>
        </w:rPr>
        <w:t>đến</w:t>
      </w:r>
      <w:proofErr w:type="spellEnd"/>
      <w:r w:rsidRPr="00127ECF">
        <w:rPr>
          <w:rFonts w:ascii="Times New Roman" w:eastAsia="Times New Roman" w:hAnsi="Times New Roman" w:cs="Times New Roman"/>
          <w:color w:val="222222"/>
          <w:sz w:val="28"/>
          <w:szCs w:val="28"/>
          <w:highlight w:val="white"/>
        </w:rPr>
        <w:t xml:space="preserve"> 500 </w:t>
      </w:r>
      <w:proofErr w:type="spellStart"/>
      <w:r w:rsidRPr="00127ECF">
        <w:rPr>
          <w:rFonts w:ascii="Times New Roman" w:eastAsia="Times New Roman" w:hAnsi="Times New Roman" w:cs="Times New Roman"/>
          <w:color w:val="222222"/>
          <w:sz w:val="28"/>
          <w:szCs w:val="28"/>
          <w:highlight w:val="white"/>
        </w:rPr>
        <w:t>triệu</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đồng</w:t>
      </w:r>
      <w:proofErr w:type="spellEnd"/>
      <w:r w:rsidRPr="00127ECF">
        <w:rPr>
          <w:rFonts w:ascii="Times New Roman" w:eastAsia="Times New Roman" w:hAnsi="Times New Roman" w:cs="Times New Roman"/>
          <w:color w:val="222222"/>
          <w:sz w:val="28"/>
          <w:szCs w:val="28"/>
          <w:highlight w:val="white"/>
        </w:rPr>
        <w:t xml:space="preserve">/năm: 500.000 (năm trăm </w:t>
      </w:r>
      <w:proofErr w:type="spellStart"/>
      <w:r w:rsidRPr="00127ECF">
        <w:rPr>
          <w:rFonts w:ascii="Times New Roman" w:eastAsia="Times New Roman" w:hAnsi="Times New Roman" w:cs="Times New Roman"/>
          <w:color w:val="222222"/>
          <w:sz w:val="28"/>
          <w:szCs w:val="28"/>
          <w:highlight w:val="white"/>
        </w:rPr>
        <w:t>nghìn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đồng</w:t>
      </w:r>
      <w:proofErr w:type="spellEnd"/>
      <w:r w:rsidRPr="00127ECF">
        <w:rPr>
          <w:rFonts w:ascii="Times New Roman" w:eastAsia="Times New Roman" w:hAnsi="Times New Roman" w:cs="Times New Roman"/>
          <w:color w:val="222222"/>
          <w:sz w:val="28"/>
          <w:szCs w:val="28"/>
          <w:highlight w:val="white"/>
        </w:rPr>
        <w:t>/năm;</w:t>
      </w:r>
    </w:p>
    <w:p w14:paraId="270BE1AF" w14:textId="77777777" w:rsidR="00DF21F4" w:rsidRPr="00127ECF" w:rsidRDefault="009E7086" w:rsidP="000823CE">
      <w:pPr>
        <w:numPr>
          <w:ilvl w:val="0"/>
          <w:numId w:val="41"/>
        </w:numPr>
        <w:shd w:val="clear" w:color="auto" w:fill="FFFFFF"/>
        <w:spacing w:after="0" w:line="360" w:lineRule="auto"/>
        <w:ind w:left="360"/>
        <w:rPr>
          <w:rFonts w:ascii="Times New Roman" w:eastAsia="Times New Roman" w:hAnsi="Times New Roman" w:cs="Times New Roman"/>
          <w:color w:val="222222"/>
          <w:sz w:val="28"/>
          <w:szCs w:val="28"/>
          <w:highlight w:val="white"/>
        </w:rPr>
      </w:pP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w:t>
      </w:r>
      <w:proofErr w:type="spellStart"/>
      <w:r w:rsidRPr="00127ECF">
        <w:rPr>
          <w:rFonts w:ascii="Times New Roman" w:eastAsia="Times New Roman" w:hAnsi="Times New Roman" w:cs="Times New Roman"/>
          <w:color w:val="222222"/>
          <w:sz w:val="28"/>
          <w:szCs w:val="28"/>
          <w:highlight w:val="white"/>
        </w:rPr>
        <w:t>nhóm</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w:t>
      </w:r>
      <w:proofErr w:type="spellStart"/>
      <w:r w:rsidRPr="00127ECF">
        <w:rPr>
          <w:rFonts w:ascii="Times New Roman" w:eastAsia="Times New Roman" w:hAnsi="Times New Roman" w:cs="Times New Roman"/>
          <w:color w:val="222222"/>
          <w:sz w:val="28"/>
          <w:szCs w:val="28"/>
          <w:highlight w:val="white"/>
        </w:rPr>
        <w:t>hộ</w:t>
      </w:r>
      <w:proofErr w:type="spellEnd"/>
      <w:r w:rsidRPr="00127ECF">
        <w:rPr>
          <w:rFonts w:ascii="Times New Roman" w:eastAsia="Times New Roman" w:hAnsi="Times New Roman" w:cs="Times New Roman"/>
          <w:color w:val="222222"/>
          <w:sz w:val="28"/>
          <w:szCs w:val="28"/>
          <w:highlight w:val="white"/>
        </w:rPr>
        <w:t xml:space="preserve"> gia </w:t>
      </w:r>
      <w:proofErr w:type="spellStart"/>
      <w:r w:rsidRPr="00127ECF">
        <w:rPr>
          <w:rFonts w:ascii="Times New Roman" w:eastAsia="Times New Roman" w:hAnsi="Times New Roman" w:cs="Times New Roman"/>
          <w:color w:val="222222"/>
          <w:sz w:val="28"/>
          <w:szCs w:val="28"/>
          <w:highlight w:val="white"/>
        </w:rPr>
        <w:t>đình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có</w:t>
      </w:r>
      <w:proofErr w:type="spellEnd"/>
      <w:r w:rsidRPr="00127ECF">
        <w:rPr>
          <w:rFonts w:ascii="Times New Roman" w:eastAsia="Times New Roman" w:hAnsi="Times New Roman" w:cs="Times New Roman"/>
          <w:color w:val="222222"/>
          <w:sz w:val="28"/>
          <w:szCs w:val="28"/>
          <w:highlight w:val="white"/>
        </w:rPr>
        <w:t xml:space="preserve"> doanh thu trên 100 </w:t>
      </w:r>
      <w:proofErr w:type="spellStart"/>
      <w:r w:rsidRPr="00127ECF">
        <w:rPr>
          <w:rFonts w:ascii="Times New Roman" w:eastAsia="Times New Roman" w:hAnsi="Times New Roman" w:cs="Times New Roman"/>
          <w:color w:val="222222"/>
          <w:sz w:val="28"/>
          <w:szCs w:val="28"/>
          <w:highlight w:val="white"/>
        </w:rPr>
        <w:t>đến</w:t>
      </w:r>
      <w:proofErr w:type="spellEnd"/>
      <w:r w:rsidRPr="00127ECF">
        <w:rPr>
          <w:rFonts w:ascii="Times New Roman" w:eastAsia="Times New Roman" w:hAnsi="Times New Roman" w:cs="Times New Roman"/>
          <w:color w:val="222222"/>
          <w:sz w:val="28"/>
          <w:szCs w:val="28"/>
          <w:highlight w:val="white"/>
        </w:rPr>
        <w:t xml:space="preserve"> 300 </w:t>
      </w:r>
      <w:proofErr w:type="spellStart"/>
      <w:r w:rsidRPr="00127ECF">
        <w:rPr>
          <w:rFonts w:ascii="Times New Roman" w:eastAsia="Times New Roman" w:hAnsi="Times New Roman" w:cs="Times New Roman"/>
          <w:color w:val="222222"/>
          <w:sz w:val="28"/>
          <w:szCs w:val="28"/>
          <w:highlight w:val="white"/>
        </w:rPr>
        <w:t>triệu</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đồng</w:t>
      </w:r>
      <w:proofErr w:type="spellEnd"/>
      <w:r w:rsidRPr="00127ECF">
        <w:rPr>
          <w:rFonts w:ascii="Times New Roman" w:eastAsia="Times New Roman" w:hAnsi="Times New Roman" w:cs="Times New Roman"/>
          <w:color w:val="222222"/>
          <w:sz w:val="28"/>
          <w:szCs w:val="28"/>
          <w:highlight w:val="white"/>
        </w:rPr>
        <w:t xml:space="preserve">/năm: 300.000 (ba trăm </w:t>
      </w:r>
      <w:proofErr w:type="spellStart"/>
      <w:r w:rsidRPr="00127ECF">
        <w:rPr>
          <w:rFonts w:ascii="Times New Roman" w:eastAsia="Times New Roman" w:hAnsi="Times New Roman" w:cs="Times New Roman"/>
          <w:color w:val="222222"/>
          <w:sz w:val="28"/>
          <w:szCs w:val="28"/>
          <w:highlight w:val="white"/>
        </w:rPr>
        <w:t>nghìn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đồng</w:t>
      </w:r>
      <w:proofErr w:type="spellEnd"/>
      <w:r w:rsidRPr="00127ECF">
        <w:rPr>
          <w:rFonts w:ascii="Times New Roman" w:eastAsia="Times New Roman" w:hAnsi="Times New Roman" w:cs="Times New Roman"/>
          <w:color w:val="222222"/>
          <w:sz w:val="28"/>
          <w:szCs w:val="28"/>
          <w:highlight w:val="white"/>
        </w:rPr>
        <w:t>/năm.</w:t>
      </w:r>
    </w:p>
    <w:p w14:paraId="0DDDBB83" w14:textId="77777777" w:rsidR="00DF21F4" w:rsidRPr="00127ECF" w:rsidRDefault="009E7086" w:rsidP="000823CE">
      <w:pPr>
        <w:numPr>
          <w:ilvl w:val="0"/>
          <w:numId w:val="17"/>
        </w:numPr>
        <w:pBdr>
          <w:bottom w:val="none" w:sz="0" w:space="0" w:color="000000"/>
        </w:pBdr>
        <w:shd w:val="clear" w:color="auto" w:fill="FFFFFF"/>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sz w:val="28"/>
          <w:szCs w:val="28"/>
        </w:rPr>
        <w:t>Thuế</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giá</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trị</w:t>
      </w:r>
      <w:proofErr w:type="spellEnd"/>
      <w:r w:rsidRPr="00127ECF">
        <w:rPr>
          <w:rFonts w:ascii="Times New Roman" w:eastAsia="Times New Roman" w:hAnsi="Times New Roman" w:cs="Times New Roman"/>
          <w:b/>
          <w:sz w:val="28"/>
          <w:szCs w:val="28"/>
        </w:rPr>
        <w:t xml:space="preserve"> gia tăng:</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giá</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trị</w:t>
      </w:r>
      <w:proofErr w:type="spellEnd"/>
      <w:r w:rsidRPr="00127ECF">
        <w:rPr>
          <w:rFonts w:ascii="Times New Roman" w:eastAsia="Times New Roman" w:hAnsi="Times New Roman" w:cs="Times New Roman"/>
          <w:color w:val="222222"/>
          <w:sz w:val="28"/>
          <w:szCs w:val="28"/>
          <w:highlight w:val="white"/>
        </w:rPr>
        <w:t xml:space="preserve"> gia tăng (GTGT) </w:t>
      </w:r>
      <w:proofErr w:type="spellStart"/>
      <w:r w:rsidRPr="00127ECF">
        <w:rPr>
          <w:rFonts w:ascii="Times New Roman" w:eastAsia="Times New Roman" w:hAnsi="Times New Roman" w:cs="Times New Roman"/>
          <w:color w:val="222222"/>
          <w:sz w:val="28"/>
          <w:szCs w:val="28"/>
          <w:highlight w:val="white"/>
        </w:rPr>
        <w:t>là</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loại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gián</w:t>
      </w:r>
      <w:proofErr w:type="spellEnd"/>
      <w:r w:rsidRPr="00127ECF">
        <w:rPr>
          <w:rFonts w:ascii="Times New Roman" w:eastAsia="Times New Roman" w:hAnsi="Times New Roman" w:cs="Times New Roman"/>
          <w:color w:val="222222"/>
          <w:sz w:val="28"/>
          <w:szCs w:val="28"/>
          <w:highlight w:val="white"/>
        </w:rPr>
        <w:t xml:space="preserve"> thu, </w:t>
      </w:r>
      <w:proofErr w:type="spellStart"/>
      <w:r w:rsidRPr="00127ECF">
        <w:rPr>
          <w:rFonts w:ascii="Times New Roman" w:eastAsia="Times New Roman" w:hAnsi="Times New Roman" w:cs="Times New Roman"/>
          <w:color w:val="222222"/>
          <w:sz w:val="28"/>
          <w:szCs w:val="28"/>
          <w:highlight w:val="white"/>
        </w:rPr>
        <w:t>được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tính</w:t>
      </w:r>
      <w:proofErr w:type="spellEnd"/>
      <w:r w:rsidRPr="00127ECF">
        <w:rPr>
          <w:rFonts w:ascii="Times New Roman" w:eastAsia="Times New Roman" w:hAnsi="Times New Roman" w:cs="Times New Roman"/>
          <w:color w:val="222222"/>
          <w:sz w:val="28"/>
          <w:szCs w:val="28"/>
          <w:highlight w:val="white"/>
        </w:rPr>
        <w:t xml:space="preserve"> trên </w:t>
      </w:r>
      <w:proofErr w:type="spellStart"/>
      <w:r w:rsidRPr="00127ECF">
        <w:rPr>
          <w:rFonts w:ascii="Times New Roman" w:eastAsia="Times New Roman" w:hAnsi="Times New Roman" w:cs="Times New Roman"/>
          <w:color w:val="222222"/>
          <w:sz w:val="28"/>
          <w:szCs w:val="28"/>
          <w:highlight w:val="white"/>
        </w:rPr>
        <w:t>giá</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trị</w:t>
      </w:r>
      <w:proofErr w:type="spellEnd"/>
      <w:r w:rsidRPr="00127ECF">
        <w:rPr>
          <w:rFonts w:ascii="Times New Roman" w:eastAsia="Times New Roman" w:hAnsi="Times New Roman" w:cs="Times New Roman"/>
          <w:color w:val="222222"/>
          <w:sz w:val="28"/>
          <w:szCs w:val="28"/>
          <w:highlight w:val="white"/>
        </w:rPr>
        <w:t xml:space="preserve"> gia tăng thêm </w:t>
      </w:r>
      <w:proofErr w:type="spellStart"/>
      <w:r w:rsidRPr="00127ECF">
        <w:rPr>
          <w:rFonts w:ascii="Times New Roman" w:eastAsia="Times New Roman" w:hAnsi="Times New Roman" w:cs="Times New Roman"/>
          <w:color w:val="222222"/>
          <w:sz w:val="28"/>
          <w:szCs w:val="28"/>
          <w:highlight w:val="white"/>
        </w:rPr>
        <w:t>của</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hàng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hoá</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dịch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vụ</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mà</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người</w:t>
      </w:r>
      <w:proofErr w:type="spellEnd"/>
      <w:r w:rsidRPr="00127ECF">
        <w:rPr>
          <w:rFonts w:ascii="Times New Roman" w:eastAsia="Times New Roman" w:hAnsi="Times New Roman" w:cs="Times New Roman"/>
          <w:color w:val="222222"/>
          <w:sz w:val="28"/>
          <w:szCs w:val="28"/>
          <w:highlight w:val="white"/>
        </w:rPr>
        <w:t xml:space="preserve"> tiêu </w:t>
      </w:r>
      <w:proofErr w:type="spellStart"/>
      <w:r w:rsidRPr="00127ECF">
        <w:rPr>
          <w:rFonts w:ascii="Times New Roman" w:eastAsia="Times New Roman" w:hAnsi="Times New Roman" w:cs="Times New Roman"/>
          <w:color w:val="222222"/>
          <w:sz w:val="28"/>
          <w:szCs w:val="28"/>
          <w:highlight w:val="white"/>
        </w:rPr>
        <w:t>dùng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phải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trả</w:t>
      </w:r>
      <w:proofErr w:type="spellEnd"/>
      <w:r w:rsidRPr="00127ECF">
        <w:rPr>
          <w:rFonts w:ascii="Times New Roman" w:eastAsia="Times New Roman" w:hAnsi="Times New Roman" w:cs="Times New Roman"/>
          <w:color w:val="222222"/>
          <w:sz w:val="28"/>
          <w:szCs w:val="28"/>
          <w:highlight w:val="white"/>
        </w:rPr>
        <w:t xml:space="preserve"> khi mua </w:t>
      </w:r>
      <w:proofErr w:type="spellStart"/>
      <w:r w:rsidRPr="00127ECF">
        <w:rPr>
          <w:rFonts w:ascii="Times New Roman" w:eastAsia="Times New Roman" w:hAnsi="Times New Roman" w:cs="Times New Roman"/>
          <w:color w:val="222222"/>
          <w:sz w:val="28"/>
          <w:szCs w:val="28"/>
          <w:highlight w:val="white"/>
        </w:rPr>
        <w:t>bán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sử</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dụng</w:t>
      </w:r>
      <w:proofErr w:type="spellEnd"/>
      <w:r w:rsidRPr="00127ECF">
        <w:rPr>
          <w:rFonts w:ascii="Times New Roman" w:eastAsia="Times New Roman" w:hAnsi="Times New Roman" w:cs="Times New Roman"/>
          <w:color w:val="222222"/>
          <w:sz w:val="28"/>
          <w:szCs w:val="28"/>
          <w:highlight w:val="white"/>
        </w:rPr>
        <w:t xml:space="preserve"> căn </w:t>
      </w:r>
      <w:proofErr w:type="spellStart"/>
      <w:r w:rsidRPr="00127ECF">
        <w:rPr>
          <w:rFonts w:ascii="Times New Roman" w:eastAsia="Times New Roman" w:hAnsi="Times New Roman" w:cs="Times New Roman"/>
          <w:color w:val="222222"/>
          <w:sz w:val="28"/>
          <w:szCs w:val="28"/>
          <w:highlight w:val="white"/>
        </w:rPr>
        <w:t>cứ</w:t>
      </w:r>
      <w:proofErr w:type="spellEnd"/>
      <w:r w:rsidRPr="00127ECF">
        <w:rPr>
          <w:rFonts w:ascii="Times New Roman" w:eastAsia="Times New Roman" w:hAnsi="Times New Roman" w:cs="Times New Roman"/>
          <w:color w:val="222222"/>
          <w:sz w:val="28"/>
          <w:szCs w:val="28"/>
          <w:highlight w:val="white"/>
        </w:rPr>
        <w:t xml:space="preserve"> theo </w:t>
      </w:r>
      <w:proofErr w:type="spellStart"/>
      <w:r w:rsidRPr="00127ECF">
        <w:rPr>
          <w:rFonts w:ascii="Times New Roman" w:eastAsia="Times New Roman" w:hAnsi="Times New Roman" w:cs="Times New Roman"/>
          <w:i/>
          <w:color w:val="5B9BD5"/>
          <w:sz w:val="28"/>
          <w:szCs w:val="28"/>
          <w:highlight w:val="white"/>
          <w:u w:val="single"/>
        </w:rPr>
        <w:t>Luật</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thuế</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giá</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trị</w:t>
      </w:r>
      <w:proofErr w:type="spellEnd"/>
      <w:r w:rsidRPr="00127ECF">
        <w:rPr>
          <w:rFonts w:ascii="Times New Roman" w:eastAsia="Times New Roman" w:hAnsi="Times New Roman" w:cs="Times New Roman"/>
          <w:i/>
          <w:color w:val="5B9BD5"/>
          <w:sz w:val="28"/>
          <w:szCs w:val="28"/>
          <w:highlight w:val="white"/>
          <w:u w:val="single"/>
        </w:rPr>
        <w:t xml:space="preserve"> gia tăng số 13/2008/QH12 </w:t>
      </w:r>
      <w:proofErr w:type="spellStart"/>
      <w:r w:rsidRPr="00127ECF">
        <w:rPr>
          <w:rFonts w:ascii="Times New Roman" w:eastAsia="Times New Roman" w:hAnsi="Times New Roman" w:cs="Times New Roman"/>
          <w:i/>
          <w:color w:val="5B9BD5"/>
          <w:sz w:val="28"/>
          <w:szCs w:val="28"/>
          <w:highlight w:val="white"/>
          <w:u w:val="single"/>
        </w:rPr>
        <w:t>đã</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được</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sửa</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đổi</w:t>
      </w:r>
      <w:proofErr w:type="spellEnd"/>
    </w:p>
    <w:p w14:paraId="5E340A9B" w14:textId="30CAF273" w:rsidR="00DF21F4" w:rsidRPr="00DD5358" w:rsidRDefault="009E7086" w:rsidP="000823CE">
      <w:pPr>
        <w:numPr>
          <w:ilvl w:val="0"/>
          <w:numId w:val="45"/>
        </w:numPr>
        <w:pBdr>
          <w:bottom w:val="none" w:sz="0" w:space="0" w:color="000000"/>
        </w:pBdr>
        <w:shd w:val="clear" w:color="auto" w:fill="FFFFFF"/>
        <w:spacing w:after="0" w:line="360" w:lineRule="auto"/>
        <w:ind w:left="360"/>
        <w:rPr>
          <w:rFonts w:ascii="Times New Roman" w:eastAsia="Times New Roman" w:hAnsi="Times New Roman" w:cs="Times New Roman"/>
          <w:color w:val="262626"/>
          <w:sz w:val="28"/>
          <w:szCs w:val="28"/>
          <w:highlight w:val="white"/>
        </w:rPr>
      </w:pPr>
      <w:proofErr w:type="spellStart"/>
      <w:r w:rsidRPr="00127ECF">
        <w:rPr>
          <w:rFonts w:ascii="Times New Roman" w:eastAsia="Times New Roman" w:hAnsi="Times New Roman" w:cs="Times New Roman"/>
          <w:color w:val="262626"/>
          <w:sz w:val="28"/>
          <w:szCs w:val="28"/>
          <w:highlight w:val="white"/>
        </w:rPr>
        <w:t>Số</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thuế</w:t>
      </w:r>
      <w:proofErr w:type="spellEnd"/>
      <w:r w:rsidRPr="00127ECF">
        <w:rPr>
          <w:rFonts w:ascii="Times New Roman" w:eastAsia="Times New Roman" w:hAnsi="Times New Roman" w:cs="Times New Roman"/>
          <w:color w:val="262626"/>
          <w:sz w:val="28"/>
          <w:szCs w:val="28"/>
          <w:highlight w:val="white"/>
        </w:rPr>
        <w:t xml:space="preserve"> GTGT </w:t>
      </w:r>
      <w:proofErr w:type="spellStart"/>
      <w:r w:rsidRPr="00127ECF">
        <w:rPr>
          <w:rFonts w:ascii="Times New Roman" w:eastAsia="Times New Roman" w:hAnsi="Times New Roman" w:cs="Times New Roman"/>
          <w:color w:val="262626"/>
          <w:sz w:val="28"/>
          <w:szCs w:val="28"/>
          <w:highlight w:val="white"/>
        </w:rPr>
        <w:t>phải</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nộp</w:t>
      </w:r>
      <w:proofErr w:type="spellEnd"/>
      <w:r w:rsidRPr="00127ECF">
        <w:rPr>
          <w:rFonts w:ascii="Times New Roman" w:eastAsia="Times New Roman" w:hAnsi="Times New Roman" w:cs="Times New Roman"/>
          <w:color w:val="262626"/>
          <w:sz w:val="28"/>
          <w:szCs w:val="28"/>
          <w:highlight w:val="white"/>
        </w:rPr>
        <w:t xml:space="preserve"> = Doanh thu </w:t>
      </w:r>
      <w:proofErr w:type="spellStart"/>
      <w:r w:rsidRPr="00127ECF">
        <w:rPr>
          <w:rFonts w:ascii="Times New Roman" w:eastAsia="Times New Roman" w:hAnsi="Times New Roman" w:cs="Times New Roman"/>
          <w:color w:val="262626"/>
          <w:sz w:val="28"/>
          <w:szCs w:val="28"/>
          <w:highlight w:val="white"/>
        </w:rPr>
        <w:t>tính</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thuế</w:t>
      </w:r>
      <w:proofErr w:type="spellEnd"/>
      <w:r w:rsidRPr="00127ECF">
        <w:rPr>
          <w:rFonts w:ascii="Times New Roman" w:eastAsia="Times New Roman" w:hAnsi="Times New Roman" w:cs="Times New Roman"/>
          <w:color w:val="262626"/>
          <w:sz w:val="28"/>
          <w:szCs w:val="28"/>
          <w:highlight w:val="white"/>
        </w:rPr>
        <w:t xml:space="preserve"> GTGT x </w:t>
      </w:r>
      <w:proofErr w:type="spellStart"/>
      <w:r w:rsidRPr="00127ECF">
        <w:rPr>
          <w:rFonts w:ascii="Times New Roman" w:eastAsia="Times New Roman" w:hAnsi="Times New Roman" w:cs="Times New Roman"/>
          <w:color w:val="262626"/>
          <w:sz w:val="28"/>
          <w:szCs w:val="28"/>
          <w:highlight w:val="white"/>
        </w:rPr>
        <w:t>Tỷ</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lệ</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thuế</w:t>
      </w:r>
      <w:proofErr w:type="spellEnd"/>
      <w:r w:rsidRPr="00127ECF">
        <w:rPr>
          <w:rFonts w:ascii="Times New Roman" w:eastAsia="Times New Roman" w:hAnsi="Times New Roman" w:cs="Times New Roman"/>
          <w:color w:val="262626"/>
          <w:sz w:val="28"/>
          <w:szCs w:val="28"/>
          <w:highlight w:val="white"/>
        </w:rPr>
        <w:t xml:space="preserve"> GTGT</w:t>
      </w:r>
    </w:p>
    <w:p w14:paraId="0D87B51A" w14:textId="77777777" w:rsidR="00DF21F4" w:rsidRPr="00127ECF" w:rsidRDefault="009E7086" w:rsidP="000823CE">
      <w:pPr>
        <w:numPr>
          <w:ilvl w:val="0"/>
          <w:numId w:val="36"/>
        </w:numPr>
        <w:pBdr>
          <w:bottom w:val="none" w:sz="0" w:space="0" w:color="000000"/>
        </w:pBdr>
        <w:shd w:val="clear" w:color="auto" w:fill="FFFFFF"/>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sz w:val="28"/>
          <w:szCs w:val="28"/>
        </w:rPr>
        <w:t>Thuế</w:t>
      </w:r>
      <w:proofErr w:type="spellEnd"/>
      <w:r w:rsidRPr="00127ECF">
        <w:rPr>
          <w:rFonts w:ascii="Times New Roman" w:eastAsia="Times New Roman" w:hAnsi="Times New Roman" w:cs="Times New Roman"/>
          <w:b/>
          <w:sz w:val="28"/>
          <w:szCs w:val="28"/>
        </w:rPr>
        <w:t xml:space="preserve"> thu </w:t>
      </w:r>
      <w:proofErr w:type="spellStart"/>
      <w:r w:rsidRPr="00127ECF">
        <w:rPr>
          <w:rFonts w:ascii="Times New Roman" w:eastAsia="Times New Roman" w:hAnsi="Times New Roman" w:cs="Times New Roman"/>
          <w:b/>
          <w:sz w:val="28"/>
          <w:szCs w:val="28"/>
        </w:rPr>
        <w:t>nhập</w:t>
      </w:r>
      <w:proofErr w:type="spellEnd"/>
      <w:r w:rsidRPr="00127ECF">
        <w:rPr>
          <w:rFonts w:ascii="Times New Roman" w:eastAsia="Times New Roman" w:hAnsi="Times New Roman" w:cs="Times New Roman"/>
          <w:b/>
          <w:sz w:val="28"/>
          <w:szCs w:val="28"/>
        </w:rPr>
        <w:t xml:space="preserve"> doanh </w:t>
      </w:r>
      <w:proofErr w:type="spellStart"/>
      <w:r w:rsidRPr="00127ECF">
        <w:rPr>
          <w:rFonts w:ascii="Times New Roman" w:eastAsia="Times New Roman" w:hAnsi="Times New Roman" w:cs="Times New Roman"/>
          <w:b/>
          <w:sz w:val="28"/>
          <w:szCs w:val="28"/>
        </w:rPr>
        <w:t>nghiệp</w:t>
      </w:r>
      <w:proofErr w:type="spellEnd"/>
      <w:r w:rsidRPr="00127ECF">
        <w:rPr>
          <w:rFonts w:ascii="Times New Roman" w:eastAsia="Times New Roman" w:hAnsi="Times New Roman" w:cs="Times New Roman"/>
          <w:b/>
          <w:sz w:val="28"/>
          <w:szCs w:val="28"/>
        </w:rPr>
        <w:t>:</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TNDN </w:t>
      </w:r>
      <w:proofErr w:type="spellStart"/>
      <w:r w:rsidRPr="00127ECF">
        <w:rPr>
          <w:rFonts w:ascii="Times New Roman" w:eastAsia="Times New Roman" w:hAnsi="Times New Roman" w:cs="Times New Roman"/>
          <w:color w:val="222222"/>
          <w:sz w:val="28"/>
          <w:szCs w:val="28"/>
          <w:highlight w:val="white"/>
        </w:rPr>
        <w:t>là</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loại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được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tính</w:t>
      </w:r>
      <w:proofErr w:type="spellEnd"/>
      <w:r w:rsidRPr="00127ECF">
        <w:rPr>
          <w:rFonts w:ascii="Times New Roman" w:eastAsia="Times New Roman" w:hAnsi="Times New Roman" w:cs="Times New Roman"/>
          <w:color w:val="222222"/>
          <w:sz w:val="28"/>
          <w:szCs w:val="28"/>
          <w:highlight w:val="white"/>
        </w:rPr>
        <w:t xml:space="preserve"> trên </w:t>
      </w:r>
      <w:proofErr w:type="spellStart"/>
      <w:r w:rsidRPr="00127ECF">
        <w:rPr>
          <w:rFonts w:ascii="Times New Roman" w:eastAsia="Times New Roman" w:hAnsi="Times New Roman" w:cs="Times New Roman"/>
          <w:color w:val="222222"/>
          <w:sz w:val="28"/>
          <w:szCs w:val="28"/>
          <w:highlight w:val="white"/>
        </w:rPr>
        <w:t>khoản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lợi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nhuận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cuối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cùng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của</w:t>
      </w:r>
      <w:proofErr w:type="spellEnd"/>
      <w:r w:rsidRPr="00127ECF">
        <w:rPr>
          <w:rFonts w:ascii="Times New Roman" w:eastAsia="Times New Roman" w:hAnsi="Times New Roman" w:cs="Times New Roman"/>
          <w:color w:val="222222"/>
          <w:sz w:val="28"/>
          <w:szCs w:val="28"/>
          <w:highlight w:val="white"/>
        </w:rPr>
        <w:t xml:space="preserve"> doanh </w:t>
      </w:r>
      <w:proofErr w:type="spellStart"/>
      <w:r w:rsidRPr="00127ECF">
        <w:rPr>
          <w:rFonts w:ascii="Times New Roman" w:eastAsia="Times New Roman" w:hAnsi="Times New Roman" w:cs="Times New Roman"/>
          <w:color w:val="222222"/>
          <w:sz w:val="28"/>
          <w:szCs w:val="28"/>
          <w:highlight w:val="white"/>
        </w:rPr>
        <w:t>nghiệp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trừ</w:t>
      </w:r>
      <w:proofErr w:type="spellEnd"/>
      <w:r w:rsidRPr="00127ECF">
        <w:rPr>
          <w:rFonts w:ascii="Times New Roman" w:eastAsia="Times New Roman" w:hAnsi="Times New Roman" w:cs="Times New Roman"/>
          <w:color w:val="222222"/>
          <w:sz w:val="28"/>
          <w:szCs w:val="28"/>
          <w:highlight w:val="white"/>
        </w:rPr>
        <w:t xml:space="preserve"> đi </w:t>
      </w:r>
      <w:proofErr w:type="spellStart"/>
      <w:r w:rsidRPr="00127ECF">
        <w:rPr>
          <w:rFonts w:ascii="Times New Roman" w:eastAsia="Times New Roman" w:hAnsi="Times New Roman" w:cs="Times New Roman"/>
          <w:color w:val="222222"/>
          <w:sz w:val="28"/>
          <w:szCs w:val="28"/>
          <w:highlight w:val="white"/>
        </w:rPr>
        <w:t>những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khoản</w:t>
      </w:r>
      <w:proofErr w:type="spellEnd"/>
      <w:r w:rsidRPr="00127ECF">
        <w:rPr>
          <w:rFonts w:ascii="Times New Roman" w:eastAsia="Times New Roman" w:hAnsi="Times New Roman" w:cs="Times New Roman"/>
          <w:color w:val="222222"/>
          <w:sz w:val="28"/>
          <w:szCs w:val="28"/>
          <w:highlight w:val="white"/>
        </w:rPr>
        <w:t xml:space="preserve"> chi </w:t>
      </w:r>
      <w:proofErr w:type="spellStart"/>
      <w:r w:rsidRPr="00127ECF">
        <w:rPr>
          <w:rFonts w:ascii="Times New Roman" w:eastAsia="Times New Roman" w:hAnsi="Times New Roman" w:cs="Times New Roman"/>
          <w:color w:val="222222"/>
          <w:sz w:val="28"/>
          <w:szCs w:val="28"/>
          <w:highlight w:val="white"/>
        </w:rPr>
        <w:t>phí</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hợp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lý</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khác</w:t>
      </w:r>
      <w:proofErr w:type="spellEnd"/>
      <w:r w:rsidRPr="00127ECF">
        <w:rPr>
          <w:rFonts w:ascii="Times New Roman" w:eastAsia="Times New Roman" w:hAnsi="Times New Roman" w:cs="Times New Roman"/>
          <w:color w:val="222222"/>
          <w:sz w:val="28"/>
          <w:szCs w:val="28"/>
          <w:highlight w:val="white"/>
        </w:rPr>
        <w:t xml:space="preserve"> theo quy </w:t>
      </w:r>
      <w:proofErr w:type="spellStart"/>
      <w:r w:rsidRPr="00127ECF">
        <w:rPr>
          <w:rFonts w:ascii="Times New Roman" w:eastAsia="Times New Roman" w:hAnsi="Times New Roman" w:cs="Times New Roman"/>
          <w:color w:val="222222"/>
          <w:sz w:val="28"/>
          <w:szCs w:val="28"/>
          <w:highlight w:val="white"/>
        </w:rPr>
        <w:t>định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của</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Luật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TNDN theo </w:t>
      </w:r>
      <w:hyperlink r:id="rId55">
        <w:proofErr w:type="spellStart"/>
        <w:r w:rsidRPr="00127ECF">
          <w:rPr>
            <w:rFonts w:ascii="Times New Roman" w:eastAsia="Times New Roman" w:hAnsi="Times New Roman" w:cs="Times New Roman"/>
            <w:i/>
            <w:color w:val="0E70A4"/>
            <w:sz w:val="28"/>
            <w:szCs w:val="28"/>
            <w:highlight w:val="white"/>
            <w:u w:val="single"/>
          </w:rPr>
          <w:t>Luật</w:t>
        </w:r>
        <w:proofErr w:type="spellEnd"/>
        <w:r w:rsidRPr="00127ECF">
          <w:rPr>
            <w:rFonts w:ascii="Times New Roman" w:eastAsia="Times New Roman" w:hAnsi="Times New Roman" w:cs="Times New Roman"/>
            <w:i/>
            <w:color w:val="0E70A4"/>
            <w:sz w:val="28"/>
            <w:szCs w:val="28"/>
            <w:highlight w:val="white"/>
            <w:u w:val="single"/>
          </w:rPr>
          <w:t xml:space="preserve"> </w:t>
        </w:r>
      </w:hyperlink>
      <w:hyperlink r:id="rId56">
        <w:proofErr w:type="spellStart"/>
        <w:r w:rsidRPr="00127ECF">
          <w:rPr>
            <w:rFonts w:ascii="Times New Roman" w:eastAsia="Times New Roman" w:hAnsi="Times New Roman" w:cs="Times New Roman"/>
            <w:i/>
            <w:color w:val="0E70A4"/>
            <w:sz w:val="28"/>
            <w:szCs w:val="28"/>
            <w:highlight w:val="yellow"/>
            <w:u w:val="single"/>
          </w:rPr>
          <w:t>thuế</w:t>
        </w:r>
        <w:proofErr w:type="spellEnd"/>
        <w:r w:rsidRPr="00127ECF">
          <w:rPr>
            <w:rFonts w:ascii="Times New Roman" w:eastAsia="Times New Roman" w:hAnsi="Times New Roman" w:cs="Times New Roman"/>
            <w:i/>
            <w:color w:val="0E70A4"/>
            <w:sz w:val="28"/>
            <w:szCs w:val="28"/>
            <w:highlight w:val="yellow"/>
            <w:u w:val="single"/>
          </w:rPr>
          <w:t xml:space="preserve"> thu </w:t>
        </w:r>
        <w:proofErr w:type="spellStart"/>
        <w:r w:rsidRPr="00127ECF">
          <w:rPr>
            <w:rFonts w:ascii="Times New Roman" w:eastAsia="Times New Roman" w:hAnsi="Times New Roman" w:cs="Times New Roman"/>
            <w:i/>
            <w:color w:val="0E70A4"/>
            <w:sz w:val="28"/>
            <w:szCs w:val="28"/>
            <w:highlight w:val="yellow"/>
            <w:u w:val="single"/>
          </w:rPr>
          <w:t>nhập</w:t>
        </w:r>
        <w:proofErr w:type="spellEnd"/>
        <w:r w:rsidRPr="00127ECF">
          <w:rPr>
            <w:rFonts w:ascii="Times New Roman" w:eastAsia="Times New Roman" w:hAnsi="Times New Roman" w:cs="Times New Roman"/>
            <w:i/>
            <w:color w:val="0E70A4"/>
            <w:sz w:val="28"/>
            <w:szCs w:val="28"/>
            <w:highlight w:val="yellow"/>
            <w:u w:val="single"/>
          </w:rPr>
          <w:t xml:space="preserve"> doanh </w:t>
        </w:r>
        <w:proofErr w:type="spellStart"/>
        <w:r w:rsidRPr="00127ECF">
          <w:rPr>
            <w:rFonts w:ascii="Times New Roman" w:eastAsia="Times New Roman" w:hAnsi="Times New Roman" w:cs="Times New Roman"/>
            <w:i/>
            <w:color w:val="0E70A4"/>
            <w:sz w:val="28"/>
            <w:szCs w:val="28"/>
            <w:highlight w:val="yellow"/>
            <w:u w:val="single"/>
          </w:rPr>
          <w:t>nghiệp</w:t>
        </w:r>
        <w:proofErr w:type="spellEnd"/>
      </w:hyperlink>
      <w:hyperlink r:id="rId57">
        <w:r w:rsidRPr="00127ECF">
          <w:rPr>
            <w:rFonts w:ascii="Times New Roman" w:eastAsia="Times New Roman" w:hAnsi="Times New Roman" w:cs="Times New Roman"/>
            <w:i/>
            <w:color w:val="0E70A4"/>
            <w:sz w:val="28"/>
            <w:szCs w:val="28"/>
            <w:highlight w:val="white"/>
            <w:u w:val="single"/>
          </w:rPr>
          <w:t xml:space="preserve"> </w:t>
        </w:r>
        <w:proofErr w:type="spellStart"/>
        <w:r w:rsidRPr="00127ECF">
          <w:rPr>
            <w:rFonts w:ascii="Times New Roman" w:eastAsia="Times New Roman" w:hAnsi="Times New Roman" w:cs="Times New Roman"/>
            <w:i/>
            <w:color w:val="0E70A4"/>
            <w:sz w:val="28"/>
            <w:szCs w:val="28"/>
            <w:highlight w:val="white"/>
            <w:u w:val="single"/>
          </w:rPr>
          <w:t>sửa</w:t>
        </w:r>
        <w:proofErr w:type="spellEnd"/>
        <w:r w:rsidRPr="00127ECF">
          <w:rPr>
            <w:rFonts w:ascii="Times New Roman" w:eastAsia="Times New Roman" w:hAnsi="Times New Roman" w:cs="Times New Roman"/>
            <w:i/>
            <w:color w:val="0E70A4"/>
            <w:sz w:val="28"/>
            <w:szCs w:val="28"/>
            <w:highlight w:val="white"/>
            <w:u w:val="single"/>
          </w:rPr>
          <w:t xml:space="preserve"> </w:t>
        </w:r>
        <w:proofErr w:type="spellStart"/>
        <w:r w:rsidRPr="00127ECF">
          <w:rPr>
            <w:rFonts w:ascii="Times New Roman" w:eastAsia="Times New Roman" w:hAnsi="Times New Roman" w:cs="Times New Roman"/>
            <w:i/>
            <w:color w:val="0E70A4"/>
            <w:sz w:val="28"/>
            <w:szCs w:val="28"/>
            <w:highlight w:val="white"/>
            <w:u w:val="single"/>
          </w:rPr>
          <w:t>đổi</w:t>
        </w:r>
        <w:proofErr w:type="spellEnd"/>
        <w:r w:rsidRPr="00127ECF">
          <w:rPr>
            <w:rFonts w:ascii="Times New Roman" w:eastAsia="Times New Roman" w:hAnsi="Times New Roman" w:cs="Times New Roman"/>
            <w:i/>
            <w:color w:val="0E70A4"/>
            <w:sz w:val="28"/>
            <w:szCs w:val="28"/>
            <w:highlight w:val="white"/>
            <w:u w:val="single"/>
          </w:rPr>
          <w:t xml:space="preserve"> năm 2013</w:t>
        </w:r>
      </w:hyperlink>
      <w:r w:rsidRPr="00127ECF">
        <w:rPr>
          <w:rFonts w:ascii="Times New Roman" w:eastAsia="Times New Roman" w:hAnsi="Times New Roman" w:cs="Times New Roman"/>
          <w:i/>
          <w:sz w:val="28"/>
          <w:szCs w:val="28"/>
        </w:rPr>
        <w:t>.</w:t>
      </w:r>
    </w:p>
    <w:p w14:paraId="2A3B634A" w14:textId="77777777" w:rsidR="00DF21F4" w:rsidRPr="00127ECF" w:rsidRDefault="009E7086" w:rsidP="000823CE">
      <w:pPr>
        <w:numPr>
          <w:ilvl w:val="0"/>
          <w:numId w:val="22"/>
        </w:numPr>
        <w:pBdr>
          <w:bottom w:val="none" w:sz="0" w:space="0" w:color="000000"/>
        </w:pBdr>
        <w:shd w:val="clear" w:color="auto" w:fill="FFFFFF"/>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Thuế</w:t>
      </w:r>
      <w:proofErr w:type="spellEnd"/>
      <w:r w:rsidRPr="00127ECF">
        <w:rPr>
          <w:rFonts w:ascii="Times New Roman" w:eastAsia="Times New Roman" w:hAnsi="Times New Roman" w:cs="Times New Roman"/>
          <w:sz w:val="28"/>
          <w:szCs w:val="28"/>
        </w:rPr>
        <w:t xml:space="preserve"> TNDN </w:t>
      </w:r>
      <w:proofErr w:type="spellStart"/>
      <w:r w:rsidRPr="00127ECF">
        <w:rPr>
          <w:rFonts w:ascii="Times New Roman" w:eastAsia="Times New Roman" w:hAnsi="Times New Roman" w:cs="Times New Roman"/>
          <w:sz w:val="28"/>
          <w:szCs w:val="28"/>
        </w:rPr>
        <w:t>phải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nộp</w:t>
      </w:r>
      <w:proofErr w:type="spellEnd"/>
      <w:r w:rsidRPr="00127ECF">
        <w:rPr>
          <w:rFonts w:ascii="Times New Roman" w:eastAsia="Times New Roman" w:hAnsi="Times New Roman" w:cs="Times New Roman"/>
          <w:sz w:val="28"/>
          <w:szCs w:val="28"/>
        </w:rPr>
        <w:t xml:space="preserve"> = Thu </w:t>
      </w: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tính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thuế</w:t>
      </w:r>
      <w:proofErr w:type="spellEnd"/>
      <w:r w:rsidRPr="00127ECF">
        <w:rPr>
          <w:rFonts w:ascii="Times New Roman" w:eastAsia="Times New Roman" w:hAnsi="Times New Roman" w:cs="Times New Roman"/>
          <w:sz w:val="28"/>
          <w:szCs w:val="28"/>
        </w:rPr>
        <w:t xml:space="preserve"> X </w:t>
      </w:r>
      <w:proofErr w:type="spellStart"/>
      <w:r w:rsidRPr="00127ECF">
        <w:rPr>
          <w:rFonts w:ascii="Times New Roman" w:eastAsia="Times New Roman" w:hAnsi="Times New Roman" w:cs="Times New Roman"/>
          <w:sz w:val="28"/>
          <w:szCs w:val="28"/>
        </w:rPr>
        <w:t>Thuế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suất</w:t>
      </w:r>
      <w:proofErr w:type="spellEnd"/>
      <w:r w:rsidRPr="00127ECF">
        <w:rPr>
          <w:rFonts w:ascii="Times New Roman" w:eastAsia="Times New Roman" w:hAnsi="Times New Roman" w:cs="Times New Roman"/>
          <w:sz w:val="28"/>
          <w:szCs w:val="28"/>
        </w:rPr>
        <w:t>.</w:t>
      </w:r>
    </w:p>
    <w:p w14:paraId="435CD43E" w14:textId="77777777" w:rsidR="00DF21F4" w:rsidRPr="00127ECF" w:rsidRDefault="009E7086" w:rsidP="00DD5358">
      <w:pPr>
        <w:numPr>
          <w:ilvl w:val="0"/>
          <w:numId w:val="2"/>
        </w:numPr>
        <w:pBdr>
          <w:bottom w:val="none" w:sz="0" w:space="0" w:color="000000"/>
        </w:pBdr>
        <w:shd w:val="clear" w:color="auto" w:fill="FFFFFF"/>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sz w:val="28"/>
          <w:szCs w:val="28"/>
        </w:rPr>
        <w:lastRenderedPageBreak/>
        <w:t>Thuế</w:t>
      </w:r>
      <w:proofErr w:type="spellEnd"/>
      <w:r w:rsidRPr="00127ECF">
        <w:rPr>
          <w:rFonts w:ascii="Times New Roman" w:eastAsia="Times New Roman" w:hAnsi="Times New Roman" w:cs="Times New Roman"/>
          <w:b/>
          <w:sz w:val="28"/>
          <w:szCs w:val="28"/>
        </w:rPr>
        <w:t xml:space="preserve"> thu </w:t>
      </w:r>
      <w:proofErr w:type="spellStart"/>
      <w:r w:rsidRPr="00127ECF">
        <w:rPr>
          <w:rFonts w:ascii="Times New Roman" w:eastAsia="Times New Roman" w:hAnsi="Times New Roman" w:cs="Times New Roman"/>
          <w:b/>
          <w:sz w:val="28"/>
          <w:szCs w:val="28"/>
        </w:rPr>
        <w:t>nhập</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cá</w:t>
      </w:r>
      <w:proofErr w:type="spellEnd"/>
      <w:r w:rsidRPr="00127ECF">
        <w:rPr>
          <w:rFonts w:ascii="Times New Roman" w:eastAsia="Times New Roman" w:hAnsi="Times New Roman" w:cs="Times New Roman"/>
          <w:b/>
          <w:sz w:val="28"/>
          <w:szCs w:val="28"/>
        </w:rPr>
        <w:t xml:space="preserve"> nhân:</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TNCN </w:t>
      </w:r>
      <w:proofErr w:type="spellStart"/>
      <w:r w:rsidRPr="00127ECF">
        <w:rPr>
          <w:rFonts w:ascii="Times New Roman" w:eastAsia="Times New Roman" w:hAnsi="Times New Roman" w:cs="Times New Roman"/>
          <w:color w:val="222222"/>
          <w:sz w:val="28"/>
          <w:szCs w:val="28"/>
          <w:highlight w:val="white"/>
        </w:rPr>
        <w:t>là</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loại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doanh </w:t>
      </w:r>
      <w:proofErr w:type="spellStart"/>
      <w:r w:rsidRPr="00127ECF">
        <w:rPr>
          <w:rFonts w:ascii="Times New Roman" w:eastAsia="Times New Roman" w:hAnsi="Times New Roman" w:cs="Times New Roman"/>
          <w:color w:val="222222"/>
          <w:sz w:val="28"/>
          <w:szCs w:val="28"/>
          <w:highlight w:val="white"/>
        </w:rPr>
        <w:t>nghiệp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nộp</w:t>
      </w:r>
      <w:proofErr w:type="spellEnd"/>
      <w:r w:rsidRPr="00127ECF">
        <w:rPr>
          <w:rFonts w:ascii="Times New Roman" w:eastAsia="Times New Roman" w:hAnsi="Times New Roman" w:cs="Times New Roman"/>
          <w:color w:val="222222"/>
          <w:sz w:val="28"/>
          <w:szCs w:val="28"/>
          <w:highlight w:val="white"/>
        </w:rPr>
        <w:t xml:space="preserve"> thay cho </w:t>
      </w:r>
      <w:proofErr w:type="spellStart"/>
      <w:r w:rsidRPr="00127ECF">
        <w:rPr>
          <w:rFonts w:ascii="Times New Roman" w:eastAsia="Times New Roman" w:hAnsi="Times New Roman" w:cs="Times New Roman"/>
          <w:color w:val="222222"/>
          <w:sz w:val="28"/>
          <w:szCs w:val="28"/>
          <w:highlight w:val="white"/>
        </w:rPr>
        <w:t>người</w:t>
      </w:r>
      <w:proofErr w:type="spellEnd"/>
      <w:r w:rsidRPr="00127ECF">
        <w:rPr>
          <w:rFonts w:ascii="Times New Roman" w:eastAsia="Times New Roman" w:hAnsi="Times New Roman" w:cs="Times New Roman"/>
          <w:color w:val="222222"/>
          <w:sz w:val="28"/>
          <w:szCs w:val="28"/>
          <w:highlight w:val="white"/>
        </w:rPr>
        <w:t xml:space="preserve"> lao </w:t>
      </w:r>
      <w:proofErr w:type="spellStart"/>
      <w:r w:rsidRPr="00127ECF">
        <w:rPr>
          <w:rFonts w:ascii="Times New Roman" w:eastAsia="Times New Roman" w:hAnsi="Times New Roman" w:cs="Times New Roman"/>
          <w:color w:val="222222"/>
          <w:sz w:val="28"/>
          <w:szCs w:val="28"/>
          <w:highlight w:val="white"/>
        </w:rPr>
        <w:t>động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tại</w:t>
      </w:r>
      <w:proofErr w:type="spellEnd"/>
      <w:r w:rsidRPr="00127ECF">
        <w:rPr>
          <w:rFonts w:ascii="Times New Roman" w:eastAsia="Times New Roman" w:hAnsi="Times New Roman" w:cs="Times New Roman"/>
          <w:color w:val="222222"/>
          <w:sz w:val="28"/>
          <w:szCs w:val="28"/>
          <w:highlight w:val="white"/>
        </w:rPr>
        <w:t xml:space="preserve"> công ty, </w:t>
      </w:r>
      <w:proofErr w:type="spellStart"/>
      <w:r w:rsidRPr="00127ECF">
        <w:rPr>
          <w:rFonts w:ascii="Times New Roman" w:eastAsia="Times New Roman" w:hAnsi="Times New Roman" w:cs="Times New Roman"/>
          <w:color w:val="222222"/>
          <w:sz w:val="28"/>
          <w:szCs w:val="28"/>
          <w:highlight w:val="white"/>
        </w:rPr>
        <w:t>được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tính</w:t>
      </w:r>
      <w:proofErr w:type="spellEnd"/>
      <w:r w:rsidRPr="00127ECF">
        <w:rPr>
          <w:rFonts w:ascii="Times New Roman" w:eastAsia="Times New Roman" w:hAnsi="Times New Roman" w:cs="Times New Roman"/>
          <w:color w:val="222222"/>
          <w:sz w:val="28"/>
          <w:szCs w:val="28"/>
          <w:highlight w:val="white"/>
        </w:rPr>
        <w:t xml:space="preserve"> theo </w:t>
      </w:r>
      <w:proofErr w:type="spellStart"/>
      <w:r w:rsidRPr="00127ECF">
        <w:rPr>
          <w:rFonts w:ascii="Times New Roman" w:eastAsia="Times New Roman" w:hAnsi="Times New Roman" w:cs="Times New Roman"/>
          <w:color w:val="222222"/>
          <w:sz w:val="28"/>
          <w:szCs w:val="28"/>
          <w:highlight w:val="white"/>
        </w:rPr>
        <w:t>từng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tháng</w:t>
      </w:r>
      <w:proofErr w:type="spellEnd"/>
      <w:r w:rsidRPr="00127ECF">
        <w:rPr>
          <w:rFonts w:ascii="Times New Roman" w:eastAsia="Times New Roman" w:hAnsi="Times New Roman" w:cs="Times New Roman"/>
          <w:color w:val="222222"/>
          <w:sz w:val="28"/>
          <w:szCs w:val="28"/>
          <w:highlight w:val="white"/>
        </w:rPr>
        <w:t xml:space="preserve">, kê khai theo </w:t>
      </w:r>
      <w:proofErr w:type="spellStart"/>
      <w:r w:rsidRPr="00127ECF">
        <w:rPr>
          <w:rFonts w:ascii="Times New Roman" w:eastAsia="Times New Roman" w:hAnsi="Times New Roman" w:cs="Times New Roman"/>
          <w:color w:val="222222"/>
          <w:sz w:val="28"/>
          <w:szCs w:val="28"/>
          <w:highlight w:val="white"/>
        </w:rPr>
        <w:t>tháng</w:t>
      </w:r>
      <w:proofErr w:type="spellEnd"/>
      <w:r w:rsidRPr="00127ECF">
        <w:rPr>
          <w:rFonts w:ascii="Times New Roman" w:eastAsia="Times New Roman" w:hAnsi="Times New Roman" w:cs="Times New Roman"/>
          <w:color w:val="222222"/>
          <w:sz w:val="28"/>
          <w:szCs w:val="28"/>
          <w:highlight w:val="white"/>
        </w:rPr>
        <w:t xml:space="preserve"> hay </w:t>
      </w:r>
      <w:proofErr w:type="spellStart"/>
      <w:r w:rsidRPr="00127ECF">
        <w:rPr>
          <w:rFonts w:ascii="Times New Roman" w:eastAsia="Times New Roman" w:hAnsi="Times New Roman" w:cs="Times New Roman"/>
          <w:color w:val="222222"/>
          <w:sz w:val="28"/>
          <w:szCs w:val="28"/>
          <w:highlight w:val="white"/>
        </w:rPr>
        <w:t>quý</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và</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quyết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toán</w:t>
      </w:r>
      <w:proofErr w:type="spellEnd"/>
      <w:r w:rsidRPr="00127ECF">
        <w:rPr>
          <w:rFonts w:ascii="Times New Roman" w:eastAsia="Times New Roman" w:hAnsi="Times New Roman" w:cs="Times New Roman"/>
          <w:color w:val="222222"/>
          <w:sz w:val="28"/>
          <w:szCs w:val="28"/>
          <w:highlight w:val="white"/>
        </w:rPr>
        <w:t xml:space="preserve"> theo năm theo </w:t>
      </w:r>
      <w:hyperlink r:id="rId58">
        <w:proofErr w:type="spellStart"/>
        <w:r w:rsidRPr="00127ECF">
          <w:rPr>
            <w:rFonts w:ascii="Times New Roman" w:eastAsia="Times New Roman" w:hAnsi="Times New Roman" w:cs="Times New Roman"/>
            <w:i/>
            <w:color w:val="0E70A4"/>
            <w:sz w:val="28"/>
            <w:szCs w:val="28"/>
            <w:u w:val="single"/>
            <w:shd w:val="clear" w:color="auto" w:fill="F6F6F6"/>
          </w:rPr>
          <w:t>Luật</w:t>
        </w:r>
        <w:proofErr w:type="spellEnd"/>
        <w:r w:rsidRPr="00127ECF">
          <w:rPr>
            <w:rFonts w:ascii="Times New Roman" w:eastAsia="Times New Roman" w:hAnsi="Times New Roman" w:cs="Times New Roman"/>
            <w:i/>
            <w:color w:val="0E70A4"/>
            <w:sz w:val="28"/>
            <w:szCs w:val="28"/>
            <w:u w:val="single"/>
            <w:shd w:val="clear" w:color="auto" w:fill="F6F6F6"/>
          </w:rPr>
          <w:t xml:space="preserve"> </w:t>
        </w:r>
      </w:hyperlink>
      <w:hyperlink r:id="rId59">
        <w:proofErr w:type="spellStart"/>
        <w:r w:rsidRPr="00127ECF">
          <w:rPr>
            <w:rFonts w:ascii="Times New Roman" w:eastAsia="Times New Roman" w:hAnsi="Times New Roman" w:cs="Times New Roman"/>
            <w:i/>
            <w:color w:val="0E70A4"/>
            <w:sz w:val="28"/>
            <w:szCs w:val="28"/>
            <w:highlight w:val="yellow"/>
            <w:u w:val="single"/>
          </w:rPr>
          <w:t>thuế</w:t>
        </w:r>
        <w:proofErr w:type="spellEnd"/>
        <w:r w:rsidRPr="00127ECF">
          <w:rPr>
            <w:rFonts w:ascii="Times New Roman" w:eastAsia="Times New Roman" w:hAnsi="Times New Roman" w:cs="Times New Roman"/>
            <w:i/>
            <w:color w:val="0E70A4"/>
            <w:sz w:val="28"/>
            <w:szCs w:val="28"/>
            <w:highlight w:val="yellow"/>
            <w:u w:val="single"/>
          </w:rPr>
          <w:t xml:space="preserve"> thu </w:t>
        </w:r>
        <w:proofErr w:type="spellStart"/>
        <w:r w:rsidRPr="00127ECF">
          <w:rPr>
            <w:rFonts w:ascii="Times New Roman" w:eastAsia="Times New Roman" w:hAnsi="Times New Roman" w:cs="Times New Roman"/>
            <w:i/>
            <w:color w:val="0E70A4"/>
            <w:sz w:val="28"/>
            <w:szCs w:val="28"/>
            <w:highlight w:val="yellow"/>
            <w:u w:val="single"/>
          </w:rPr>
          <w:t>nhập</w:t>
        </w:r>
        <w:proofErr w:type="spellEnd"/>
        <w:r w:rsidRPr="00127ECF">
          <w:rPr>
            <w:rFonts w:ascii="Times New Roman" w:eastAsia="Times New Roman" w:hAnsi="Times New Roman" w:cs="Times New Roman"/>
            <w:i/>
            <w:color w:val="0E70A4"/>
            <w:sz w:val="28"/>
            <w:szCs w:val="28"/>
            <w:highlight w:val="yellow"/>
            <w:u w:val="single"/>
          </w:rPr>
          <w:t xml:space="preserve"> </w:t>
        </w:r>
        <w:proofErr w:type="spellStart"/>
        <w:r w:rsidRPr="00127ECF">
          <w:rPr>
            <w:rFonts w:ascii="Times New Roman" w:eastAsia="Times New Roman" w:hAnsi="Times New Roman" w:cs="Times New Roman"/>
            <w:i/>
            <w:color w:val="0E70A4"/>
            <w:sz w:val="28"/>
            <w:szCs w:val="28"/>
            <w:highlight w:val="yellow"/>
            <w:u w:val="single"/>
          </w:rPr>
          <w:t>cá</w:t>
        </w:r>
        <w:proofErr w:type="spellEnd"/>
        <w:r w:rsidRPr="00127ECF">
          <w:rPr>
            <w:rFonts w:ascii="Times New Roman" w:eastAsia="Times New Roman" w:hAnsi="Times New Roman" w:cs="Times New Roman"/>
            <w:i/>
            <w:color w:val="0E70A4"/>
            <w:sz w:val="28"/>
            <w:szCs w:val="28"/>
            <w:highlight w:val="yellow"/>
            <w:u w:val="single"/>
          </w:rPr>
          <w:t xml:space="preserve"> nhân</w:t>
        </w:r>
      </w:hyperlink>
      <w:hyperlink r:id="rId60">
        <w:r w:rsidRPr="00127ECF">
          <w:rPr>
            <w:rFonts w:ascii="Times New Roman" w:eastAsia="Times New Roman" w:hAnsi="Times New Roman" w:cs="Times New Roman"/>
            <w:i/>
            <w:color w:val="0E70A4"/>
            <w:sz w:val="28"/>
            <w:szCs w:val="28"/>
            <w:u w:val="single"/>
            <w:shd w:val="clear" w:color="auto" w:fill="F6F6F6"/>
          </w:rPr>
          <w:t xml:space="preserve"> </w:t>
        </w:r>
        <w:proofErr w:type="spellStart"/>
        <w:r w:rsidRPr="00127ECF">
          <w:rPr>
            <w:rFonts w:ascii="Times New Roman" w:eastAsia="Times New Roman" w:hAnsi="Times New Roman" w:cs="Times New Roman"/>
            <w:i/>
            <w:color w:val="0E70A4"/>
            <w:sz w:val="28"/>
            <w:szCs w:val="28"/>
            <w:u w:val="single"/>
            <w:shd w:val="clear" w:color="auto" w:fill="F6F6F6"/>
          </w:rPr>
          <w:t>sửa</w:t>
        </w:r>
        <w:proofErr w:type="spellEnd"/>
        <w:r w:rsidRPr="00127ECF">
          <w:rPr>
            <w:rFonts w:ascii="Times New Roman" w:eastAsia="Times New Roman" w:hAnsi="Times New Roman" w:cs="Times New Roman"/>
            <w:i/>
            <w:color w:val="0E70A4"/>
            <w:sz w:val="28"/>
            <w:szCs w:val="28"/>
            <w:u w:val="single"/>
            <w:shd w:val="clear" w:color="auto" w:fill="F6F6F6"/>
          </w:rPr>
          <w:t xml:space="preserve"> </w:t>
        </w:r>
        <w:proofErr w:type="spellStart"/>
        <w:r w:rsidRPr="00127ECF">
          <w:rPr>
            <w:rFonts w:ascii="Times New Roman" w:eastAsia="Times New Roman" w:hAnsi="Times New Roman" w:cs="Times New Roman"/>
            <w:i/>
            <w:color w:val="0E70A4"/>
            <w:sz w:val="28"/>
            <w:szCs w:val="28"/>
            <w:u w:val="single"/>
            <w:shd w:val="clear" w:color="auto" w:fill="F6F6F6"/>
          </w:rPr>
          <w:t>đổi</w:t>
        </w:r>
        <w:proofErr w:type="spellEnd"/>
        <w:r w:rsidRPr="00127ECF">
          <w:rPr>
            <w:rFonts w:ascii="Times New Roman" w:eastAsia="Times New Roman" w:hAnsi="Times New Roman" w:cs="Times New Roman"/>
            <w:i/>
            <w:color w:val="0E70A4"/>
            <w:sz w:val="28"/>
            <w:szCs w:val="28"/>
            <w:u w:val="single"/>
            <w:shd w:val="clear" w:color="auto" w:fill="F6F6F6"/>
          </w:rPr>
          <w:t xml:space="preserve"> 2012</w:t>
        </w:r>
      </w:hyperlink>
    </w:p>
    <w:p w14:paraId="5B471781" w14:textId="77777777" w:rsidR="00DF21F4" w:rsidRPr="00127ECF" w:rsidRDefault="009E7086" w:rsidP="00DD5358">
      <w:pPr>
        <w:numPr>
          <w:ilvl w:val="0"/>
          <w:numId w:val="1"/>
        </w:numPr>
        <w:pBdr>
          <w:bottom w:val="none" w:sz="0" w:space="0" w:color="000000"/>
        </w:pBdr>
        <w:shd w:val="clear" w:color="auto" w:fill="FFFFFF"/>
        <w:spacing w:after="0" w:line="360" w:lineRule="auto"/>
        <w:ind w:left="360"/>
        <w:rPr>
          <w:rFonts w:ascii="Times New Roman" w:eastAsia="Times New Roman" w:hAnsi="Times New Roman" w:cs="Times New Roman"/>
          <w:color w:val="262626"/>
          <w:sz w:val="28"/>
          <w:szCs w:val="28"/>
          <w:highlight w:val="white"/>
        </w:rPr>
      </w:pPr>
      <w:proofErr w:type="spellStart"/>
      <w:r w:rsidRPr="00127ECF">
        <w:rPr>
          <w:rFonts w:ascii="Times New Roman" w:eastAsia="Times New Roman" w:hAnsi="Times New Roman" w:cs="Times New Roman"/>
          <w:color w:val="262626"/>
          <w:sz w:val="28"/>
          <w:szCs w:val="28"/>
          <w:highlight w:val="white"/>
        </w:rPr>
        <w:t>Thuế</w:t>
      </w:r>
      <w:proofErr w:type="spellEnd"/>
      <w:r w:rsidRPr="00127ECF">
        <w:rPr>
          <w:rFonts w:ascii="Times New Roman" w:eastAsia="Times New Roman" w:hAnsi="Times New Roman" w:cs="Times New Roman"/>
          <w:color w:val="262626"/>
          <w:sz w:val="28"/>
          <w:szCs w:val="28"/>
          <w:highlight w:val="white"/>
        </w:rPr>
        <w:t xml:space="preserve"> TNCN </w:t>
      </w:r>
      <w:proofErr w:type="spellStart"/>
      <w:r w:rsidRPr="00127ECF">
        <w:rPr>
          <w:rFonts w:ascii="Times New Roman" w:eastAsia="Times New Roman" w:hAnsi="Times New Roman" w:cs="Times New Roman"/>
          <w:color w:val="262626"/>
          <w:sz w:val="28"/>
          <w:szCs w:val="28"/>
          <w:highlight w:val="white"/>
        </w:rPr>
        <w:t>phải</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nộp</w:t>
      </w:r>
      <w:proofErr w:type="spellEnd"/>
      <w:r w:rsidRPr="00127ECF">
        <w:rPr>
          <w:rFonts w:ascii="Times New Roman" w:eastAsia="Times New Roman" w:hAnsi="Times New Roman" w:cs="Times New Roman"/>
          <w:color w:val="262626"/>
          <w:sz w:val="28"/>
          <w:szCs w:val="28"/>
          <w:highlight w:val="white"/>
        </w:rPr>
        <w:t xml:space="preserve"> = Thu </w:t>
      </w:r>
      <w:proofErr w:type="spellStart"/>
      <w:r w:rsidRPr="00127ECF">
        <w:rPr>
          <w:rFonts w:ascii="Times New Roman" w:eastAsia="Times New Roman" w:hAnsi="Times New Roman" w:cs="Times New Roman"/>
          <w:color w:val="262626"/>
          <w:sz w:val="28"/>
          <w:szCs w:val="28"/>
          <w:highlight w:val="white"/>
        </w:rPr>
        <w:t>nhập</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tính</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thuế</w:t>
      </w:r>
      <w:proofErr w:type="spellEnd"/>
      <w:r w:rsidRPr="00127ECF">
        <w:rPr>
          <w:rFonts w:ascii="Times New Roman" w:eastAsia="Times New Roman" w:hAnsi="Times New Roman" w:cs="Times New Roman"/>
          <w:color w:val="262626"/>
          <w:sz w:val="28"/>
          <w:szCs w:val="28"/>
          <w:highlight w:val="white"/>
        </w:rPr>
        <w:t xml:space="preserve"> TNCN x </w:t>
      </w:r>
      <w:proofErr w:type="spellStart"/>
      <w:r w:rsidRPr="00127ECF">
        <w:rPr>
          <w:rFonts w:ascii="Times New Roman" w:eastAsia="Times New Roman" w:hAnsi="Times New Roman" w:cs="Times New Roman"/>
          <w:color w:val="262626"/>
          <w:sz w:val="28"/>
          <w:szCs w:val="28"/>
          <w:highlight w:val="white"/>
        </w:rPr>
        <w:t>Thuế</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suất</w:t>
      </w:r>
      <w:proofErr w:type="spellEnd"/>
    </w:p>
    <w:p w14:paraId="515D868E" w14:textId="77777777" w:rsidR="00DF21F4" w:rsidRPr="00127ECF" w:rsidRDefault="009E7086" w:rsidP="00DD5358">
      <w:pPr>
        <w:numPr>
          <w:ilvl w:val="0"/>
          <w:numId w:val="2"/>
        </w:numPr>
        <w:pBdr>
          <w:bottom w:val="none" w:sz="0" w:space="0" w:color="000000"/>
        </w:pBdr>
        <w:shd w:val="clear" w:color="auto" w:fill="FFFFFF"/>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color w:val="262626"/>
          <w:sz w:val="28"/>
          <w:szCs w:val="28"/>
          <w:highlight w:val="white"/>
        </w:rPr>
        <w:t>Thuế</w:t>
      </w:r>
      <w:proofErr w:type="spellEnd"/>
      <w:r w:rsidRPr="00127ECF">
        <w:rPr>
          <w:rFonts w:ascii="Times New Roman" w:eastAsia="Times New Roman" w:hAnsi="Times New Roman" w:cs="Times New Roman"/>
          <w:b/>
          <w:color w:val="262626"/>
          <w:sz w:val="28"/>
          <w:szCs w:val="28"/>
          <w:highlight w:val="white"/>
        </w:rPr>
        <w:t xml:space="preserve"> </w:t>
      </w:r>
      <w:proofErr w:type="spellStart"/>
      <w:r w:rsidRPr="00127ECF">
        <w:rPr>
          <w:rFonts w:ascii="Times New Roman" w:eastAsia="Times New Roman" w:hAnsi="Times New Roman" w:cs="Times New Roman"/>
          <w:b/>
          <w:color w:val="262626"/>
          <w:sz w:val="28"/>
          <w:szCs w:val="28"/>
          <w:highlight w:val="white"/>
        </w:rPr>
        <w:t>khoán</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khoán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là</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loại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trọn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gói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áp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dụng</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đối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với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hộ</w:t>
      </w:r>
      <w:proofErr w:type="spellEnd"/>
      <w:r w:rsidRPr="00127ECF">
        <w:rPr>
          <w:rFonts w:ascii="Times New Roman" w:eastAsia="Times New Roman" w:hAnsi="Times New Roman" w:cs="Times New Roman"/>
          <w:color w:val="222222"/>
          <w:sz w:val="28"/>
          <w:szCs w:val="28"/>
          <w:highlight w:val="white"/>
        </w:rPr>
        <w:t xml:space="preserve"> kinh doanh, </w:t>
      </w:r>
      <w:proofErr w:type="spellStart"/>
      <w:r w:rsidRPr="00127ECF">
        <w:rPr>
          <w:rFonts w:ascii="Times New Roman" w:eastAsia="Times New Roman" w:hAnsi="Times New Roman" w:cs="Times New Roman"/>
          <w:color w:val="222222"/>
          <w:sz w:val="28"/>
          <w:szCs w:val="28"/>
          <w:highlight w:val="white"/>
        </w:rPr>
        <w:t>cá</w:t>
      </w:r>
      <w:proofErr w:type="spellEnd"/>
      <w:r w:rsidRPr="00127ECF">
        <w:rPr>
          <w:rFonts w:ascii="Times New Roman" w:eastAsia="Times New Roman" w:hAnsi="Times New Roman" w:cs="Times New Roman"/>
          <w:color w:val="222222"/>
          <w:sz w:val="28"/>
          <w:szCs w:val="28"/>
          <w:highlight w:val="white"/>
        </w:rPr>
        <w:t xml:space="preserve"> nhân kinh doanh, do </w:t>
      </w:r>
      <w:proofErr w:type="spellStart"/>
      <w:r w:rsidRPr="00127ECF">
        <w:rPr>
          <w:rFonts w:ascii="Times New Roman" w:eastAsia="Times New Roman" w:hAnsi="Times New Roman" w:cs="Times New Roman"/>
          <w:color w:val="222222"/>
          <w:sz w:val="28"/>
          <w:szCs w:val="28"/>
          <w:highlight w:val="white"/>
        </w:rPr>
        <w:t>mức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thấp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và</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khó</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xác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định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rõ</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ràng</w:t>
      </w:r>
      <w:proofErr w:type="spellEnd"/>
      <w:r w:rsidRPr="00127ECF">
        <w:rPr>
          <w:rFonts w:ascii="Times New Roman" w:eastAsia="Times New Roman" w:hAnsi="Times New Roman" w:cs="Times New Roman"/>
          <w:color w:val="222222"/>
          <w:sz w:val="28"/>
          <w:szCs w:val="28"/>
          <w:highlight w:val="white"/>
        </w:rPr>
        <w:t xml:space="preserve"> nên cơ quan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có</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thẩm</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quyền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định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mức</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một</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khoản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trên cơ </w:t>
      </w:r>
      <w:proofErr w:type="spellStart"/>
      <w:r w:rsidRPr="00127ECF">
        <w:rPr>
          <w:rFonts w:ascii="Times New Roman" w:eastAsia="Times New Roman" w:hAnsi="Times New Roman" w:cs="Times New Roman"/>
          <w:color w:val="222222"/>
          <w:sz w:val="28"/>
          <w:szCs w:val="28"/>
          <w:highlight w:val="white"/>
        </w:rPr>
        <w:t>sở</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hồ</w:t>
      </w:r>
      <w:proofErr w:type="spellEnd"/>
      <w:r w:rsidRPr="00127ECF">
        <w:rPr>
          <w:rFonts w:ascii="Times New Roman" w:eastAsia="Times New Roman" w:hAnsi="Times New Roman" w:cs="Times New Roman"/>
          <w:color w:val="222222"/>
          <w:sz w:val="28"/>
          <w:szCs w:val="28"/>
          <w:highlight w:val="white"/>
        </w:rPr>
        <w:t xml:space="preserve"> sơ </w:t>
      </w:r>
      <w:proofErr w:type="spellStart"/>
      <w:r w:rsidRPr="00127ECF">
        <w:rPr>
          <w:rFonts w:ascii="Times New Roman" w:eastAsia="Times New Roman" w:hAnsi="Times New Roman" w:cs="Times New Roman"/>
          <w:color w:val="222222"/>
          <w:sz w:val="28"/>
          <w:szCs w:val="28"/>
          <w:highlight w:val="white"/>
        </w:rPr>
        <w:t>tự</w:t>
      </w:r>
      <w:proofErr w:type="spellEnd"/>
      <w:r w:rsidRPr="00127ECF">
        <w:rPr>
          <w:rFonts w:ascii="Times New Roman" w:eastAsia="Times New Roman" w:hAnsi="Times New Roman" w:cs="Times New Roman"/>
          <w:color w:val="222222"/>
          <w:sz w:val="28"/>
          <w:szCs w:val="28"/>
          <w:highlight w:val="white"/>
        </w:rPr>
        <w:t xml:space="preserve"> khai </w:t>
      </w:r>
      <w:proofErr w:type="spellStart"/>
      <w:r w:rsidRPr="00127ECF">
        <w:rPr>
          <w:rFonts w:ascii="Times New Roman" w:eastAsia="Times New Roman" w:hAnsi="Times New Roman" w:cs="Times New Roman"/>
          <w:color w:val="222222"/>
          <w:sz w:val="28"/>
          <w:szCs w:val="28"/>
          <w:highlight w:val="white"/>
        </w:rPr>
        <w:t>của</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người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nộp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ý </w:t>
      </w:r>
      <w:proofErr w:type="spellStart"/>
      <w:r w:rsidRPr="00127ECF">
        <w:rPr>
          <w:rFonts w:ascii="Times New Roman" w:eastAsia="Times New Roman" w:hAnsi="Times New Roman" w:cs="Times New Roman"/>
          <w:color w:val="222222"/>
          <w:sz w:val="28"/>
          <w:szCs w:val="28"/>
          <w:highlight w:val="white"/>
        </w:rPr>
        <w:t>kiến</w:t>
      </w:r>
      <w:proofErr w:type="spellEnd"/>
      <w:r w:rsidRPr="00127ECF">
        <w:rPr>
          <w:rFonts w:ascii="Times New Roman" w:eastAsia="Times New Roman" w:hAnsi="Times New Roman" w:cs="Times New Roman"/>
          <w:color w:val="222222"/>
          <w:sz w:val="28"/>
          <w:szCs w:val="28"/>
          <w:highlight w:val="white"/>
        </w:rPr>
        <w:t xml:space="preserve"> tư </w:t>
      </w:r>
      <w:proofErr w:type="spellStart"/>
      <w:r w:rsidRPr="00127ECF">
        <w:rPr>
          <w:rFonts w:ascii="Times New Roman" w:eastAsia="Times New Roman" w:hAnsi="Times New Roman" w:cs="Times New Roman"/>
          <w:color w:val="222222"/>
          <w:sz w:val="28"/>
          <w:szCs w:val="28"/>
          <w:highlight w:val="white"/>
        </w:rPr>
        <w:t>vấn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Hội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đồng</w:t>
      </w:r>
      <w:proofErr w:type="spellEnd"/>
      <w:r w:rsidRPr="00127ECF">
        <w:rPr>
          <w:rFonts w:ascii="Times New Roman" w:eastAsia="Times New Roman" w:hAnsi="Times New Roman" w:cs="Times New Roman"/>
          <w:color w:val="222222"/>
          <w:sz w:val="28"/>
          <w:szCs w:val="28"/>
          <w:highlight w:val="white"/>
        </w:rPr>
        <w:t xml:space="preserve"> tư </w:t>
      </w:r>
      <w:proofErr w:type="spellStart"/>
      <w:r w:rsidRPr="00127ECF">
        <w:rPr>
          <w:rFonts w:ascii="Times New Roman" w:eastAsia="Times New Roman" w:hAnsi="Times New Roman" w:cs="Times New Roman"/>
          <w:color w:val="222222"/>
          <w:sz w:val="28"/>
          <w:szCs w:val="28"/>
          <w:highlight w:val="white"/>
        </w:rPr>
        <w:t>vấn</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cấp</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xã</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và</w:t>
      </w:r>
      <w:proofErr w:type="spellEnd"/>
      <w:r w:rsidRPr="00127ECF">
        <w:rPr>
          <w:rFonts w:ascii="Times New Roman" w:eastAsia="Times New Roman" w:hAnsi="Times New Roman" w:cs="Times New Roman"/>
          <w:color w:val="222222"/>
          <w:sz w:val="28"/>
          <w:szCs w:val="28"/>
          <w:highlight w:val="white"/>
        </w:rPr>
        <w:t xml:space="preserve"> cơ </w:t>
      </w:r>
      <w:proofErr w:type="spellStart"/>
      <w:r w:rsidRPr="00127ECF">
        <w:rPr>
          <w:rFonts w:ascii="Times New Roman" w:eastAsia="Times New Roman" w:hAnsi="Times New Roman" w:cs="Times New Roman"/>
          <w:color w:val="222222"/>
          <w:sz w:val="28"/>
          <w:szCs w:val="28"/>
          <w:highlight w:val="white"/>
        </w:rPr>
        <w:t>sở</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dữ</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liệu</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của</w:t>
      </w:r>
      <w:proofErr w:type="spellEnd"/>
      <w:r w:rsidRPr="00127ECF">
        <w:rPr>
          <w:rFonts w:ascii="Times New Roman" w:eastAsia="Times New Roman" w:hAnsi="Times New Roman" w:cs="Times New Roman"/>
          <w:color w:val="222222"/>
          <w:sz w:val="28"/>
          <w:szCs w:val="28"/>
          <w:highlight w:val="white"/>
        </w:rPr>
        <w:t xml:space="preserve"> cơ quan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00000000">
        <w:fldChar w:fldCharType="begin"/>
      </w:r>
      <w:r w:rsidR="00000000">
        <w:instrText>HYPERLINK "https://thuvienphapluat.vn/documents/law.aspx?id=E=RjM05qTTTk&amp;mode=o=dsbGRWOHWk" \h</w:instrText>
      </w:r>
      <w:r w:rsidR="00000000">
        <w:fldChar w:fldCharType="separate"/>
      </w:r>
      <w:r w:rsidRPr="00127ECF">
        <w:rPr>
          <w:rFonts w:ascii="Times New Roman" w:eastAsia="Times New Roman" w:hAnsi="Times New Roman" w:cs="Times New Roman"/>
          <w:i/>
          <w:color w:val="0E70A4"/>
          <w:sz w:val="28"/>
          <w:szCs w:val="28"/>
          <w:highlight w:val="white"/>
          <w:u w:val="single"/>
        </w:rPr>
        <w:t>khoản</w:t>
      </w:r>
      <w:proofErr w:type="spellEnd"/>
      <w:r w:rsidRPr="00127ECF">
        <w:rPr>
          <w:rFonts w:ascii="Times New Roman" w:eastAsia="Times New Roman" w:hAnsi="Times New Roman" w:cs="Times New Roman"/>
          <w:i/>
          <w:color w:val="0E70A4"/>
          <w:sz w:val="28"/>
          <w:szCs w:val="28"/>
          <w:highlight w:val="white"/>
          <w:u w:val="single"/>
        </w:rPr>
        <w:t xml:space="preserve"> 8 </w:t>
      </w:r>
      <w:proofErr w:type="spellStart"/>
      <w:r w:rsidRPr="00127ECF">
        <w:rPr>
          <w:rFonts w:ascii="Times New Roman" w:eastAsia="Times New Roman" w:hAnsi="Times New Roman" w:cs="Times New Roman"/>
          <w:i/>
          <w:color w:val="0E70A4"/>
          <w:sz w:val="28"/>
          <w:szCs w:val="28"/>
          <w:highlight w:val="white"/>
          <w:u w:val="single"/>
        </w:rPr>
        <w:t>Điều</w:t>
      </w:r>
      <w:proofErr w:type="spellEnd"/>
      <w:r w:rsidRPr="00127ECF">
        <w:rPr>
          <w:rFonts w:ascii="Times New Roman" w:eastAsia="Times New Roman" w:hAnsi="Times New Roman" w:cs="Times New Roman"/>
          <w:i/>
          <w:color w:val="0E70A4"/>
          <w:sz w:val="28"/>
          <w:szCs w:val="28"/>
          <w:highlight w:val="white"/>
          <w:u w:val="single"/>
        </w:rPr>
        <w:t xml:space="preserve"> 3 Thông tư 40/2021/TT-BTC</w:t>
      </w:r>
      <w:r w:rsidR="00000000">
        <w:rPr>
          <w:rFonts w:ascii="Times New Roman" w:eastAsia="Times New Roman" w:hAnsi="Times New Roman" w:cs="Times New Roman"/>
          <w:i/>
          <w:color w:val="0E70A4"/>
          <w:sz w:val="28"/>
          <w:szCs w:val="28"/>
          <w:highlight w:val="white"/>
          <w:u w:val="single"/>
        </w:rPr>
        <w:fldChar w:fldCharType="end"/>
      </w:r>
      <w:r w:rsidRPr="00127ECF">
        <w:rPr>
          <w:rFonts w:ascii="Times New Roman" w:eastAsia="Times New Roman" w:hAnsi="Times New Roman" w:cs="Times New Roman"/>
          <w:i/>
          <w:color w:val="262626"/>
          <w:sz w:val="28"/>
          <w:szCs w:val="28"/>
          <w:highlight w:val="white"/>
          <w:u w:val="single"/>
        </w:rPr>
        <w:t xml:space="preserve"> </w:t>
      </w:r>
      <w:proofErr w:type="spellStart"/>
      <w:r w:rsidRPr="00127ECF">
        <w:rPr>
          <w:rFonts w:ascii="Times New Roman" w:eastAsia="Times New Roman" w:hAnsi="Times New Roman" w:cs="Times New Roman"/>
          <w:i/>
          <w:color w:val="262626"/>
          <w:sz w:val="28"/>
          <w:szCs w:val="28"/>
          <w:highlight w:val="white"/>
          <w:u w:val="single"/>
        </w:rPr>
        <w:t>và</w:t>
      </w:r>
      <w:proofErr w:type="spellEnd"/>
      <w:r w:rsidRPr="00127ECF">
        <w:rPr>
          <w:rFonts w:ascii="Times New Roman" w:eastAsia="Times New Roman" w:hAnsi="Times New Roman" w:cs="Times New Roman"/>
          <w:i/>
          <w:color w:val="262626"/>
          <w:sz w:val="28"/>
          <w:szCs w:val="28"/>
          <w:highlight w:val="white"/>
          <w:u w:val="single"/>
        </w:rPr>
        <w:t xml:space="preserve"> </w:t>
      </w:r>
      <w:r w:rsidRPr="00127ECF">
        <w:rPr>
          <w:rFonts w:ascii="Times New Roman" w:eastAsia="Times New Roman" w:hAnsi="Times New Roman" w:cs="Times New Roman"/>
          <w:i/>
          <w:color w:val="212529"/>
          <w:sz w:val="28"/>
          <w:szCs w:val="28"/>
          <w:highlight w:val="white"/>
          <w:u w:val="single"/>
        </w:rPr>
        <w:t xml:space="preserve"> </w:t>
      </w:r>
      <w:hyperlink r:id="rId61">
        <w:proofErr w:type="spellStart"/>
        <w:r w:rsidRPr="00127ECF">
          <w:rPr>
            <w:rFonts w:ascii="Times New Roman" w:eastAsia="Times New Roman" w:hAnsi="Times New Roman" w:cs="Times New Roman"/>
            <w:i/>
            <w:color w:val="0E70A4"/>
            <w:sz w:val="28"/>
            <w:szCs w:val="28"/>
            <w:highlight w:val="white"/>
            <w:u w:val="single"/>
          </w:rPr>
          <w:t>Điều</w:t>
        </w:r>
        <w:proofErr w:type="spellEnd"/>
        <w:r w:rsidRPr="00127ECF">
          <w:rPr>
            <w:rFonts w:ascii="Times New Roman" w:eastAsia="Times New Roman" w:hAnsi="Times New Roman" w:cs="Times New Roman"/>
            <w:i/>
            <w:color w:val="0E70A4"/>
            <w:sz w:val="28"/>
            <w:szCs w:val="28"/>
            <w:highlight w:val="white"/>
            <w:u w:val="single"/>
          </w:rPr>
          <w:t xml:space="preserve"> 7 Thông tư 40/2021/TT-BTC</w:t>
        </w:r>
      </w:hyperlink>
      <w:r w:rsidRPr="00127ECF">
        <w:rPr>
          <w:rFonts w:ascii="Times New Roman" w:eastAsia="Times New Roman" w:hAnsi="Times New Roman" w:cs="Times New Roman"/>
          <w:i/>
          <w:color w:val="262626"/>
          <w:sz w:val="28"/>
          <w:szCs w:val="28"/>
          <w:highlight w:val="white"/>
          <w:u w:val="single"/>
        </w:rPr>
        <w:t xml:space="preserve"> </w:t>
      </w:r>
      <w:proofErr w:type="spellStart"/>
      <w:r w:rsidRPr="00127ECF">
        <w:rPr>
          <w:rFonts w:ascii="Times New Roman" w:eastAsia="Times New Roman" w:hAnsi="Times New Roman" w:cs="Times New Roman"/>
          <w:i/>
          <w:color w:val="262626"/>
          <w:sz w:val="28"/>
          <w:szCs w:val="28"/>
          <w:highlight w:val="white"/>
          <w:u w:val="single"/>
        </w:rPr>
        <w:t>đã</w:t>
      </w:r>
      <w:proofErr w:type="spellEnd"/>
      <w:r w:rsidRPr="00127ECF">
        <w:rPr>
          <w:rFonts w:ascii="Times New Roman" w:eastAsia="Times New Roman" w:hAnsi="Times New Roman" w:cs="Times New Roman"/>
          <w:i/>
          <w:color w:val="262626"/>
          <w:sz w:val="28"/>
          <w:szCs w:val="28"/>
          <w:highlight w:val="white"/>
          <w:u w:val="single"/>
        </w:rPr>
        <w:t xml:space="preserve"> </w:t>
      </w:r>
      <w:proofErr w:type="spellStart"/>
      <w:r w:rsidRPr="00127ECF">
        <w:rPr>
          <w:rFonts w:ascii="Times New Roman" w:eastAsia="Times New Roman" w:hAnsi="Times New Roman" w:cs="Times New Roman"/>
          <w:i/>
          <w:color w:val="262626"/>
          <w:sz w:val="28"/>
          <w:szCs w:val="28"/>
          <w:highlight w:val="white"/>
          <w:u w:val="single"/>
        </w:rPr>
        <w:t>sửa</w:t>
      </w:r>
      <w:proofErr w:type="spellEnd"/>
      <w:r w:rsidRPr="00127ECF">
        <w:rPr>
          <w:rFonts w:ascii="Times New Roman" w:eastAsia="Times New Roman" w:hAnsi="Times New Roman" w:cs="Times New Roman"/>
          <w:i/>
          <w:color w:val="262626"/>
          <w:sz w:val="28"/>
          <w:szCs w:val="28"/>
          <w:highlight w:val="white"/>
          <w:u w:val="single"/>
        </w:rPr>
        <w:t xml:space="preserve"> </w:t>
      </w:r>
      <w:proofErr w:type="spellStart"/>
      <w:r w:rsidRPr="00127ECF">
        <w:rPr>
          <w:rFonts w:ascii="Times New Roman" w:eastAsia="Times New Roman" w:hAnsi="Times New Roman" w:cs="Times New Roman"/>
          <w:i/>
          <w:color w:val="262626"/>
          <w:sz w:val="28"/>
          <w:szCs w:val="28"/>
          <w:highlight w:val="white"/>
          <w:u w:val="single"/>
        </w:rPr>
        <w:t>đổi</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và</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nộp</w:t>
      </w:r>
      <w:proofErr w:type="spellEnd"/>
      <w:r w:rsidRPr="00127ECF">
        <w:rPr>
          <w:rFonts w:ascii="Times New Roman" w:eastAsia="Times New Roman" w:hAnsi="Times New Roman" w:cs="Times New Roman"/>
          <w:color w:val="262626"/>
          <w:sz w:val="28"/>
          <w:szCs w:val="28"/>
          <w:highlight w:val="white"/>
        </w:rPr>
        <w:t xml:space="preserve"> khi doanh </w:t>
      </w:r>
      <w:proofErr w:type="spellStart"/>
      <w:r w:rsidRPr="00127ECF">
        <w:rPr>
          <w:rFonts w:ascii="Times New Roman" w:eastAsia="Times New Roman" w:hAnsi="Times New Roman" w:cs="Times New Roman"/>
          <w:color w:val="262626"/>
          <w:sz w:val="28"/>
          <w:szCs w:val="28"/>
          <w:highlight w:val="white"/>
        </w:rPr>
        <w:t>nghiệp</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nộp</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thuế</w:t>
      </w:r>
      <w:proofErr w:type="spellEnd"/>
      <w:r w:rsidRPr="00127ECF">
        <w:rPr>
          <w:rFonts w:ascii="Times New Roman" w:eastAsia="Times New Roman" w:hAnsi="Times New Roman" w:cs="Times New Roman"/>
          <w:color w:val="262626"/>
          <w:sz w:val="28"/>
          <w:szCs w:val="28"/>
          <w:highlight w:val="white"/>
        </w:rPr>
        <w:t xml:space="preserve"> theo </w:t>
      </w:r>
      <w:proofErr w:type="spellStart"/>
      <w:r w:rsidRPr="00127ECF">
        <w:rPr>
          <w:rFonts w:ascii="Times New Roman" w:eastAsia="Times New Roman" w:hAnsi="Times New Roman" w:cs="Times New Roman"/>
          <w:color w:val="262626"/>
          <w:sz w:val="28"/>
          <w:szCs w:val="28"/>
          <w:highlight w:val="white"/>
        </w:rPr>
        <w:t>hình</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thức</w:t>
      </w:r>
      <w:proofErr w:type="spellEnd"/>
      <w:r w:rsidRPr="00127ECF">
        <w:rPr>
          <w:rFonts w:ascii="Times New Roman" w:eastAsia="Times New Roman" w:hAnsi="Times New Roman" w:cs="Times New Roman"/>
          <w:color w:val="262626"/>
          <w:sz w:val="28"/>
          <w:szCs w:val="28"/>
          <w:highlight w:val="white"/>
        </w:rPr>
        <w:t xml:space="preserve"> </w:t>
      </w:r>
      <w:proofErr w:type="spellStart"/>
      <w:r w:rsidRPr="00127ECF">
        <w:rPr>
          <w:rFonts w:ascii="Times New Roman" w:eastAsia="Times New Roman" w:hAnsi="Times New Roman" w:cs="Times New Roman"/>
          <w:color w:val="262626"/>
          <w:sz w:val="28"/>
          <w:szCs w:val="28"/>
          <w:highlight w:val="white"/>
        </w:rPr>
        <w:t>khoán</w:t>
      </w:r>
      <w:proofErr w:type="spellEnd"/>
      <w:r w:rsidRPr="00127ECF">
        <w:rPr>
          <w:rFonts w:ascii="Times New Roman" w:eastAsia="Times New Roman" w:hAnsi="Times New Roman" w:cs="Times New Roman"/>
          <w:color w:val="262626"/>
          <w:sz w:val="28"/>
          <w:szCs w:val="28"/>
          <w:highlight w:val="white"/>
        </w:rPr>
        <w:t>.</w:t>
      </w:r>
    </w:p>
    <w:p w14:paraId="0BFFD57F" w14:textId="77777777" w:rsidR="00DF21F4" w:rsidRPr="00127ECF" w:rsidRDefault="009E7086" w:rsidP="000823CE">
      <w:pPr>
        <w:numPr>
          <w:ilvl w:val="0"/>
          <w:numId w:val="24"/>
        </w:numPr>
        <w:pBdr>
          <w:bottom w:val="none" w:sz="0" w:space="0" w:color="000000"/>
        </w:pBdr>
        <w:shd w:val="clear" w:color="auto" w:fill="FFFFFF"/>
        <w:spacing w:after="0" w:line="360" w:lineRule="auto"/>
        <w:ind w:left="360"/>
        <w:rPr>
          <w:rFonts w:ascii="Times New Roman" w:eastAsia="Times New Roman" w:hAnsi="Times New Roman" w:cs="Times New Roman"/>
          <w:color w:val="222222"/>
          <w:sz w:val="28"/>
          <w:szCs w:val="28"/>
          <w:highlight w:val="white"/>
        </w:rPr>
      </w:pPr>
      <w:proofErr w:type="spellStart"/>
      <w:r w:rsidRPr="00127ECF">
        <w:rPr>
          <w:rFonts w:ascii="Times New Roman" w:eastAsia="Times New Roman" w:hAnsi="Times New Roman" w:cs="Times New Roman"/>
          <w:color w:val="222222"/>
          <w:sz w:val="28"/>
          <w:szCs w:val="28"/>
          <w:highlight w:val="white"/>
        </w:rPr>
        <w:t>Số</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GTGT </w:t>
      </w:r>
      <w:proofErr w:type="spellStart"/>
      <w:r w:rsidRPr="00127ECF">
        <w:rPr>
          <w:rFonts w:ascii="Times New Roman" w:eastAsia="Times New Roman" w:hAnsi="Times New Roman" w:cs="Times New Roman"/>
          <w:color w:val="222222"/>
          <w:sz w:val="28"/>
          <w:szCs w:val="28"/>
          <w:highlight w:val="white"/>
        </w:rPr>
        <w:t>phải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nộp</w:t>
      </w:r>
      <w:proofErr w:type="spellEnd"/>
      <w:r w:rsidRPr="00127ECF">
        <w:rPr>
          <w:rFonts w:ascii="Times New Roman" w:eastAsia="Times New Roman" w:hAnsi="Times New Roman" w:cs="Times New Roman"/>
          <w:color w:val="222222"/>
          <w:sz w:val="28"/>
          <w:szCs w:val="28"/>
          <w:highlight w:val="white"/>
        </w:rPr>
        <w:t xml:space="preserve"> =  </w:t>
      </w:r>
      <w:proofErr w:type="spellStart"/>
      <w:r w:rsidRPr="00127ECF">
        <w:rPr>
          <w:rFonts w:ascii="Times New Roman" w:eastAsia="Times New Roman" w:hAnsi="Times New Roman" w:cs="Times New Roman"/>
          <w:color w:val="222222"/>
          <w:sz w:val="28"/>
          <w:szCs w:val="28"/>
          <w:highlight w:val="white"/>
        </w:rPr>
        <w:t>Tỷ</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lệ</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GTGT x Doanh thu </w:t>
      </w:r>
      <w:proofErr w:type="spellStart"/>
      <w:r w:rsidRPr="00127ECF">
        <w:rPr>
          <w:rFonts w:ascii="Times New Roman" w:eastAsia="Times New Roman" w:hAnsi="Times New Roman" w:cs="Times New Roman"/>
          <w:color w:val="222222"/>
          <w:sz w:val="28"/>
          <w:szCs w:val="28"/>
          <w:highlight w:val="white"/>
        </w:rPr>
        <w:t>tính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GTGT </w:t>
      </w:r>
    </w:p>
    <w:p w14:paraId="0A35D14E" w14:textId="0773DCAA" w:rsidR="00DF21F4" w:rsidRPr="00DD5358" w:rsidRDefault="009E7086" w:rsidP="000823CE">
      <w:pPr>
        <w:numPr>
          <w:ilvl w:val="0"/>
          <w:numId w:val="24"/>
        </w:numPr>
        <w:pBdr>
          <w:bottom w:val="none" w:sz="0" w:space="0" w:color="000000"/>
        </w:pBdr>
        <w:shd w:val="clear" w:color="auto" w:fill="FFFFFF"/>
        <w:spacing w:after="0" w:line="360" w:lineRule="auto"/>
        <w:ind w:left="360"/>
        <w:rPr>
          <w:rFonts w:ascii="Times New Roman" w:eastAsia="Times New Roman" w:hAnsi="Times New Roman" w:cs="Times New Roman"/>
          <w:color w:val="222222"/>
          <w:sz w:val="28"/>
          <w:szCs w:val="28"/>
          <w:highlight w:val="white"/>
        </w:rPr>
      </w:pPr>
      <w:proofErr w:type="spellStart"/>
      <w:r w:rsidRPr="00127ECF">
        <w:rPr>
          <w:rFonts w:ascii="Times New Roman" w:eastAsia="Times New Roman" w:hAnsi="Times New Roman" w:cs="Times New Roman"/>
          <w:color w:val="222222"/>
          <w:sz w:val="28"/>
          <w:szCs w:val="28"/>
          <w:highlight w:val="white"/>
        </w:rPr>
        <w:t>Số</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TNCN </w:t>
      </w:r>
      <w:proofErr w:type="spellStart"/>
      <w:r w:rsidRPr="00127ECF">
        <w:rPr>
          <w:rFonts w:ascii="Times New Roman" w:eastAsia="Times New Roman" w:hAnsi="Times New Roman" w:cs="Times New Roman"/>
          <w:color w:val="222222"/>
          <w:sz w:val="28"/>
          <w:szCs w:val="28"/>
          <w:highlight w:val="white"/>
        </w:rPr>
        <w:t>phải</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nộp</w:t>
      </w:r>
      <w:proofErr w:type="spellEnd"/>
      <w:r w:rsidRPr="00127ECF">
        <w:rPr>
          <w:rFonts w:ascii="Times New Roman" w:eastAsia="Times New Roman" w:hAnsi="Times New Roman" w:cs="Times New Roman"/>
          <w:color w:val="222222"/>
          <w:sz w:val="28"/>
          <w:szCs w:val="28"/>
          <w:highlight w:val="white"/>
        </w:rPr>
        <w:t xml:space="preserve"> =  </w:t>
      </w:r>
      <w:proofErr w:type="spellStart"/>
      <w:r w:rsidRPr="00127ECF">
        <w:rPr>
          <w:rFonts w:ascii="Times New Roman" w:eastAsia="Times New Roman" w:hAnsi="Times New Roman" w:cs="Times New Roman"/>
          <w:color w:val="222222"/>
          <w:sz w:val="28"/>
          <w:szCs w:val="28"/>
          <w:highlight w:val="white"/>
        </w:rPr>
        <w:t>Tỷ</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lệ</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TNCN x Doanh thu </w:t>
      </w:r>
      <w:proofErr w:type="spellStart"/>
      <w:r w:rsidRPr="00127ECF">
        <w:rPr>
          <w:rFonts w:ascii="Times New Roman" w:eastAsia="Times New Roman" w:hAnsi="Times New Roman" w:cs="Times New Roman"/>
          <w:color w:val="222222"/>
          <w:sz w:val="28"/>
          <w:szCs w:val="28"/>
          <w:highlight w:val="white"/>
        </w:rPr>
        <w:t>tính</w:t>
      </w:r>
      <w:proofErr w:type="spellEnd"/>
      <w:r w:rsidRPr="00127ECF">
        <w:rPr>
          <w:rFonts w:ascii="Times New Roman" w:eastAsia="Times New Roman" w:hAnsi="Times New Roman" w:cs="Times New Roman"/>
          <w:color w:val="222222"/>
          <w:sz w:val="28"/>
          <w:szCs w:val="28"/>
          <w:highlight w:val="white"/>
        </w:rPr>
        <w:t xml:space="preserve"> </w:t>
      </w:r>
      <w:proofErr w:type="spellStart"/>
      <w:r w:rsidRPr="00127ECF">
        <w:rPr>
          <w:rFonts w:ascii="Times New Roman" w:eastAsia="Times New Roman" w:hAnsi="Times New Roman" w:cs="Times New Roman"/>
          <w:color w:val="222222"/>
          <w:sz w:val="28"/>
          <w:szCs w:val="28"/>
          <w:highlight w:val="white"/>
        </w:rPr>
        <w:t>thuế</w:t>
      </w:r>
      <w:proofErr w:type="spellEnd"/>
      <w:r w:rsidRPr="00127ECF">
        <w:rPr>
          <w:rFonts w:ascii="Times New Roman" w:eastAsia="Times New Roman" w:hAnsi="Times New Roman" w:cs="Times New Roman"/>
          <w:color w:val="222222"/>
          <w:sz w:val="28"/>
          <w:szCs w:val="28"/>
          <w:highlight w:val="white"/>
        </w:rPr>
        <w:t xml:space="preserve"> TNCN</w:t>
      </w:r>
    </w:p>
    <w:p w14:paraId="4DAB6651" w14:textId="77777777" w:rsidR="00DF21F4" w:rsidRPr="00DD5358" w:rsidRDefault="009E7086" w:rsidP="00127ECF">
      <w:pPr>
        <w:pStyle w:val="u3"/>
        <w:spacing w:before="0" w:line="360" w:lineRule="auto"/>
        <w:rPr>
          <w:rFonts w:ascii="Times New Roman" w:eastAsia="Times New Roman" w:hAnsi="Times New Roman" w:cs="Times New Roman"/>
          <w:b/>
          <w:bCs/>
          <w:color w:val="FF0000"/>
          <w:sz w:val="28"/>
          <w:szCs w:val="28"/>
        </w:rPr>
      </w:pPr>
      <w:bookmarkStart w:id="125" w:name="_Toc117864783"/>
      <w:r w:rsidRPr="00DD5358">
        <w:rPr>
          <w:rFonts w:ascii="Times New Roman" w:eastAsia="Times New Roman" w:hAnsi="Times New Roman" w:cs="Times New Roman"/>
          <w:b/>
          <w:bCs/>
          <w:color w:val="FF0000"/>
          <w:sz w:val="28"/>
          <w:szCs w:val="28"/>
        </w:rPr>
        <w:t xml:space="preserve">5.2.2   Doanh </w:t>
      </w:r>
      <w:proofErr w:type="spellStart"/>
      <w:r w:rsidRPr="00DD5358">
        <w:rPr>
          <w:rFonts w:ascii="Times New Roman" w:eastAsia="Times New Roman" w:hAnsi="Times New Roman" w:cs="Times New Roman"/>
          <w:b/>
          <w:bCs/>
          <w:color w:val="FF0000"/>
          <w:sz w:val="28"/>
          <w:szCs w:val="28"/>
        </w:rPr>
        <w:t>nghiệp</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phải</w:t>
      </w:r>
      <w:proofErr w:type="spellEnd"/>
      <w:r w:rsidRPr="00DD5358">
        <w:rPr>
          <w:rFonts w:ascii="Times New Roman" w:eastAsia="Times New Roman" w:hAnsi="Times New Roman" w:cs="Times New Roman"/>
          <w:b/>
          <w:bCs/>
          <w:color w:val="FF0000"/>
          <w:sz w:val="28"/>
          <w:szCs w:val="28"/>
        </w:rPr>
        <w:t xml:space="preserve"> tuân </w:t>
      </w:r>
      <w:proofErr w:type="spellStart"/>
      <w:r w:rsidRPr="00DD5358">
        <w:rPr>
          <w:rFonts w:ascii="Times New Roman" w:eastAsia="Times New Roman" w:hAnsi="Times New Roman" w:cs="Times New Roman"/>
          <w:b/>
          <w:bCs/>
          <w:color w:val="FF0000"/>
          <w:sz w:val="28"/>
          <w:szCs w:val="28"/>
        </w:rPr>
        <w:t>thủ</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các</w:t>
      </w:r>
      <w:proofErr w:type="spellEnd"/>
      <w:r w:rsidRPr="00DD5358">
        <w:rPr>
          <w:rFonts w:ascii="Times New Roman" w:eastAsia="Times New Roman" w:hAnsi="Times New Roman" w:cs="Times New Roman"/>
          <w:b/>
          <w:bCs/>
          <w:color w:val="FF0000"/>
          <w:sz w:val="28"/>
          <w:szCs w:val="28"/>
        </w:rPr>
        <w:t xml:space="preserve"> quy </w:t>
      </w:r>
      <w:proofErr w:type="spellStart"/>
      <w:r w:rsidRPr="00DD5358">
        <w:rPr>
          <w:rFonts w:ascii="Times New Roman" w:eastAsia="Times New Roman" w:hAnsi="Times New Roman" w:cs="Times New Roman"/>
          <w:b/>
          <w:bCs/>
          <w:color w:val="FF0000"/>
          <w:sz w:val="28"/>
          <w:szCs w:val="28"/>
        </w:rPr>
        <w:t>định</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về</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sử</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dụng</w:t>
      </w:r>
      <w:proofErr w:type="spellEnd"/>
      <w:r w:rsidRPr="00DD5358">
        <w:rPr>
          <w:rFonts w:ascii="Times New Roman" w:eastAsia="Times New Roman" w:hAnsi="Times New Roman" w:cs="Times New Roman"/>
          <w:b/>
          <w:bCs/>
          <w:color w:val="FF0000"/>
          <w:sz w:val="28"/>
          <w:szCs w:val="28"/>
        </w:rPr>
        <w:t xml:space="preserve"> lao </w:t>
      </w:r>
      <w:proofErr w:type="spellStart"/>
      <w:r w:rsidRPr="00DD5358">
        <w:rPr>
          <w:rFonts w:ascii="Times New Roman" w:eastAsia="Times New Roman" w:hAnsi="Times New Roman" w:cs="Times New Roman"/>
          <w:b/>
          <w:bCs/>
          <w:color w:val="FF0000"/>
          <w:sz w:val="28"/>
          <w:szCs w:val="28"/>
        </w:rPr>
        <w:t>động</w:t>
      </w:r>
      <w:proofErr w:type="spellEnd"/>
      <w:r w:rsidRPr="00DD5358">
        <w:rPr>
          <w:rFonts w:ascii="Times New Roman" w:eastAsia="Times New Roman" w:hAnsi="Times New Roman" w:cs="Times New Roman"/>
          <w:b/>
          <w:bCs/>
          <w:color w:val="FF0000"/>
          <w:sz w:val="28"/>
          <w:szCs w:val="28"/>
        </w:rPr>
        <w:t xml:space="preserve"> (theo </w:t>
      </w:r>
      <w:hyperlink r:id="rId62">
        <w:proofErr w:type="spellStart"/>
        <w:r w:rsidRPr="00DD5358">
          <w:rPr>
            <w:rFonts w:ascii="Times New Roman" w:eastAsia="Times New Roman" w:hAnsi="Times New Roman" w:cs="Times New Roman"/>
            <w:b/>
            <w:bCs/>
            <w:i/>
            <w:color w:val="FF0000"/>
            <w:sz w:val="28"/>
            <w:szCs w:val="28"/>
            <w:u w:val="single"/>
          </w:rPr>
          <w:t>Bộ</w:t>
        </w:r>
        <w:proofErr w:type="spellEnd"/>
        <w:r w:rsidRPr="00DD5358">
          <w:rPr>
            <w:rFonts w:ascii="Times New Roman" w:eastAsia="Times New Roman" w:hAnsi="Times New Roman" w:cs="Times New Roman"/>
            <w:b/>
            <w:bCs/>
            <w:i/>
            <w:color w:val="FF0000"/>
            <w:sz w:val="28"/>
            <w:szCs w:val="28"/>
            <w:u w:val="single"/>
          </w:rPr>
          <w:t xml:space="preserve"> </w:t>
        </w:r>
        <w:proofErr w:type="spellStart"/>
        <w:r w:rsidRPr="00DD5358">
          <w:rPr>
            <w:rFonts w:ascii="Times New Roman" w:eastAsia="Times New Roman" w:hAnsi="Times New Roman" w:cs="Times New Roman"/>
            <w:b/>
            <w:bCs/>
            <w:i/>
            <w:color w:val="FF0000"/>
            <w:sz w:val="28"/>
            <w:szCs w:val="28"/>
            <w:u w:val="single"/>
          </w:rPr>
          <w:t>luật</w:t>
        </w:r>
        <w:proofErr w:type="spellEnd"/>
        <w:r w:rsidRPr="00DD5358">
          <w:rPr>
            <w:rFonts w:ascii="Times New Roman" w:eastAsia="Times New Roman" w:hAnsi="Times New Roman" w:cs="Times New Roman"/>
            <w:b/>
            <w:bCs/>
            <w:i/>
            <w:color w:val="FF0000"/>
            <w:sz w:val="28"/>
            <w:szCs w:val="28"/>
            <w:u w:val="single"/>
          </w:rPr>
          <w:t xml:space="preserve"> </w:t>
        </w:r>
      </w:hyperlink>
      <w:hyperlink r:id="rId63">
        <w:r w:rsidRPr="00DD5358">
          <w:rPr>
            <w:rFonts w:ascii="Times New Roman" w:eastAsia="Times New Roman" w:hAnsi="Times New Roman" w:cs="Times New Roman"/>
            <w:b/>
            <w:bCs/>
            <w:i/>
            <w:color w:val="FF0000"/>
            <w:sz w:val="28"/>
            <w:szCs w:val="28"/>
            <w:u w:val="single"/>
          </w:rPr>
          <w:t xml:space="preserve">Lao </w:t>
        </w:r>
        <w:proofErr w:type="spellStart"/>
        <w:r w:rsidRPr="00DD5358">
          <w:rPr>
            <w:rFonts w:ascii="Times New Roman" w:eastAsia="Times New Roman" w:hAnsi="Times New Roman" w:cs="Times New Roman"/>
            <w:b/>
            <w:bCs/>
            <w:i/>
            <w:color w:val="FF0000"/>
            <w:sz w:val="28"/>
            <w:szCs w:val="28"/>
            <w:u w:val="single"/>
          </w:rPr>
          <w:t>động</w:t>
        </w:r>
        <w:proofErr w:type="spellEnd"/>
      </w:hyperlink>
      <w:hyperlink r:id="rId64">
        <w:r w:rsidRPr="00DD5358">
          <w:rPr>
            <w:rFonts w:ascii="Times New Roman" w:eastAsia="Times New Roman" w:hAnsi="Times New Roman" w:cs="Times New Roman"/>
            <w:b/>
            <w:bCs/>
            <w:i/>
            <w:color w:val="FF0000"/>
            <w:sz w:val="28"/>
            <w:szCs w:val="28"/>
            <w:u w:val="single"/>
          </w:rPr>
          <w:t xml:space="preserve"> 2019</w:t>
        </w:r>
      </w:hyperlink>
      <w:r w:rsidRPr="00DD5358">
        <w:rPr>
          <w:rFonts w:ascii="Times New Roman" w:eastAsia="Times New Roman" w:hAnsi="Times New Roman" w:cs="Times New Roman"/>
          <w:b/>
          <w:bCs/>
          <w:color w:val="FF0000"/>
          <w:sz w:val="28"/>
          <w:szCs w:val="28"/>
        </w:rPr>
        <w:t>)</w:t>
      </w:r>
      <w:bookmarkEnd w:id="125"/>
      <w:r w:rsidRPr="00DD5358">
        <w:rPr>
          <w:rFonts w:ascii="Times New Roman" w:eastAsia="Times New Roman" w:hAnsi="Times New Roman" w:cs="Times New Roman"/>
          <w:b/>
          <w:bCs/>
          <w:color w:val="FF0000"/>
          <w:sz w:val="28"/>
          <w:szCs w:val="28"/>
        </w:rPr>
        <w:t xml:space="preserve"> </w:t>
      </w:r>
    </w:p>
    <w:p w14:paraId="4381081E" w14:textId="77777777" w:rsidR="00DF21F4" w:rsidRPr="00127ECF" w:rsidRDefault="009E7086" w:rsidP="00127ECF">
      <w:pPr>
        <w:spacing w:after="0" w:line="360" w:lineRule="auto"/>
        <w:rPr>
          <w:rFonts w:ascii="Times New Roman" w:eastAsia="Times New Roman" w:hAnsi="Times New Roman" w:cs="Times New Roman"/>
          <w:b/>
          <w:sz w:val="28"/>
          <w:szCs w:val="28"/>
        </w:rPr>
      </w:pPr>
      <w:r w:rsidRPr="00127ECF">
        <w:rPr>
          <w:rFonts w:ascii="Times New Roman" w:eastAsia="Times New Roman" w:hAnsi="Times New Roman" w:cs="Times New Roman"/>
          <w:b/>
          <w:sz w:val="28"/>
          <w:szCs w:val="28"/>
        </w:rPr>
        <w:t xml:space="preserve">Doanh </w:t>
      </w:r>
      <w:proofErr w:type="spellStart"/>
      <w:r w:rsidRPr="00127ECF">
        <w:rPr>
          <w:rFonts w:ascii="Times New Roman" w:eastAsia="Times New Roman" w:hAnsi="Times New Roman" w:cs="Times New Roman"/>
          <w:b/>
          <w:sz w:val="28"/>
          <w:szCs w:val="28"/>
        </w:rPr>
        <w:t>nghiệp</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có</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quyền</w:t>
      </w:r>
      <w:proofErr w:type="spellEnd"/>
      <w:r w:rsidRPr="00127ECF">
        <w:rPr>
          <w:rFonts w:ascii="Times New Roman" w:eastAsia="Times New Roman" w:hAnsi="Times New Roman" w:cs="Times New Roman"/>
          <w:b/>
          <w:sz w:val="28"/>
          <w:szCs w:val="28"/>
        </w:rPr>
        <w:t>:</w:t>
      </w:r>
    </w:p>
    <w:p w14:paraId="482146CE" w14:textId="77777777" w:rsidR="00DF21F4" w:rsidRPr="00127ECF" w:rsidRDefault="009E7086">
      <w:pPr>
        <w:numPr>
          <w:ilvl w:val="0"/>
          <w:numId w:val="5"/>
        </w:numPr>
        <w:shd w:val="clear" w:color="auto" w:fill="FFFFFF"/>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Tuyển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sát</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khen </w:t>
      </w:r>
      <w:proofErr w:type="spellStart"/>
      <w:r w:rsidRPr="00127ECF">
        <w:rPr>
          <w:rFonts w:ascii="Times New Roman" w:eastAsia="Times New Roman" w:hAnsi="Times New Roman" w:cs="Times New Roman"/>
          <w:sz w:val="28"/>
          <w:szCs w:val="28"/>
        </w:rPr>
        <w:t>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vi </w:t>
      </w:r>
      <w:proofErr w:type="spellStart"/>
      <w:r w:rsidRPr="00127ECF">
        <w:rPr>
          <w:rFonts w:ascii="Times New Roman" w:eastAsia="Times New Roman" w:hAnsi="Times New Roman" w:cs="Times New Roman"/>
          <w:sz w:val="28"/>
          <w:szCs w:val="28"/>
        </w:rPr>
        <w:t>phạm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w:t>
      </w:r>
    </w:p>
    <w:p w14:paraId="3FA639DB" w14:textId="77777777" w:rsidR="00DF21F4" w:rsidRPr="00127ECF" w:rsidRDefault="009E7086">
      <w:pPr>
        <w:numPr>
          <w:ilvl w:val="0"/>
          <w:numId w:val="5"/>
        </w:numPr>
        <w:shd w:val="clear" w:color="auto" w:fill="FFFFFF"/>
        <w:spacing w:after="0" w:line="360" w:lineRule="auto"/>
        <w:ind w:left="3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lập</w:t>
      </w:r>
      <w:proofErr w:type="spellEnd"/>
      <w:r w:rsidRPr="00127ECF">
        <w:rPr>
          <w:rFonts w:ascii="Times New Roman" w:eastAsia="Times New Roman" w:hAnsi="Times New Roman" w:cs="Times New Roman"/>
          <w:sz w:val="28"/>
          <w:szCs w:val="28"/>
        </w:rPr>
        <w:t xml:space="preserve">, gia </w:t>
      </w: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tổ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nghiệp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w:t>
      </w:r>
    </w:p>
    <w:p w14:paraId="67066B69" w14:textId="77777777" w:rsidR="00DF21F4" w:rsidRPr="00127ECF" w:rsidRDefault="009E7086">
      <w:pPr>
        <w:numPr>
          <w:ilvl w:val="0"/>
          <w:numId w:val="5"/>
        </w:numPr>
        <w:shd w:val="clear" w:color="auto" w:fill="FFFFFF"/>
        <w:spacing w:after="0" w:line="360" w:lineRule="auto"/>
        <w:ind w:left="3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Yêu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thương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đích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thỏa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ước</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thể</w:t>
      </w:r>
      <w:proofErr w:type="spellEnd"/>
      <w:r w:rsidRPr="00127ECF">
        <w:rPr>
          <w:rFonts w:ascii="Times New Roman" w:eastAsia="Times New Roman" w:hAnsi="Times New Roman" w:cs="Times New Roman"/>
          <w:sz w:val="28"/>
          <w:szCs w:val="28"/>
        </w:rPr>
        <w:t xml:space="preserve">; tham gia </w:t>
      </w:r>
      <w:proofErr w:type="spellStart"/>
      <w:r w:rsidRPr="00127ECF">
        <w:rPr>
          <w:rFonts w:ascii="Times New Roman" w:eastAsia="Times New Roman" w:hAnsi="Times New Roman" w:cs="Times New Roman"/>
          <w:sz w:val="28"/>
          <w:szCs w:val="28"/>
        </w:rPr>
        <w:t>giải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quyết</w:t>
      </w:r>
      <w:proofErr w:type="spellEnd"/>
      <w:r w:rsidRPr="00127ECF">
        <w:rPr>
          <w:rFonts w:ascii="Times New Roman" w:eastAsia="Times New Roman" w:hAnsi="Times New Roman" w:cs="Times New Roman"/>
          <w:sz w:val="28"/>
          <w:szCs w:val="28"/>
        </w:rPr>
        <w:t xml:space="preserve"> tranh </w:t>
      </w:r>
      <w:proofErr w:type="spellStart"/>
      <w:r w:rsidRPr="00127ECF">
        <w:rPr>
          <w:rFonts w:ascii="Times New Roman" w:eastAsia="Times New Roman" w:hAnsi="Times New Roman" w:cs="Times New Roman"/>
          <w:sz w:val="28"/>
          <w:szCs w:val="28"/>
        </w:rPr>
        <w:t>chấp</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đình</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thoại</w:t>
      </w:r>
      <w:proofErr w:type="spellEnd"/>
      <w:r w:rsidRPr="00127ECF">
        <w:rPr>
          <w:rFonts w:ascii="Times New Roman" w:eastAsia="Times New Roman" w:hAnsi="Times New Roman" w:cs="Times New Roman"/>
          <w:sz w:val="28"/>
          <w:szCs w:val="28"/>
        </w:rPr>
        <w:t xml:space="preserve">, trao </w:t>
      </w:r>
      <w:proofErr w:type="spellStart"/>
      <w:r w:rsidRPr="00127ECF">
        <w:rPr>
          <w:rFonts w:ascii="Times New Roman" w:eastAsia="Times New Roman" w:hAnsi="Times New Roman" w:cs="Times New Roman"/>
          <w:sz w:val="28"/>
          <w:szCs w:val="28"/>
        </w:rPr>
        <w:t>đổi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vấn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đề</w:t>
      </w:r>
      <w:proofErr w:type="spellEnd"/>
      <w:r w:rsidRPr="00127ECF">
        <w:rPr>
          <w:rFonts w:ascii="Times New Roman" w:eastAsia="Times New Roman" w:hAnsi="Times New Roman" w:cs="Times New Roman"/>
          <w:sz w:val="28"/>
          <w:szCs w:val="28"/>
        </w:rPr>
        <w:t xml:space="preserve"> trong quan </w:t>
      </w:r>
      <w:proofErr w:type="spellStart"/>
      <w:r w:rsidRPr="00127ECF">
        <w:rPr>
          <w:rFonts w:ascii="Times New Roman" w:eastAsia="Times New Roman" w:hAnsi="Times New Roman" w:cs="Times New Roman"/>
          <w:sz w:val="28"/>
          <w:szCs w:val="28"/>
        </w:rPr>
        <w:t>hệ</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tinh </w:t>
      </w:r>
      <w:proofErr w:type="spellStart"/>
      <w:r w:rsidRPr="00127ECF">
        <w:rPr>
          <w:rFonts w:ascii="Times New Roman" w:eastAsia="Times New Roman" w:hAnsi="Times New Roman" w:cs="Times New Roman"/>
          <w:sz w:val="28"/>
          <w:szCs w:val="28"/>
        </w:rPr>
        <w:t>thần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w:t>
      </w:r>
    </w:p>
    <w:p w14:paraId="7C5387B6" w14:textId="77777777" w:rsidR="00DF21F4" w:rsidRPr="00127ECF" w:rsidRDefault="009E7086">
      <w:pPr>
        <w:numPr>
          <w:ilvl w:val="0"/>
          <w:numId w:val="5"/>
        </w:numPr>
        <w:shd w:val="clear" w:color="auto" w:fill="FFFFFF"/>
        <w:spacing w:after="0" w:line="360" w:lineRule="auto"/>
        <w:ind w:left="3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 </w:t>
      </w:r>
      <w:proofErr w:type="spellStart"/>
      <w:r w:rsidRPr="00127ECF">
        <w:rPr>
          <w:rFonts w:ascii="Times New Roman" w:eastAsia="Times New Roman" w:hAnsi="Times New Roman" w:cs="Times New Roman"/>
          <w:sz w:val="28"/>
          <w:szCs w:val="28"/>
        </w:rPr>
        <w:t>Đóng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nơi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w:t>
      </w:r>
    </w:p>
    <w:p w14:paraId="2B8A58E4" w14:textId="77777777" w:rsidR="00DF21F4" w:rsidRPr="00127ECF" w:rsidRDefault="009E7086">
      <w:pPr>
        <w:numPr>
          <w:ilvl w:val="0"/>
          <w:numId w:val="5"/>
        </w:numPr>
        <w:shd w:val="clear" w:color="auto" w:fill="FFFFFF"/>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w:t>
      </w:r>
    </w:p>
    <w:p w14:paraId="7580DB65" w14:textId="77777777" w:rsidR="00DF21F4" w:rsidRPr="00127ECF" w:rsidRDefault="009E7086" w:rsidP="00127ECF">
      <w:pPr>
        <w:spacing w:after="0" w:line="360" w:lineRule="auto"/>
        <w:rPr>
          <w:rFonts w:ascii="Times New Roman" w:eastAsia="Times New Roman" w:hAnsi="Times New Roman" w:cs="Times New Roman"/>
          <w:b/>
          <w:sz w:val="28"/>
          <w:szCs w:val="28"/>
        </w:rPr>
      </w:pPr>
      <w:r w:rsidRPr="00127ECF">
        <w:rPr>
          <w:rFonts w:ascii="Times New Roman" w:eastAsia="Times New Roman" w:hAnsi="Times New Roman" w:cs="Times New Roman"/>
          <w:b/>
          <w:sz w:val="28"/>
          <w:szCs w:val="28"/>
        </w:rPr>
        <w:t xml:space="preserve">Doanh </w:t>
      </w:r>
      <w:proofErr w:type="spellStart"/>
      <w:r w:rsidRPr="00127ECF">
        <w:rPr>
          <w:rFonts w:ascii="Times New Roman" w:eastAsia="Times New Roman" w:hAnsi="Times New Roman" w:cs="Times New Roman"/>
          <w:b/>
          <w:sz w:val="28"/>
          <w:szCs w:val="28"/>
        </w:rPr>
        <w:t>nghiệp</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có</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nghĩa</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vụ</w:t>
      </w:r>
      <w:proofErr w:type="spellEnd"/>
      <w:r w:rsidRPr="00127ECF">
        <w:rPr>
          <w:rFonts w:ascii="Times New Roman" w:eastAsia="Times New Roman" w:hAnsi="Times New Roman" w:cs="Times New Roman"/>
          <w:b/>
          <w:sz w:val="28"/>
          <w:szCs w:val="28"/>
        </w:rPr>
        <w:t xml:space="preserve"> :</w:t>
      </w:r>
    </w:p>
    <w:p w14:paraId="6B6DB736" w14:textId="77777777" w:rsidR="00DF21F4" w:rsidRPr="00127ECF" w:rsidRDefault="009E7086" w:rsidP="000823CE">
      <w:pPr>
        <w:numPr>
          <w:ilvl w:val="0"/>
          <w:numId w:val="38"/>
        </w:numPr>
        <w:shd w:val="clear" w:color="auto" w:fill="FFFFFF"/>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thỏa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ước</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thỏa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tôn </w:t>
      </w:r>
      <w:proofErr w:type="spellStart"/>
      <w:r w:rsidRPr="00127ECF">
        <w:rPr>
          <w:rFonts w:ascii="Times New Roman" w:eastAsia="Times New Roman" w:hAnsi="Times New Roman" w:cs="Times New Roman"/>
          <w:sz w:val="28"/>
          <w:szCs w:val="28"/>
        </w:rPr>
        <w:t>trọng</w:t>
      </w:r>
      <w:proofErr w:type="spellEnd"/>
      <w:r w:rsidRPr="00127ECF">
        <w:rPr>
          <w:rFonts w:ascii="Times New Roman" w:eastAsia="Times New Roman" w:hAnsi="Times New Roman" w:cs="Times New Roman"/>
          <w:sz w:val="28"/>
          <w:szCs w:val="28"/>
        </w:rPr>
        <w:t xml:space="preserve"> danh </w:t>
      </w:r>
      <w:proofErr w:type="spellStart"/>
      <w:r w:rsidRPr="00127ECF">
        <w:rPr>
          <w:rFonts w:ascii="Times New Roman" w:eastAsia="Times New Roman" w:hAnsi="Times New Roman" w:cs="Times New Roman"/>
          <w:sz w:val="28"/>
          <w:szCs w:val="28"/>
        </w:rPr>
        <w:t>dự</w:t>
      </w:r>
      <w:proofErr w:type="spellEnd"/>
      <w:r w:rsidRPr="00127ECF">
        <w:rPr>
          <w:rFonts w:ascii="Times New Roman" w:eastAsia="Times New Roman" w:hAnsi="Times New Roman" w:cs="Times New Roman"/>
          <w:sz w:val="28"/>
          <w:szCs w:val="28"/>
        </w:rPr>
        <w:t xml:space="preserve">, nhân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w:t>
      </w:r>
    </w:p>
    <w:p w14:paraId="6B1A86D4" w14:textId="77777777" w:rsidR="00DF21F4" w:rsidRPr="00127ECF" w:rsidRDefault="009E7086" w:rsidP="000823CE">
      <w:pPr>
        <w:numPr>
          <w:ilvl w:val="0"/>
          <w:numId w:val="38"/>
        </w:numPr>
        <w:shd w:val="clear" w:color="auto" w:fill="FFFFFF"/>
        <w:spacing w:after="0" w:line="360" w:lineRule="auto"/>
        <w:ind w:left="3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lập</w:t>
      </w:r>
      <w:proofErr w:type="spellEnd"/>
      <w:r w:rsidRPr="00127ECF">
        <w:rPr>
          <w:rFonts w:ascii="Times New Roman" w:eastAsia="Times New Roman" w:hAnsi="Times New Roman" w:cs="Times New Roman"/>
          <w:sz w:val="28"/>
          <w:szCs w:val="28"/>
        </w:rPr>
        <w:t xml:space="preserve"> cơ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thoại</w:t>
      </w:r>
      <w:proofErr w:type="spellEnd"/>
      <w:r w:rsidRPr="00127ECF">
        <w:rPr>
          <w:rFonts w:ascii="Times New Roman" w:eastAsia="Times New Roman" w:hAnsi="Times New Roman" w:cs="Times New Roman"/>
          <w:sz w:val="28"/>
          <w:szCs w:val="28"/>
        </w:rPr>
        <w:t xml:space="preserve">, trao </w:t>
      </w:r>
      <w:proofErr w:type="spellStart"/>
      <w:r w:rsidRPr="00127ECF">
        <w:rPr>
          <w:rFonts w:ascii="Times New Roman" w:eastAsia="Times New Roman" w:hAnsi="Times New Roman" w:cs="Times New Roman"/>
          <w:sz w:val="28"/>
          <w:szCs w:val="28"/>
        </w:rPr>
        <w:t>đổi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dân </w:t>
      </w:r>
      <w:proofErr w:type="spellStart"/>
      <w:r w:rsidRPr="00127ECF">
        <w:rPr>
          <w:rFonts w:ascii="Times New Roman" w:eastAsia="Times New Roman" w:hAnsi="Times New Roman" w:cs="Times New Roman"/>
          <w:sz w:val="28"/>
          <w:szCs w:val="28"/>
        </w:rPr>
        <w:t>chủ</w:t>
      </w:r>
      <w:proofErr w:type="spellEnd"/>
      <w:r w:rsidRPr="00127ECF">
        <w:rPr>
          <w:rFonts w:ascii="Times New Roman" w:eastAsia="Times New Roman" w:hAnsi="Times New Roman" w:cs="Times New Roman"/>
          <w:sz w:val="28"/>
          <w:szCs w:val="28"/>
        </w:rPr>
        <w:t xml:space="preserve"> ở cơ </w:t>
      </w:r>
      <w:proofErr w:type="spellStart"/>
      <w:r w:rsidRPr="00127ECF">
        <w:rPr>
          <w:rFonts w:ascii="Times New Roman" w:eastAsia="Times New Roman" w:hAnsi="Times New Roman" w:cs="Times New Roman"/>
          <w:sz w:val="28"/>
          <w:szCs w:val="28"/>
        </w:rPr>
        <w:t>sở</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tại</w:t>
      </w:r>
      <w:proofErr w:type="spellEnd"/>
      <w:r w:rsidRPr="00127ECF">
        <w:rPr>
          <w:rFonts w:ascii="Times New Roman" w:eastAsia="Times New Roman" w:hAnsi="Times New Roman" w:cs="Times New Roman"/>
          <w:sz w:val="28"/>
          <w:szCs w:val="28"/>
        </w:rPr>
        <w:t xml:space="preserve"> nơi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w:t>
      </w:r>
    </w:p>
    <w:p w14:paraId="73B368BA" w14:textId="77777777" w:rsidR="00DF21F4" w:rsidRPr="00127ECF" w:rsidRDefault="009E7086" w:rsidP="000823CE">
      <w:pPr>
        <w:numPr>
          <w:ilvl w:val="0"/>
          <w:numId w:val="38"/>
        </w:numPr>
        <w:shd w:val="clear" w:color="auto" w:fill="FFFFFF"/>
        <w:spacing w:after="0" w:line="360" w:lineRule="auto"/>
        <w:ind w:left="3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Đào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đào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bồi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dưỡng</w:t>
      </w:r>
      <w:proofErr w:type="spellEnd"/>
      <w:r w:rsidRPr="00127ECF">
        <w:rPr>
          <w:rFonts w:ascii="Times New Roman" w:eastAsia="Times New Roman" w:hAnsi="Times New Roman" w:cs="Times New Roman"/>
          <w:sz w:val="28"/>
          <w:szCs w:val="28"/>
        </w:rPr>
        <w:t xml:space="preserve"> nâng cao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kỹ</w:t>
      </w:r>
      <w:proofErr w:type="spellEnd"/>
      <w:r w:rsidRPr="00127ECF">
        <w:rPr>
          <w:rFonts w:ascii="Times New Roman" w:eastAsia="Times New Roman" w:hAnsi="Times New Roman" w:cs="Times New Roman"/>
          <w:sz w:val="28"/>
          <w:szCs w:val="28"/>
        </w:rPr>
        <w:t xml:space="preserve"> năng </w:t>
      </w:r>
      <w:proofErr w:type="spellStart"/>
      <w:r w:rsidRPr="00127ECF">
        <w:rPr>
          <w:rFonts w:ascii="Times New Roman" w:eastAsia="Times New Roman" w:hAnsi="Times New Roman" w:cs="Times New Roman"/>
          <w:sz w:val="28"/>
          <w:szCs w:val="28"/>
        </w:rPr>
        <w:t>nghề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nhằm</w:t>
      </w:r>
      <w:proofErr w:type="spellEnd"/>
      <w:r w:rsidRPr="00127ECF">
        <w:rPr>
          <w:rFonts w:ascii="Times New Roman" w:eastAsia="Times New Roman" w:hAnsi="Times New Roman" w:cs="Times New Roman"/>
          <w:sz w:val="28"/>
          <w:szCs w:val="28"/>
        </w:rPr>
        <w:t xml:space="preserve"> duy </w:t>
      </w:r>
      <w:proofErr w:type="spellStart"/>
      <w:r w:rsidRPr="00127ECF">
        <w:rPr>
          <w:rFonts w:ascii="Times New Roman" w:eastAsia="Times New Roman" w:hAnsi="Times New Roman" w:cs="Times New Roman"/>
          <w:sz w:val="28"/>
          <w:szCs w:val="28"/>
        </w:rPr>
        <w:t>trì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chuyển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nghiệp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w:t>
      </w:r>
    </w:p>
    <w:p w14:paraId="44C58F32" w14:textId="77777777" w:rsidR="00DF21F4" w:rsidRPr="00127ECF" w:rsidRDefault="009E7086" w:rsidP="000823CE">
      <w:pPr>
        <w:numPr>
          <w:ilvl w:val="0"/>
          <w:numId w:val="38"/>
        </w:numPr>
        <w:shd w:val="clear" w:color="auto" w:fill="FFFFFF"/>
        <w:spacing w:after="0" w:line="360" w:lineRule="auto"/>
        <w:ind w:left="360"/>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nghiệp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hội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hiểm</w:t>
      </w:r>
      <w:proofErr w:type="spellEnd"/>
      <w:r w:rsidRPr="00127ECF">
        <w:rPr>
          <w:rFonts w:ascii="Times New Roman" w:eastAsia="Times New Roman" w:hAnsi="Times New Roman" w:cs="Times New Roman"/>
          <w:sz w:val="28"/>
          <w:szCs w:val="28"/>
        </w:rPr>
        <w:t xml:space="preserve"> y </w:t>
      </w:r>
      <w:proofErr w:type="spellStart"/>
      <w:r w:rsidRPr="00127ECF">
        <w:rPr>
          <w:rFonts w:ascii="Times New Roman" w:eastAsia="Times New Roman" w:hAnsi="Times New Roman" w:cs="Times New Roman"/>
          <w:sz w:val="28"/>
          <w:szCs w:val="28"/>
        </w:rPr>
        <w:t>tế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nghiệp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an </w:t>
      </w:r>
      <w:proofErr w:type="spellStart"/>
      <w:r w:rsidRPr="00127ECF">
        <w:rPr>
          <w:rFonts w:ascii="Times New Roman" w:eastAsia="Times New Roman" w:hAnsi="Times New Roman" w:cs="Times New Roman"/>
          <w:sz w:val="28"/>
          <w:szCs w:val="28"/>
        </w:rPr>
        <w:t>toàn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vệ</w:t>
      </w:r>
      <w:proofErr w:type="spellEnd"/>
      <w:r w:rsidRPr="00127ECF">
        <w:rPr>
          <w:rFonts w:ascii="Times New Roman" w:eastAsia="Times New Roman" w:hAnsi="Times New Roman" w:cs="Times New Roman"/>
          <w:sz w:val="28"/>
          <w:szCs w:val="28"/>
        </w:rPr>
        <w:t xml:space="preserve"> sinh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xây </w:t>
      </w:r>
      <w:proofErr w:type="spellStart"/>
      <w:r w:rsidRPr="00127ECF">
        <w:rPr>
          <w:rFonts w:ascii="Times New Roman" w:eastAsia="Times New Roman" w:hAnsi="Times New Roman" w:cs="Times New Roman"/>
          <w:sz w:val="28"/>
          <w:szCs w:val="28"/>
        </w:rPr>
        <w:t>dựng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tại</w:t>
      </w:r>
      <w:proofErr w:type="spellEnd"/>
      <w:r w:rsidRPr="00127ECF">
        <w:rPr>
          <w:rFonts w:ascii="Times New Roman" w:eastAsia="Times New Roman" w:hAnsi="Times New Roman" w:cs="Times New Roman"/>
          <w:sz w:val="28"/>
          <w:szCs w:val="28"/>
        </w:rPr>
        <w:t xml:space="preserve"> nơi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w:t>
      </w:r>
    </w:p>
    <w:p w14:paraId="6A135318" w14:textId="77777777" w:rsidR="00DF21F4" w:rsidRPr="00127ECF" w:rsidRDefault="009E7086" w:rsidP="000823CE">
      <w:pPr>
        <w:numPr>
          <w:ilvl w:val="0"/>
          <w:numId w:val="38"/>
        </w:numPr>
        <w:shd w:val="clear" w:color="auto" w:fill="FFFFFF"/>
        <w:spacing w:after="0" w:line="360" w:lineRule="auto"/>
        <w:ind w:left="360"/>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Tham gia </w:t>
      </w:r>
      <w:proofErr w:type="spellStart"/>
      <w:r w:rsidRPr="00127ECF">
        <w:rPr>
          <w:rFonts w:ascii="Times New Roman" w:eastAsia="Times New Roman" w:hAnsi="Times New Roman" w:cs="Times New Roman"/>
          <w:sz w:val="28"/>
          <w:szCs w:val="28"/>
        </w:rPr>
        <w:t>phát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triển</w:t>
      </w:r>
      <w:proofErr w:type="spellEnd"/>
      <w:r w:rsidRPr="00127ECF">
        <w:rPr>
          <w:rFonts w:ascii="Times New Roman" w:eastAsia="Times New Roman" w:hAnsi="Times New Roman" w:cs="Times New Roman"/>
          <w:sz w:val="28"/>
          <w:szCs w:val="28"/>
        </w:rPr>
        <w:t xml:space="preserve"> tiêu </w:t>
      </w:r>
      <w:proofErr w:type="spellStart"/>
      <w:r w:rsidRPr="00127ECF">
        <w:rPr>
          <w:rFonts w:ascii="Times New Roman" w:eastAsia="Times New Roman" w:hAnsi="Times New Roman" w:cs="Times New Roman"/>
          <w:sz w:val="28"/>
          <w:szCs w:val="28"/>
        </w:rPr>
        <w:t>chuẩn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kỹ</w:t>
      </w:r>
      <w:proofErr w:type="spellEnd"/>
      <w:r w:rsidRPr="00127ECF">
        <w:rPr>
          <w:rFonts w:ascii="Times New Roman" w:eastAsia="Times New Roman" w:hAnsi="Times New Roman" w:cs="Times New Roman"/>
          <w:sz w:val="28"/>
          <w:szCs w:val="28"/>
        </w:rPr>
        <w:t xml:space="preserve"> năng </w:t>
      </w:r>
      <w:proofErr w:type="spellStart"/>
      <w:r w:rsidRPr="00127ECF">
        <w:rPr>
          <w:rFonts w:ascii="Times New Roman" w:eastAsia="Times New Roman" w:hAnsi="Times New Roman" w:cs="Times New Roman"/>
          <w:sz w:val="28"/>
          <w:szCs w:val="28"/>
        </w:rPr>
        <w:t>nghề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quốc</w:t>
      </w:r>
      <w:proofErr w:type="spellEnd"/>
      <w:r w:rsidRPr="00127ECF">
        <w:rPr>
          <w:rFonts w:ascii="Times New Roman" w:eastAsia="Times New Roman" w:hAnsi="Times New Roman" w:cs="Times New Roman"/>
          <w:sz w:val="28"/>
          <w:szCs w:val="28"/>
        </w:rPr>
        <w:t xml:space="preserve"> gia, </w:t>
      </w:r>
      <w:proofErr w:type="spellStart"/>
      <w:r w:rsidRPr="00127ECF">
        <w:rPr>
          <w:rFonts w:ascii="Times New Roman" w:eastAsia="Times New Roman" w:hAnsi="Times New Roman" w:cs="Times New Roman"/>
          <w:sz w:val="28"/>
          <w:szCs w:val="28"/>
        </w:rPr>
        <w:t>đánh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nhận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kỹ</w:t>
      </w:r>
      <w:proofErr w:type="spellEnd"/>
      <w:r w:rsidRPr="00127ECF">
        <w:rPr>
          <w:rFonts w:ascii="Times New Roman" w:eastAsia="Times New Roman" w:hAnsi="Times New Roman" w:cs="Times New Roman"/>
          <w:sz w:val="28"/>
          <w:szCs w:val="28"/>
        </w:rPr>
        <w:t xml:space="preserve"> năng </w:t>
      </w:r>
      <w:proofErr w:type="spellStart"/>
      <w:r w:rsidRPr="00127ECF">
        <w:rPr>
          <w:rFonts w:ascii="Times New Roman" w:eastAsia="Times New Roman" w:hAnsi="Times New Roman" w:cs="Times New Roman"/>
          <w:sz w:val="28"/>
          <w:szCs w:val="28"/>
        </w:rPr>
        <w:t>nghề</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w:t>
      </w:r>
    </w:p>
    <w:p w14:paraId="0267A912" w14:textId="77777777" w:rsidR="00DF21F4" w:rsidRPr="00127ECF" w:rsidRDefault="009E7086" w:rsidP="00127ECF">
      <w:pPr>
        <w:shd w:val="clear" w:color="auto" w:fill="FFFFFF"/>
        <w:spacing w:after="0" w:line="360" w:lineRule="auto"/>
        <w:rPr>
          <w:rFonts w:ascii="Times New Roman" w:eastAsia="Times New Roman" w:hAnsi="Times New Roman" w:cs="Times New Roman"/>
          <w:b/>
          <w:sz w:val="28"/>
          <w:szCs w:val="28"/>
        </w:rPr>
      </w:pPr>
      <w:proofErr w:type="spellStart"/>
      <w:r w:rsidRPr="00127ECF">
        <w:rPr>
          <w:rFonts w:ascii="Times New Roman" w:eastAsia="Times New Roman" w:hAnsi="Times New Roman" w:cs="Times New Roman"/>
          <w:b/>
          <w:sz w:val="28"/>
          <w:szCs w:val="28"/>
        </w:rPr>
        <w:t>Điều</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cấm</w:t>
      </w:r>
      <w:proofErr w:type="spellEnd"/>
      <w:r w:rsidRPr="00127ECF">
        <w:rPr>
          <w:rFonts w:ascii="Times New Roman" w:eastAsia="Times New Roman" w:hAnsi="Times New Roman" w:cs="Times New Roman"/>
          <w:b/>
          <w:sz w:val="28"/>
          <w:szCs w:val="28"/>
        </w:rPr>
        <w:t xml:space="preserve"> chung :</w:t>
      </w:r>
    </w:p>
    <w:p w14:paraId="5DCDD9D9" w14:textId="77777777" w:rsidR="00DF21F4" w:rsidRPr="00DD5358" w:rsidRDefault="009E7086" w:rsidP="000823CE">
      <w:pPr>
        <w:numPr>
          <w:ilvl w:val="0"/>
          <w:numId w:val="29"/>
        </w:numPr>
        <w:shd w:val="clear" w:color="auto" w:fill="FFFFFF"/>
        <w:spacing w:after="0" w:line="360" w:lineRule="auto"/>
        <w:ind w:left="360"/>
        <w:rPr>
          <w:rFonts w:ascii="Times New Roman" w:eastAsia="Times New Roman" w:hAnsi="Times New Roman" w:cs="Times New Roman"/>
          <w:bCs/>
          <w:sz w:val="28"/>
          <w:szCs w:val="28"/>
        </w:rPr>
      </w:pPr>
      <w:r w:rsidRPr="00DD5358">
        <w:rPr>
          <w:rFonts w:ascii="Times New Roman" w:eastAsia="Times New Roman" w:hAnsi="Times New Roman" w:cs="Times New Roman"/>
          <w:bCs/>
          <w:sz w:val="28"/>
          <w:szCs w:val="28"/>
        </w:rPr>
        <w:t xml:space="preserve"> Phân </w:t>
      </w:r>
      <w:proofErr w:type="spellStart"/>
      <w:r w:rsidRPr="00DD5358">
        <w:rPr>
          <w:rFonts w:ascii="Times New Roman" w:eastAsia="Times New Roman" w:hAnsi="Times New Roman" w:cs="Times New Roman"/>
          <w:bCs/>
          <w:sz w:val="28"/>
          <w:szCs w:val="28"/>
        </w:rPr>
        <w:t>biệt</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đối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xử</w:t>
      </w:r>
      <w:proofErr w:type="spellEnd"/>
      <w:r w:rsidRPr="00DD5358">
        <w:rPr>
          <w:rFonts w:ascii="Times New Roman" w:eastAsia="Times New Roman" w:hAnsi="Times New Roman" w:cs="Times New Roman"/>
          <w:bCs/>
          <w:sz w:val="28"/>
          <w:szCs w:val="28"/>
        </w:rPr>
        <w:t xml:space="preserve"> trong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w:t>
      </w:r>
    </w:p>
    <w:p w14:paraId="3D2B5085" w14:textId="77777777" w:rsidR="00DF21F4" w:rsidRPr="00DD5358" w:rsidRDefault="009E7086" w:rsidP="000823CE">
      <w:pPr>
        <w:numPr>
          <w:ilvl w:val="0"/>
          <w:numId w:val="29"/>
        </w:numPr>
        <w:shd w:val="clear" w:color="auto" w:fill="FFFFFF"/>
        <w:spacing w:after="0" w:line="360" w:lineRule="auto"/>
        <w:ind w:left="360"/>
        <w:rPr>
          <w:rFonts w:ascii="Times New Roman" w:eastAsia="Times New Roman" w:hAnsi="Times New Roman" w:cs="Times New Roman"/>
          <w:bCs/>
          <w:sz w:val="28"/>
          <w:szCs w:val="28"/>
        </w:rPr>
      </w:pPr>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Ngược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đãi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người</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cưỡng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bức</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w:t>
      </w:r>
    </w:p>
    <w:p w14:paraId="41BCE45E" w14:textId="77777777" w:rsidR="00DF21F4" w:rsidRPr="00DD5358" w:rsidRDefault="009E7086" w:rsidP="000823CE">
      <w:pPr>
        <w:numPr>
          <w:ilvl w:val="0"/>
          <w:numId w:val="29"/>
        </w:numPr>
        <w:shd w:val="clear" w:color="auto" w:fill="FFFFFF"/>
        <w:spacing w:after="0" w:line="360" w:lineRule="auto"/>
        <w:ind w:left="360"/>
        <w:rPr>
          <w:rFonts w:ascii="Times New Roman" w:eastAsia="Times New Roman" w:hAnsi="Times New Roman" w:cs="Times New Roman"/>
          <w:bCs/>
          <w:sz w:val="28"/>
          <w:szCs w:val="28"/>
        </w:rPr>
      </w:pPr>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Quấy</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rối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tình</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dục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tại</w:t>
      </w:r>
      <w:proofErr w:type="spellEnd"/>
      <w:r w:rsidRPr="00DD5358">
        <w:rPr>
          <w:rFonts w:ascii="Times New Roman" w:eastAsia="Times New Roman" w:hAnsi="Times New Roman" w:cs="Times New Roman"/>
          <w:bCs/>
          <w:sz w:val="28"/>
          <w:szCs w:val="28"/>
        </w:rPr>
        <w:t xml:space="preserve"> nơi </w:t>
      </w:r>
      <w:proofErr w:type="spellStart"/>
      <w:r w:rsidRPr="00DD5358">
        <w:rPr>
          <w:rFonts w:ascii="Times New Roman" w:eastAsia="Times New Roman" w:hAnsi="Times New Roman" w:cs="Times New Roman"/>
          <w:bCs/>
          <w:sz w:val="28"/>
          <w:szCs w:val="28"/>
        </w:rPr>
        <w:t>làm</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việc</w:t>
      </w:r>
      <w:proofErr w:type="spellEnd"/>
      <w:r w:rsidRPr="00DD5358">
        <w:rPr>
          <w:rFonts w:ascii="Times New Roman" w:eastAsia="Times New Roman" w:hAnsi="Times New Roman" w:cs="Times New Roman"/>
          <w:bCs/>
          <w:sz w:val="28"/>
          <w:szCs w:val="28"/>
        </w:rPr>
        <w:t>.</w:t>
      </w:r>
    </w:p>
    <w:p w14:paraId="0691D320" w14:textId="77777777" w:rsidR="00DF21F4" w:rsidRPr="00DD5358" w:rsidRDefault="009E7086" w:rsidP="000823CE">
      <w:pPr>
        <w:numPr>
          <w:ilvl w:val="0"/>
          <w:numId w:val="29"/>
        </w:numPr>
        <w:shd w:val="clear" w:color="auto" w:fill="FFFFFF"/>
        <w:spacing w:after="0" w:line="360" w:lineRule="auto"/>
        <w:ind w:left="360"/>
        <w:rPr>
          <w:rFonts w:ascii="Times New Roman" w:eastAsia="Times New Roman" w:hAnsi="Times New Roman" w:cs="Times New Roman"/>
          <w:bCs/>
          <w:sz w:val="28"/>
          <w:szCs w:val="28"/>
        </w:rPr>
      </w:pPr>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Lợi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dụng</w:t>
      </w:r>
      <w:proofErr w:type="spellEnd"/>
      <w:r w:rsidRPr="00DD5358">
        <w:rPr>
          <w:rFonts w:ascii="Times New Roman" w:eastAsia="Times New Roman" w:hAnsi="Times New Roman" w:cs="Times New Roman"/>
          <w:bCs/>
          <w:sz w:val="28"/>
          <w:szCs w:val="28"/>
        </w:rPr>
        <w:t xml:space="preserve"> danh </w:t>
      </w:r>
      <w:proofErr w:type="spellStart"/>
      <w:r w:rsidRPr="00DD5358">
        <w:rPr>
          <w:rFonts w:ascii="Times New Roman" w:eastAsia="Times New Roman" w:hAnsi="Times New Roman" w:cs="Times New Roman"/>
          <w:bCs/>
          <w:sz w:val="28"/>
          <w:szCs w:val="28"/>
        </w:rPr>
        <w:t>nghĩa</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dạy</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nghề</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tập</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nghề</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để</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trục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lợi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bóc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lột</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sức</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hoặc</w:t>
      </w:r>
      <w:proofErr w:type="spellEnd"/>
      <w:r w:rsidRPr="00DD5358">
        <w:rPr>
          <w:rFonts w:ascii="Times New Roman" w:eastAsia="Times New Roman" w:hAnsi="Times New Roman" w:cs="Times New Roman"/>
          <w:bCs/>
          <w:sz w:val="28"/>
          <w:szCs w:val="28"/>
        </w:rPr>
        <w:t xml:space="preserve"> lôi </w:t>
      </w:r>
      <w:proofErr w:type="spellStart"/>
      <w:r w:rsidRPr="00DD5358">
        <w:rPr>
          <w:rFonts w:ascii="Times New Roman" w:eastAsia="Times New Roman" w:hAnsi="Times New Roman" w:cs="Times New Roman"/>
          <w:bCs/>
          <w:sz w:val="28"/>
          <w:szCs w:val="28"/>
        </w:rPr>
        <w:t>kéo</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dụ</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dỗ</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ép</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buộc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người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học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nghề</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người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tập</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nghề</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vào</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hoạt</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trái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pháp</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luật</w:t>
      </w:r>
      <w:proofErr w:type="spellEnd"/>
      <w:r w:rsidRPr="00DD5358">
        <w:rPr>
          <w:rFonts w:ascii="Times New Roman" w:eastAsia="Times New Roman" w:hAnsi="Times New Roman" w:cs="Times New Roman"/>
          <w:bCs/>
          <w:sz w:val="28"/>
          <w:szCs w:val="28"/>
        </w:rPr>
        <w:t>.</w:t>
      </w:r>
    </w:p>
    <w:p w14:paraId="235D3876" w14:textId="77777777" w:rsidR="00DF21F4" w:rsidRPr="00DD5358" w:rsidRDefault="009E7086" w:rsidP="000823CE">
      <w:pPr>
        <w:numPr>
          <w:ilvl w:val="0"/>
          <w:numId w:val="29"/>
        </w:numPr>
        <w:shd w:val="clear" w:color="auto" w:fill="FFFFFF"/>
        <w:spacing w:after="0" w:line="360" w:lineRule="auto"/>
        <w:ind w:left="360"/>
        <w:rPr>
          <w:rFonts w:ascii="Times New Roman" w:eastAsia="Times New Roman" w:hAnsi="Times New Roman" w:cs="Times New Roman"/>
          <w:bCs/>
          <w:sz w:val="28"/>
          <w:szCs w:val="28"/>
        </w:rPr>
      </w:pPr>
      <w:r w:rsidRPr="00DD5358">
        <w:rPr>
          <w:rFonts w:ascii="Times New Roman" w:eastAsia="Times New Roman" w:hAnsi="Times New Roman" w:cs="Times New Roman"/>
          <w:bCs/>
          <w:sz w:val="28"/>
          <w:szCs w:val="28"/>
        </w:rPr>
        <w:lastRenderedPageBreak/>
        <w:t xml:space="preserve"> </w:t>
      </w:r>
      <w:proofErr w:type="spellStart"/>
      <w:r w:rsidRPr="00DD5358">
        <w:rPr>
          <w:rFonts w:ascii="Times New Roman" w:eastAsia="Times New Roman" w:hAnsi="Times New Roman" w:cs="Times New Roman"/>
          <w:bCs/>
          <w:sz w:val="28"/>
          <w:szCs w:val="28"/>
        </w:rPr>
        <w:t>Sử</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dụng</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chưa qua </w:t>
      </w:r>
      <w:proofErr w:type="spellStart"/>
      <w:r w:rsidRPr="00DD5358">
        <w:rPr>
          <w:rFonts w:ascii="Times New Roman" w:eastAsia="Times New Roman" w:hAnsi="Times New Roman" w:cs="Times New Roman"/>
          <w:bCs/>
          <w:sz w:val="28"/>
          <w:szCs w:val="28"/>
        </w:rPr>
        <w:t>đào</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tạo</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hoặc</w:t>
      </w:r>
      <w:proofErr w:type="spellEnd"/>
      <w:r w:rsidRPr="00DD5358">
        <w:rPr>
          <w:rFonts w:ascii="Times New Roman" w:eastAsia="Times New Roman" w:hAnsi="Times New Roman" w:cs="Times New Roman"/>
          <w:bCs/>
          <w:sz w:val="28"/>
          <w:szCs w:val="28"/>
        </w:rPr>
        <w:t xml:space="preserve"> chưa </w:t>
      </w:r>
      <w:proofErr w:type="spellStart"/>
      <w:r w:rsidRPr="00DD5358">
        <w:rPr>
          <w:rFonts w:ascii="Times New Roman" w:eastAsia="Times New Roman" w:hAnsi="Times New Roman" w:cs="Times New Roman"/>
          <w:bCs/>
          <w:sz w:val="28"/>
          <w:szCs w:val="28"/>
        </w:rPr>
        <w:t>có</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chứng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chỉ</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kỹ</w:t>
      </w:r>
      <w:proofErr w:type="spellEnd"/>
      <w:r w:rsidRPr="00DD5358">
        <w:rPr>
          <w:rFonts w:ascii="Times New Roman" w:eastAsia="Times New Roman" w:hAnsi="Times New Roman" w:cs="Times New Roman"/>
          <w:bCs/>
          <w:sz w:val="28"/>
          <w:szCs w:val="28"/>
        </w:rPr>
        <w:t xml:space="preserve"> năng </w:t>
      </w:r>
      <w:proofErr w:type="spellStart"/>
      <w:r w:rsidRPr="00DD5358">
        <w:rPr>
          <w:rFonts w:ascii="Times New Roman" w:eastAsia="Times New Roman" w:hAnsi="Times New Roman" w:cs="Times New Roman"/>
          <w:bCs/>
          <w:sz w:val="28"/>
          <w:szCs w:val="28"/>
        </w:rPr>
        <w:t>nghề</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quốc</w:t>
      </w:r>
      <w:proofErr w:type="spellEnd"/>
      <w:r w:rsidRPr="00DD5358">
        <w:rPr>
          <w:rFonts w:ascii="Times New Roman" w:eastAsia="Times New Roman" w:hAnsi="Times New Roman" w:cs="Times New Roman"/>
          <w:bCs/>
          <w:sz w:val="28"/>
          <w:szCs w:val="28"/>
        </w:rPr>
        <w:t xml:space="preserve"> gia </w:t>
      </w:r>
      <w:proofErr w:type="spellStart"/>
      <w:r w:rsidRPr="00DD5358">
        <w:rPr>
          <w:rFonts w:ascii="Times New Roman" w:eastAsia="Times New Roman" w:hAnsi="Times New Roman" w:cs="Times New Roman"/>
          <w:bCs/>
          <w:sz w:val="28"/>
          <w:szCs w:val="28"/>
        </w:rPr>
        <w:t>đối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với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nghề</w:t>
      </w:r>
      <w:proofErr w:type="spellEnd"/>
      <w:r w:rsidRPr="00DD5358">
        <w:rPr>
          <w:rFonts w:ascii="Times New Roman" w:eastAsia="Times New Roman" w:hAnsi="Times New Roman" w:cs="Times New Roman"/>
          <w:bCs/>
          <w:sz w:val="28"/>
          <w:szCs w:val="28"/>
        </w:rPr>
        <w:t xml:space="preserve">, công </w:t>
      </w:r>
      <w:proofErr w:type="spellStart"/>
      <w:r w:rsidRPr="00DD5358">
        <w:rPr>
          <w:rFonts w:ascii="Times New Roman" w:eastAsia="Times New Roman" w:hAnsi="Times New Roman" w:cs="Times New Roman"/>
          <w:bCs/>
          <w:sz w:val="28"/>
          <w:szCs w:val="28"/>
        </w:rPr>
        <w:t>việc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phải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sử</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dụng</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đã</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được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đào</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tạo</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hoặc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phải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có</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chứng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chỉ</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kỹ</w:t>
      </w:r>
      <w:proofErr w:type="spellEnd"/>
      <w:r w:rsidRPr="00DD5358">
        <w:rPr>
          <w:rFonts w:ascii="Times New Roman" w:eastAsia="Times New Roman" w:hAnsi="Times New Roman" w:cs="Times New Roman"/>
          <w:bCs/>
          <w:sz w:val="28"/>
          <w:szCs w:val="28"/>
        </w:rPr>
        <w:t xml:space="preserve"> năng </w:t>
      </w:r>
      <w:proofErr w:type="spellStart"/>
      <w:r w:rsidRPr="00DD5358">
        <w:rPr>
          <w:rFonts w:ascii="Times New Roman" w:eastAsia="Times New Roman" w:hAnsi="Times New Roman" w:cs="Times New Roman"/>
          <w:bCs/>
          <w:sz w:val="28"/>
          <w:szCs w:val="28"/>
        </w:rPr>
        <w:t>nghề</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quốc</w:t>
      </w:r>
      <w:proofErr w:type="spellEnd"/>
      <w:r w:rsidRPr="00DD5358">
        <w:rPr>
          <w:rFonts w:ascii="Times New Roman" w:eastAsia="Times New Roman" w:hAnsi="Times New Roman" w:cs="Times New Roman"/>
          <w:bCs/>
          <w:sz w:val="28"/>
          <w:szCs w:val="28"/>
        </w:rPr>
        <w:t xml:space="preserve"> gia.</w:t>
      </w:r>
    </w:p>
    <w:p w14:paraId="4A4BC56F" w14:textId="77777777" w:rsidR="00DF21F4" w:rsidRPr="00DD5358" w:rsidRDefault="009E7086" w:rsidP="000823CE">
      <w:pPr>
        <w:numPr>
          <w:ilvl w:val="0"/>
          <w:numId w:val="29"/>
        </w:numPr>
        <w:shd w:val="clear" w:color="auto" w:fill="FFFFFF"/>
        <w:spacing w:after="0" w:line="360" w:lineRule="auto"/>
        <w:ind w:left="360"/>
        <w:rPr>
          <w:rFonts w:ascii="Times New Roman" w:eastAsia="Times New Roman" w:hAnsi="Times New Roman" w:cs="Times New Roman"/>
          <w:bCs/>
          <w:sz w:val="28"/>
          <w:szCs w:val="28"/>
        </w:rPr>
      </w:pPr>
      <w:r w:rsidRPr="00DD5358">
        <w:rPr>
          <w:rFonts w:ascii="Times New Roman" w:eastAsia="Times New Roman" w:hAnsi="Times New Roman" w:cs="Times New Roman"/>
          <w:bCs/>
          <w:sz w:val="28"/>
          <w:szCs w:val="28"/>
        </w:rPr>
        <w:t xml:space="preserve"> Lôi </w:t>
      </w:r>
      <w:proofErr w:type="spellStart"/>
      <w:r w:rsidRPr="00DD5358">
        <w:rPr>
          <w:rFonts w:ascii="Times New Roman" w:eastAsia="Times New Roman" w:hAnsi="Times New Roman" w:cs="Times New Roman"/>
          <w:bCs/>
          <w:sz w:val="28"/>
          <w:szCs w:val="28"/>
        </w:rPr>
        <w:t>kéo</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dụ</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dỗ</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hứa</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hẹn</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quảng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cáo</w:t>
      </w:r>
      <w:proofErr w:type="spellEnd"/>
      <w:r w:rsidRPr="00DD5358">
        <w:rPr>
          <w:rFonts w:ascii="Times New Roman" w:eastAsia="Times New Roman" w:hAnsi="Times New Roman" w:cs="Times New Roman"/>
          <w:bCs/>
          <w:sz w:val="28"/>
          <w:szCs w:val="28"/>
        </w:rPr>
        <w:t xml:space="preserve"> gian </w:t>
      </w:r>
      <w:proofErr w:type="spellStart"/>
      <w:r w:rsidRPr="00DD5358">
        <w:rPr>
          <w:rFonts w:ascii="Times New Roman" w:eastAsia="Times New Roman" w:hAnsi="Times New Roman" w:cs="Times New Roman"/>
          <w:bCs/>
          <w:sz w:val="28"/>
          <w:szCs w:val="28"/>
        </w:rPr>
        <w:t>dối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hoặc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thủ</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đoạn</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khác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để</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lừa</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gạt</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người</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hoặc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để</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tuyển</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dụng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người</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với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mục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đích</w:t>
      </w:r>
      <w:proofErr w:type="spellEnd"/>
      <w:r w:rsidRPr="00DD5358">
        <w:rPr>
          <w:rFonts w:ascii="Times New Roman" w:eastAsia="Times New Roman" w:hAnsi="Times New Roman" w:cs="Times New Roman"/>
          <w:bCs/>
          <w:sz w:val="28"/>
          <w:szCs w:val="28"/>
        </w:rPr>
        <w:t xml:space="preserve"> mua </w:t>
      </w:r>
      <w:proofErr w:type="spellStart"/>
      <w:r w:rsidRPr="00DD5358">
        <w:rPr>
          <w:rFonts w:ascii="Times New Roman" w:eastAsia="Times New Roman" w:hAnsi="Times New Roman" w:cs="Times New Roman"/>
          <w:bCs/>
          <w:sz w:val="28"/>
          <w:szCs w:val="28"/>
        </w:rPr>
        <w:t>bán</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người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bóc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lột</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cưỡng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bức</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hoặc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lợi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dụng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dịch</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vụ</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việc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làm</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hoạt</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đưa </w:t>
      </w:r>
      <w:proofErr w:type="spellStart"/>
      <w:r w:rsidRPr="00DD5358">
        <w:rPr>
          <w:rFonts w:ascii="Times New Roman" w:eastAsia="Times New Roman" w:hAnsi="Times New Roman" w:cs="Times New Roman"/>
          <w:bCs/>
          <w:sz w:val="28"/>
          <w:szCs w:val="28"/>
        </w:rPr>
        <w:t>người</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đi </w:t>
      </w:r>
      <w:proofErr w:type="spellStart"/>
      <w:r w:rsidRPr="00DD5358">
        <w:rPr>
          <w:rFonts w:ascii="Times New Roman" w:eastAsia="Times New Roman" w:hAnsi="Times New Roman" w:cs="Times New Roman"/>
          <w:bCs/>
          <w:sz w:val="28"/>
          <w:szCs w:val="28"/>
        </w:rPr>
        <w:t>làm</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việc</w:t>
      </w:r>
      <w:proofErr w:type="spellEnd"/>
      <w:r w:rsidRPr="00DD5358">
        <w:rPr>
          <w:rFonts w:ascii="Times New Roman" w:eastAsia="Times New Roman" w:hAnsi="Times New Roman" w:cs="Times New Roman"/>
          <w:bCs/>
          <w:sz w:val="28"/>
          <w:szCs w:val="28"/>
        </w:rPr>
        <w:t xml:space="preserve"> ở </w:t>
      </w:r>
      <w:proofErr w:type="spellStart"/>
      <w:r w:rsidRPr="00DD5358">
        <w:rPr>
          <w:rFonts w:ascii="Times New Roman" w:eastAsia="Times New Roman" w:hAnsi="Times New Roman" w:cs="Times New Roman"/>
          <w:bCs/>
          <w:sz w:val="28"/>
          <w:szCs w:val="28"/>
        </w:rPr>
        <w:t>nước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ngoài</w:t>
      </w:r>
      <w:proofErr w:type="spellEnd"/>
      <w:r w:rsidRPr="00DD5358">
        <w:rPr>
          <w:rFonts w:ascii="Times New Roman" w:eastAsia="Times New Roman" w:hAnsi="Times New Roman" w:cs="Times New Roman"/>
          <w:bCs/>
          <w:sz w:val="28"/>
          <w:szCs w:val="28"/>
        </w:rPr>
        <w:t xml:space="preserve"> theo </w:t>
      </w:r>
      <w:proofErr w:type="spellStart"/>
      <w:r w:rsidRPr="00DD5358">
        <w:rPr>
          <w:rFonts w:ascii="Times New Roman" w:eastAsia="Times New Roman" w:hAnsi="Times New Roman" w:cs="Times New Roman"/>
          <w:bCs/>
          <w:sz w:val="28"/>
          <w:szCs w:val="28"/>
        </w:rPr>
        <w:t>hợp</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đồng</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để</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thực</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hiện</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hành</w:t>
      </w:r>
      <w:proofErr w:type="spellEnd"/>
      <w:r w:rsidRPr="00DD5358">
        <w:rPr>
          <w:rFonts w:ascii="Times New Roman" w:eastAsia="Times New Roman" w:hAnsi="Times New Roman" w:cs="Times New Roman"/>
          <w:bCs/>
          <w:sz w:val="28"/>
          <w:szCs w:val="28"/>
        </w:rPr>
        <w:t xml:space="preserve"> vi </w:t>
      </w:r>
      <w:proofErr w:type="spellStart"/>
      <w:r w:rsidRPr="00DD5358">
        <w:rPr>
          <w:rFonts w:ascii="Times New Roman" w:eastAsia="Times New Roman" w:hAnsi="Times New Roman" w:cs="Times New Roman"/>
          <w:bCs/>
          <w:sz w:val="28"/>
          <w:szCs w:val="28"/>
        </w:rPr>
        <w:t>trái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pháp</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luật</w:t>
      </w:r>
      <w:proofErr w:type="spellEnd"/>
      <w:r w:rsidRPr="00DD5358">
        <w:rPr>
          <w:rFonts w:ascii="Times New Roman" w:eastAsia="Times New Roman" w:hAnsi="Times New Roman" w:cs="Times New Roman"/>
          <w:bCs/>
          <w:sz w:val="28"/>
          <w:szCs w:val="28"/>
        </w:rPr>
        <w:t>.</w:t>
      </w:r>
    </w:p>
    <w:p w14:paraId="57E20080" w14:textId="77777777" w:rsidR="00DF21F4" w:rsidRPr="00DD5358" w:rsidRDefault="009E7086" w:rsidP="000823CE">
      <w:pPr>
        <w:numPr>
          <w:ilvl w:val="0"/>
          <w:numId w:val="29"/>
        </w:numPr>
        <w:shd w:val="clear" w:color="auto" w:fill="FFFFFF"/>
        <w:spacing w:after="0" w:line="360" w:lineRule="auto"/>
        <w:ind w:left="360"/>
        <w:rPr>
          <w:rFonts w:ascii="Times New Roman" w:eastAsia="Times New Roman" w:hAnsi="Times New Roman" w:cs="Times New Roman"/>
          <w:bCs/>
          <w:sz w:val="28"/>
          <w:szCs w:val="28"/>
        </w:rPr>
      </w:pPr>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Sử</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dụng</w:t>
      </w:r>
      <w:proofErr w:type="spellEnd"/>
      <w:r w:rsidRPr="00DD5358">
        <w:rPr>
          <w:rFonts w:ascii="Times New Roman" w:eastAsia="Times New Roman" w:hAnsi="Times New Roman" w:cs="Times New Roman"/>
          <w:bCs/>
          <w:sz w:val="28"/>
          <w:szCs w:val="28"/>
        </w:rPr>
        <w:t xml:space="preserve"> lao </w:t>
      </w:r>
      <w:proofErr w:type="spellStart"/>
      <w:r w:rsidRPr="00DD5358">
        <w:rPr>
          <w:rFonts w:ascii="Times New Roman" w:eastAsia="Times New Roman" w:hAnsi="Times New Roman" w:cs="Times New Roman"/>
          <w:bCs/>
          <w:sz w:val="28"/>
          <w:szCs w:val="28"/>
        </w:rPr>
        <w:t>động</w:t>
      </w:r>
      <w:proofErr w:type="spellEnd"/>
      <w:r w:rsidRPr="00DD5358">
        <w:rPr>
          <w:rFonts w:ascii="Times New Roman" w:eastAsia="Times New Roman" w:hAnsi="Times New Roman" w:cs="Times New Roman"/>
          <w:bCs/>
          <w:sz w:val="28"/>
          <w:szCs w:val="28"/>
        </w:rPr>
        <w:t xml:space="preserve"> chưa </w:t>
      </w:r>
      <w:proofErr w:type="spellStart"/>
      <w:r w:rsidRPr="00DD5358">
        <w:rPr>
          <w:rFonts w:ascii="Times New Roman" w:eastAsia="Times New Roman" w:hAnsi="Times New Roman" w:cs="Times New Roman"/>
          <w:bCs/>
          <w:sz w:val="28"/>
          <w:szCs w:val="28"/>
        </w:rPr>
        <w:t>thành</w:t>
      </w:r>
      <w:proofErr w:type="spellEnd"/>
      <w:r w:rsidRPr="00DD5358">
        <w:rPr>
          <w:rFonts w:ascii="Times New Roman" w:eastAsia="Times New Roman" w:hAnsi="Times New Roman" w:cs="Times New Roman"/>
          <w:bCs/>
          <w:sz w:val="28"/>
          <w:szCs w:val="28"/>
        </w:rPr>
        <w:t xml:space="preserve"> niên </w:t>
      </w:r>
      <w:proofErr w:type="spellStart"/>
      <w:r w:rsidRPr="00DD5358">
        <w:rPr>
          <w:rFonts w:ascii="Times New Roman" w:eastAsia="Times New Roman" w:hAnsi="Times New Roman" w:cs="Times New Roman"/>
          <w:bCs/>
          <w:sz w:val="28"/>
          <w:szCs w:val="28"/>
        </w:rPr>
        <w:t>trái</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pháp</w:t>
      </w:r>
      <w:proofErr w:type="spellEnd"/>
      <w:r w:rsidRPr="00DD5358">
        <w:rPr>
          <w:rFonts w:ascii="Times New Roman" w:eastAsia="Times New Roman" w:hAnsi="Times New Roman" w:cs="Times New Roman"/>
          <w:bCs/>
          <w:sz w:val="28"/>
          <w:szCs w:val="28"/>
        </w:rPr>
        <w:t xml:space="preserve"> </w:t>
      </w:r>
      <w:proofErr w:type="spellStart"/>
      <w:r w:rsidRPr="00DD5358">
        <w:rPr>
          <w:rFonts w:ascii="Times New Roman" w:eastAsia="Times New Roman" w:hAnsi="Times New Roman" w:cs="Times New Roman"/>
          <w:bCs/>
          <w:sz w:val="28"/>
          <w:szCs w:val="28"/>
        </w:rPr>
        <w:t>luật</w:t>
      </w:r>
      <w:proofErr w:type="spellEnd"/>
    </w:p>
    <w:p w14:paraId="143A0BCA" w14:textId="77777777" w:rsidR="00DF21F4" w:rsidRPr="00127ECF" w:rsidRDefault="00DF21F4" w:rsidP="00127ECF">
      <w:pPr>
        <w:shd w:val="clear" w:color="auto" w:fill="FFFFFF"/>
        <w:spacing w:after="0" w:line="360" w:lineRule="auto"/>
        <w:rPr>
          <w:rFonts w:ascii="Times New Roman" w:eastAsia="Times New Roman" w:hAnsi="Times New Roman" w:cs="Times New Roman"/>
          <w:b/>
          <w:sz w:val="28"/>
          <w:szCs w:val="28"/>
        </w:rPr>
      </w:pPr>
    </w:p>
    <w:p w14:paraId="11E2FD55" w14:textId="77777777" w:rsidR="00DF21F4" w:rsidRPr="00127ECF" w:rsidRDefault="009E7086" w:rsidP="00127ECF">
      <w:pPr>
        <w:spacing w:after="0" w:line="360" w:lineRule="auto"/>
        <w:rPr>
          <w:rFonts w:ascii="Times New Roman" w:eastAsia="Times New Roman" w:hAnsi="Times New Roman" w:cs="Times New Roman"/>
          <w:b/>
          <w:sz w:val="28"/>
          <w:szCs w:val="28"/>
        </w:rPr>
      </w:pPr>
      <w:r w:rsidRPr="00127ECF">
        <w:rPr>
          <w:rFonts w:ascii="Times New Roman" w:eastAsia="Times New Roman" w:hAnsi="Times New Roman" w:cs="Times New Roman"/>
          <w:b/>
          <w:sz w:val="28"/>
          <w:szCs w:val="28"/>
        </w:rPr>
        <w:t xml:space="preserve">Quy </w:t>
      </w:r>
      <w:proofErr w:type="spellStart"/>
      <w:r w:rsidRPr="00127ECF">
        <w:rPr>
          <w:rFonts w:ascii="Times New Roman" w:eastAsia="Times New Roman" w:hAnsi="Times New Roman" w:cs="Times New Roman"/>
          <w:b/>
          <w:sz w:val="28"/>
          <w:szCs w:val="28"/>
        </w:rPr>
        <w:t>định</w:t>
      </w:r>
      <w:proofErr w:type="spellEnd"/>
      <w:r w:rsidRPr="00127ECF">
        <w:rPr>
          <w:rFonts w:ascii="Times New Roman" w:eastAsia="Times New Roman" w:hAnsi="Times New Roman" w:cs="Times New Roman"/>
          <w:b/>
          <w:sz w:val="28"/>
          <w:szCs w:val="28"/>
        </w:rPr>
        <w:t xml:space="preserve"> (Chi </w:t>
      </w:r>
      <w:proofErr w:type="spellStart"/>
      <w:r w:rsidRPr="00127ECF">
        <w:rPr>
          <w:rFonts w:ascii="Times New Roman" w:eastAsia="Times New Roman" w:hAnsi="Times New Roman" w:cs="Times New Roman"/>
          <w:b/>
          <w:sz w:val="28"/>
          <w:szCs w:val="28"/>
        </w:rPr>
        <w:t>tiết</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tại</w:t>
      </w:r>
      <w:proofErr w:type="spellEnd"/>
      <w:r w:rsidRPr="00127ECF">
        <w:rPr>
          <w:rFonts w:ascii="Times New Roman" w:eastAsia="Times New Roman" w:hAnsi="Times New Roman" w:cs="Times New Roman"/>
          <w:b/>
          <w:sz w:val="28"/>
          <w:szCs w:val="28"/>
        </w:rPr>
        <w:t xml:space="preserve"> </w:t>
      </w:r>
      <w:hyperlink r:id="rId65">
        <w:proofErr w:type="spellStart"/>
        <w:r w:rsidRPr="00127ECF">
          <w:rPr>
            <w:rFonts w:ascii="Times New Roman" w:eastAsia="Times New Roman" w:hAnsi="Times New Roman" w:cs="Times New Roman"/>
            <w:i/>
            <w:color w:val="5B9BD5"/>
            <w:sz w:val="28"/>
            <w:szCs w:val="28"/>
            <w:highlight w:val="white"/>
            <w:u w:val="single"/>
          </w:rPr>
          <w:t>Bộ</w:t>
        </w:r>
        <w:proofErr w:type="spellEnd"/>
        <w:r w:rsidRPr="00127ECF">
          <w:rPr>
            <w:rFonts w:ascii="Times New Roman" w:eastAsia="Times New Roman" w:hAnsi="Times New Roman" w:cs="Times New Roman"/>
            <w:i/>
            <w:color w:val="5B9BD5"/>
            <w:sz w:val="28"/>
            <w:szCs w:val="28"/>
            <w:highlight w:val="white"/>
            <w:u w:val="single"/>
          </w:rPr>
          <w:t xml:space="preserve"> </w:t>
        </w:r>
        <w:proofErr w:type="spellStart"/>
        <w:r w:rsidRPr="00127ECF">
          <w:rPr>
            <w:rFonts w:ascii="Times New Roman" w:eastAsia="Times New Roman" w:hAnsi="Times New Roman" w:cs="Times New Roman"/>
            <w:i/>
            <w:color w:val="5B9BD5"/>
            <w:sz w:val="28"/>
            <w:szCs w:val="28"/>
            <w:highlight w:val="white"/>
            <w:u w:val="single"/>
          </w:rPr>
          <w:t>luật</w:t>
        </w:r>
        <w:proofErr w:type="spellEnd"/>
        <w:r w:rsidRPr="00127ECF">
          <w:rPr>
            <w:rFonts w:ascii="Times New Roman" w:eastAsia="Times New Roman" w:hAnsi="Times New Roman" w:cs="Times New Roman"/>
            <w:i/>
            <w:color w:val="5B9BD5"/>
            <w:sz w:val="28"/>
            <w:szCs w:val="28"/>
            <w:highlight w:val="white"/>
            <w:u w:val="single"/>
          </w:rPr>
          <w:t xml:space="preserve"> </w:t>
        </w:r>
      </w:hyperlink>
      <w:hyperlink r:id="rId66">
        <w:r w:rsidRPr="00127ECF">
          <w:rPr>
            <w:rFonts w:ascii="Times New Roman" w:eastAsia="Times New Roman" w:hAnsi="Times New Roman" w:cs="Times New Roman"/>
            <w:i/>
            <w:color w:val="5B9BD5"/>
            <w:sz w:val="28"/>
            <w:szCs w:val="28"/>
            <w:highlight w:val="yellow"/>
            <w:u w:val="single"/>
          </w:rPr>
          <w:t xml:space="preserve">Lao </w:t>
        </w:r>
        <w:proofErr w:type="spellStart"/>
        <w:r w:rsidRPr="00127ECF">
          <w:rPr>
            <w:rFonts w:ascii="Times New Roman" w:eastAsia="Times New Roman" w:hAnsi="Times New Roman" w:cs="Times New Roman"/>
            <w:i/>
            <w:color w:val="5B9BD5"/>
            <w:sz w:val="28"/>
            <w:szCs w:val="28"/>
            <w:highlight w:val="yellow"/>
            <w:u w:val="single"/>
          </w:rPr>
          <w:t>động</w:t>
        </w:r>
        <w:proofErr w:type="spellEnd"/>
      </w:hyperlink>
      <w:hyperlink r:id="rId67">
        <w:r w:rsidRPr="00127ECF">
          <w:rPr>
            <w:rFonts w:ascii="Times New Roman" w:eastAsia="Times New Roman" w:hAnsi="Times New Roman" w:cs="Times New Roman"/>
            <w:i/>
            <w:color w:val="5B9BD5"/>
            <w:sz w:val="28"/>
            <w:szCs w:val="28"/>
            <w:highlight w:val="white"/>
            <w:u w:val="single"/>
          </w:rPr>
          <w:t xml:space="preserve"> 2019</w:t>
        </w:r>
      </w:hyperlink>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về</w:t>
      </w:r>
      <w:proofErr w:type="spellEnd"/>
      <w:r w:rsidRPr="00127ECF">
        <w:rPr>
          <w:rFonts w:ascii="Times New Roman" w:eastAsia="Times New Roman" w:hAnsi="Times New Roman" w:cs="Times New Roman"/>
          <w:b/>
          <w:sz w:val="28"/>
          <w:szCs w:val="28"/>
        </w:rPr>
        <w:t xml:space="preserve">: </w:t>
      </w:r>
    </w:p>
    <w:p w14:paraId="4C1D5B27"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rPr>
      </w:pPr>
      <w:r w:rsidRPr="00DD5358">
        <w:rPr>
          <w:rFonts w:ascii="Times New Roman" w:eastAsia="Times New Roman" w:hAnsi="Times New Roman" w:cs="Times New Roman"/>
          <w:bCs/>
          <w:sz w:val="28"/>
          <w:szCs w:val="28"/>
          <w:highlight w:val="white"/>
        </w:rPr>
        <w:t>VIỆC LÀM, TUYỂN DỤNG VÀ QUẢN LÝ LAO ĐỘNG</w:t>
      </w:r>
    </w:p>
    <w:p w14:paraId="1D3EC6A1"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HỢP ĐỒNG LAO ĐỘNG</w:t>
      </w:r>
    </w:p>
    <w:p w14:paraId="0C56D1B4"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TIỀN LƯƠNG</w:t>
      </w:r>
    </w:p>
    <w:p w14:paraId="79B7973E"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THỜI GIỜ LÀM VIỆC, THỜI GIỜ NGHỈ NGƠI</w:t>
      </w:r>
    </w:p>
    <w:p w14:paraId="13320FDA"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KỶ LUẬT LAO ĐỘNG, TRÁCH NHIỆM VẬT CHẤT</w:t>
      </w:r>
    </w:p>
    <w:p w14:paraId="0296C816"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AN TOÀN, VỆ SINH LAO ĐỘNG</w:t>
      </w:r>
    </w:p>
    <w:p w14:paraId="6D8695B5"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NHỮNG QUY ĐỊNH RIÊNG ĐỐI VỚI LAO ĐỘNG NỮ VÀ BẢO ĐẢM BÌNH ĐẲNG GIỚI</w:t>
      </w:r>
    </w:p>
    <w:p w14:paraId="5F2A36EB"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NHỮNG QUY ĐỊNH RIÊNG ĐỐI VỚI LAO ĐỘNG CHƯA THÀNH NIÊN VÀ MỘT SỐ LAO ĐỘNG KHÁC</w:t>
      </w:r>
    </w:p>
    <w:p w14:paraId="7189B101"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BẢO HIỂM XÃ HỘI, BẢO HIỂM Y TẾ, BẢO HIỂM THẤT NGHIỆP</w:t>
      </w:r>
    </w:p>
    <w:p w14:paraId="4A58792F"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TỔ CHỨC ĐẠI DIỆN NGƯỜI LAO ĐỘNG TẠI CƠ SỞ</w:t>
      </w:r>
    </w:p>
    <w:p w14:paraId="3F2DE9CC"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GIẢI QUYẾT TRANH CHẤP LAO ĐỘNG</w:t>
      </w:r>
    </w:p>
    <w:p w14:paraId="5F6F1C43"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t>QUẢN LÝ NHÀ NƯỚC VỀ LAO ĐỘNG</w:t>
      </w:r>
    </w:p>
    <w:p w14:paraId="449C186C" w14:textId="77777777" w:rsidR="00DF21F4" w:rsidRPr="00DD5358" w:rsidRDefault="009E7086" w:rsidP="000823CE">
      <w:pPr>
        <w:numPr>
          <w:ilvl w:val="0"/>
          <w:numId w:val="32"/>
        </w:numPr>
        <w:spacing w:after="0" w:line="360" w:lineRule="auto"/>
        <w:ind w:left="360"/>
        <w:rPr>
          <w:rFonts w:ascii="Times New Roman" w:eastAsia="Times New Roman" w:hAnsi="Times New Roman" w:cs="Times New Roman"/>
          <w:bCs/>
          <w:sz w:val="28"/>
          <w:szCs w:val="28"/>
          <w:highlight w:val="white"/>
        </w:rPr>
      </w:pPr>
      <w:r w:rsidRPr="00DD5358">
        <w:rPr>
          <w:rFonts w:ascii="Times New Roman" w:eastAsia="Times New Roman" w:hAnsi="Times New Roman" w:cs="Times New Roman"/>
          <w:bCs/>
          <w:sz w:val="28"/>
          <w:szCs w:val="28"/>
          <w:highlight w:val="white"/>
        </w:rPr>
        <w:lastRenderedPageBreak/>
        <w:t>THANH TRA LAO ĐỘNG, XỬ LÝ VI PHẠM PHÁP LUẬT VỀ LAO ĐỘNG</w:t>
      </w:r>
    </w:p>
    <w:p w14:paraId="3361B828" w14:textId="77777777" w:rsidR="00DF21F4" w:rsidRPr="00DD5358" w:rsidRDefault="009E7086" w:rsidP="00DD5358">
      <w:pPr>
        <w:pStyle w:val="u3"/>
        <w:spacing w:before="0" w:line="360" w:lineRule="auto"/>
        <w:ind w:left="360" w:hanging="360"/>
        <w:rPr>
          <w:rFonts w:ascii="Times New Roman" w:eastAsia="Times New Roman" w:hAnsi="Times New Roman" w:cs="Times New Roman"/>
          <w:b/>
          <w:bCs/>
          <w:color w:val="FF0000"/>
          <w:sz w:val="28"/>
          <w:szCs w:val="28"/>
        </w:rPr>
      </w:pPr>
      <w:bookmarkStart w:id="126" w:name="_Toc117864784"/>
      <w:r w:rsidRPr="00DD5358">
        <w:rPr>
          <w:rFonts w:ascii="Times New Roman" w:eastAsia="Times New Roman" w:hAnsi="Times New Roman" w:cs="Times New Roman"/>
          <w:b/>
          <w:bCs/>
          <w:color w:val="FF0000"/>
          <w:sz w:val="28"/>
          <w:szCs w:val="28"/>
        </w:rPr>
        <w:t xml:space="preserve">5.2.3   Doanh </w:t>
      </w:r>
      <w:proofErr w:type="spellStart"/>
      <w:r w:rsidRPr="00DD5358">
        <w:rPr>
          <w:rFonts w:ascii="Times New Roman" w:eastAsia="Times New Roman" w:hAnsi="Times New Roman" w:cs="Times New Roman"/>
          <w:b/>
          <w:bCs/>
          <w:color w:val="FF0000"/>
          <w:sz w:val="28"/>
          <w:szCs w:val="28"/>
        </w:rPr>
        <w:t>nghiệp</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cần</w:t>
      </w:r>
      <w:proofErr w:type="spellEnd"/>
      <w:r w:rsidRPr="00DD5358">
        <w:rPr>
          <w:rFonts w:ascii="Times New Roman" w:eastAsia="Times New Roman" w:hAnsi="Times New Roman" w:cs="Times New Roman"/>
          <w:b/>
          <w:bCs/>
          <w:color w:val="FF0000"/>
          <w:sz w:val="28"/>
          <w:szCs w:val="28"/>
        </w:rPr>
        <w:t xml:space="preserve"> xin </w:t>
      </w:r>
      <w:proofErr w:type="spellStart"/>
      <w:r w:rsidRPr="00DD5358">
        <w:rPr>
          <w:rFonts w:ascii="Times New Roman" w:eastAsia="Times New Roman" w:hAnsi="Times New Roman" w:cs="Times New Roman"/>
          <w:b/>
          <w:bCs/>
          <w:color w:val="FF0000"/>
          <w:sz w:val="28"/>
          <w:szCs w:val="28"/>
        </w:rPr>
        <w:t>các</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giấy</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phép</w:t>
      </w:r>
      <w:bookmarkEnd w:id="126"/>
      <w:proofErr w:type="spellEnd"/>
    </w:p>
    <w:p w14:paraId="46E2B6F7" w14:textId="77777777" w:rsidR="00DF21F4" w:rsidRPr="00127ECF" w:rsidRDefault="009E7086" w:rsidP="000823CE">
      <w:pPr>
        <w:numPr>
          <w:ilvl w:val="0"/>
          <w:numId w:val="42"/>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phép</w:t>
      </w:r>
      <w:proofErr w:type="spellEnd"/>
      <w:r w:rsidRPr="00127ECF">
        <w:rPr>
          <w:rFonts w:ascii="Times New Roman" w:eastAsia="Times New Roman" w:hAnsi="Times New Roman" w:cs="Times New Roman"/>
          <w:color w:val="000000"/>
          <w:sz w:val="28"/>
          <w:szCs w:val="28"/>
        </w:rPr>
        <w:t xml:space="preserve"> kinh doanh – (Chi </w:t>
      </w:r>
      <w:proofErr w:type="spellStart"/>
      <w:r w:rsidRPr="00127ECF">
        <w:rPr>
          <w:rFonts w:ascii="Times New Roman" w:eastAsia="Times New Roman" w:hAnsi="Times New Roman" w:cs="Times New Roman"/>
          <w:color w:val="000000"/>
          <w:sz w:val="28"/>
          <w:szCs w:val="28"/>
        </w:rPr>
        <w:t>ti</w:t>
      </w:r>
      <w:r w:rsidRPr="00127ECF">
        <w:rPr>
          <w:rFonts w:ascii="Times New Roman" w:eastAsia="Times New Roman" w:hAnsi="Times New Roman" w:cs="Times New Roman"/>
          <w:sz w:val="28"/>
          <w:szCs w:val="28"/>
        </w:rPr>
        <w:t>ết</w:t>
      </w:r>
      <w:proofErr w:type="spellEnd"/>
      <w:r w:rsidRPr="00127ECF">
        <w:rPr>
          <w:rFonts w:ascii="Times New Roman" w:eastAsia="Times New Roman" w:hAnsi="Times New Roman" w:cs="Times New Roman"/>
          <w:sz w:val="28"/>
          <w:szCs w:val="28"/>
        </w:rPr>
        <w:t xml:space="preserve"> ở </w:t>
      </w:r>
      <w:proofErr w:type="spellStart"/>
      <w:r w:rsidRPr="00127ECF">
        <w:rPr>
          <w:rFonts w:ascii="Times New Roman" w:eastAsia="Times New Roman" w:hAnsi="Times New Roman" w:cs="Times New Roman"/>
          <w:sz w:val="28"/>
          <w:szCs w:val="28"/>
        </w:rPr>
        <w:t>phần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Phụ</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lục</w:t>
      </w:r>
      <w:proofErr w:type="spellEnd"/>
      <w:r w:rsidRPr="00127ECF">
        <w:rPr>
          <w:rFonts w:ascii="Times New Roman" w:eastAsia="Times New Roman" w:hAnsi="Times New Roman" w:cs="Times New Roman"/>
          <w:color w:val="000000"/>
          <w:sz w:val="28"/>
          <w:szCs w:val="28"/>
        </w:rPr>
        <w:t xml:space="preserve"> 1: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đăng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kinh doanh)</w:t>
      </w:r>
    </w:p>
    <w:p w14:paraId="504AE73E" w14:textId="77777777" w:rsidR="00D125B3" w:rsidRPr="00D125B3" w:rsidRDefault="009E7086" w:rsidP="000823CE">
      <w:pPr>
        <w:numPr>
          <w:ilvl w:val="0"/>
          <w:numId w:val="42"/>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phép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chứng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nhận</w:t>
      </w:r>
      <w:proofErr w:type="spellEnd"/>
      <w:r w:rsidRPr="00127ECF">
        <w:rPr>
          <w:rFonts w:ascii="Times New Roman" w:eastAsia="Times New Roman" w:hAnsi="Times New Roman" w:cs="Times New Roman"/>
          <w:color w:val="000000"/>
          <w:sz w:val="28"/>
          <w:szCs w:val="28"/>
        </w:rPr>
        <w:t xml:space="preserve"> đăng </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thuế</w:t>
      </w:r>
      <w:proofErr w:type="spellEnd"/>
      <w:r w:rsidRPr="00127ECF">
        <w:rPr>
          <w:rFonts w:ascii="Times New Roman" w:eastAsia="Times New Roman" w:hAnsi="Times New Roman" w:cs="Times New Roman"/>
          <w:color w:val="000000"/>
          <w:sz w:val="28"/>
          <w:szCs w:val="28"/>
        </w:rPr>
        <w:t xml:space="preserve"> - </w:t>
      </w:r>
      <w:r w:rsidRPr="00127ECF">
        <w:rPr>
          <w:rFonts w:ascii="Times New Roman" w:eastAsia="Times New Roman" w:hAnsi="Times New Roman" w:cs="Times New Roman"/>
          <w:sz w:val="28"/>
          <w:szCs w:val="28"/>
        </w:rPr>
        <w:t xml:space="preserve">(Chi </w:t>
      </w:r>
      <w:proofErr w:type="spellStart"/>
      <w:r w:rsidRPr="00127ECF">
        <w:rPr>
          <w:rFonts w:ascii="Times New Roman" w:eastAsia="Times New Roman" w:hAnsi="Times New Roman" w:cs="Times New Roman"/>
          <w:sz w:val="28"/>
          <w:szCs w:val="28"/>
        </w:rPr>
        <w:t>tiết</w:t>
      </w:r>
      <w:proofErr w:type="spellEnd"/>
      <w:r w:rsidRPr="00127ECF">
        <w:rPr>
          <w:rFonts w:ascii="Times New Roman" w:eastAsia="Times New Roman" w:hAnsi="Times New Roman" w:cs="Times New Roman"/>
          <w:sz w:val="28"/>
          <w:szCs w:val="28"/>
        </w:rPr>
        <w:t xml:space="preserve"> ở </w:t>
      </w:r>
      <w:proofErr w:type="spellStart"/>
      <w:r w:rsidRPr="00127ECF">
        <w:rPr>
          <w:rFonts w:ascii="Times New Roman" w:eastAsia="Times New Roman" w:hAnsi="Times New Roman" w:cs="Times New Roman"/>
          <w:sz w:val="28"/>
          <w:szCs w:val="28"/>
        </w:rPr>
        <w:t>phần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Phụ</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lục</w:t>
      </w:r>
      <w:proofErr w:type="spellEnd"/>
      <w:r w:rsidRPr="00127ECF">
        <w:rPr>
          <w:rFonts w:ascii="Times New Roman" w:eastAsia="Times New Roman" w:hAnsi="Times New Roman" w:cs="Times New Roman"/>
          <w:color w:val="000000"/>
          <w:sz w:val="28"/>
          <w:szCs w:val="28"/>
        </w:rPr>
        <w:t xml:space="preserve"> 2: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đăng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w:t>
      </w:r>
    </w:p>
    <w:p w14:paraId="64961A13" w14:textId="77777777" w:rsidR="00D125B3" w:rsidRPr="00D125B3" w:rsidRDefault="00D125B3" w:rsidP="000823CE">
      <w:pPr>
        <w:pStyle w:val="oancuaDanhsac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
    <w:p w14:paraId="6D7341F6" w14:textId="77777777" w:rsidR="00D125B3" w:rsidRPr="00DD5358" w:rsidRDefault="00D125B3" w:rsidP="000823CE">
      <w:pPr>
        <w:pStyle w:val="u3"/>
        <w:numPr>
          <w:ilvl w:val="0"/>
          <w:numId w:val="42"/>
        </w:numPr>
        <w:spacing w:before="0" w:line="360" w:lineRule="auto"/>
        <w:rPr>
          <w:rFonts w:ascii="Times New Roman" w:eastAsia="Times New Roman" w:hAnsi="Times New Roman" w:cs="Times New Roman"/>
          <w:b/>
          <w:bCs/>
          <w:sz w:val="28"/>
          <w:szCs w:val="28"/>
        </w:rPr>
      </w:pPr>
      <w:bookmarkStart w:id="127" w:name="_Toc117864785"/>
      <w:r w:rsidRPr="00DD5358">
        <w:rPr>
          <w:rFonts w:ascii="Times New Roman" w:eastAsia="Times New Roman" w:hAnsi="Times New Roman" w:cs="Times New Roman"/>
          <w:b/>
          <w:bCs/>
          <w:color w:val="FF0000"/>
          <w:sz w:val="28"/>
          <w:szCs w:val="28"/>
        </w:rPr>
        <w:t xml:space="preserve">5.2.4   Doanh </w:t>
      </w:r>
      <w:proofErr w:type="spellStart"/>
      <w:r w:rsidRPr="00DD5358">
        <w:rPr>
          <w:rFonts w:ascii="Times New Roman" w:eastAsia="Times New Roman" w:hAnsi="Times New Roman" w:cs="Times New Roman"/>
          <w:b/>
          <w:bCs/>
          <w:color w:val="FF0000"/>
          <w:sz w:val="28"/>
          <w:szCs w:val="28"/>
        </w:rPr>
        <w:t>nghiệp</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cần</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đóng</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các</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bảo</w:t>
      </w:r>
      <w:proofErr w:type="spellEnd"/>
      <w:r w:rsidRPr="00DD5358">
        <w:rPr>
          <w:rFonts w:ascii="Times New Roman" w:eastAsia="Times New Roman" w:hAnsi="Times New Roman" w:cs="Times New Roman"/>
          <w:b/>
          <w:bCs/>
          <w:color w:val="FF0000"/>
          <w:sz w:val="28"/>
          <w:szCs w:val="28"/>
        </w:rPr>
        <w:t xml:space="preserve"> </w:t>
      </w:r>
      <w:proofErr w:type="spellStart"/>
      <w:r w:rsidRPr="00DD5358">
        <w:rPr>
          <w:rFonts w:ascii="Times New Roman" w:eastAsia="Times New Roman" w:hAnsi="Times New Roman" w:cs="Times New Roman"/>
          <w:b/>
          <w:bCs/>
          <w:color w:val="FF0000"/>
          <w:sz w:val="28"/>
          <w:szCs w:val="28"/>
        </w:rPr>
        <w:t>hiểm</w:t>
      </w:r>
      <w:bookmarkEnd w:id="127"/>
      <w:proofErr w:type="spellEnd"/>
    </w:p>
    <w:tbl>
      <w:tblPr>
        <w:tblW w:w="9121"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561"/>
      </w:tblGrid>
      <w:tr w:rsidR="00D125B3" w:rsidRPr="00127ECF" w14:paraId="24FD9278" w14:textId="77777777" w:rsidTr="00905F2F">
        <w:tc>
          <w:tcPr>
            <w:tcW w:w="4560" w:type="dxa"/>
            <w:shd w:val="clear" w:color="auto" w:fill="auto"/>
            <w:tcMar>
              <w:top w:w="100" w:type="dxa"/>
              <w:left w:w="100" w:type="dxa"/>
              <w:bottom w:w="100" w:type="dxa"/>
              <w:right w:w="100" w:type="dxa"/>
            </w:tcMar>
          </w:tcPr>
          <w:p w14:paraId="79B66C41" w14:textId="77777777" w:rsidR="00D125B3" w:rsidRPr="00127ECF" w:rsidRDefault="00D125B3" w:rsidP="00905F2F">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proofErr w:type="spellStart"/>
            <w:r w:rsidRPr="00127ECF">
              <w:rPr>
                <w:rFonts w:ascii="Times New Roman" w:eastAsia="Times New Roman" w:hAnsi="Times New Roman" w:cs="Times New Roman"/>
                <w:b/>
                <w:sz w:val="28"/>
                <w:szCs w:val="28"/>
              </w:rPr>
              <w:t>Các</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loại</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bảo</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hiểm</w:t>
            </w:r>
            <w:proofErr w:type="spellEnd"/>
          </w:p>
        </w:tc>
        <w:tc>
          <w:tcPr>
            <w:tcW w:w="4560" w:type="dxa"/>
            <w:shd w:val="clear" w:color="auto" w:fill="auto"/>
            <w:tcMar>
              <w:top w:w="100" w:type="dxa"/>
              <w:left w:w="100" w:type="dxa"/>
              <w:bottom w:w="100" w:type="dxa"/>
              <w:right w:w="100" w:type="dxa"/>
            </w:tcMar>
          </w:tcPr>
          <w:p w14:paraId="6663FD69" w14:textId="77777777" w:rsidR="00D125B3" w:rsidRPr="00127ECF" w:rsidRDefault="00D125B3" w:rsidP="00905F2F">
            <w:pPr>
              <w:widowControl w:val="0"/>
              <w:pBdr>
                <w:top w:val="nil"/>
                <w:left w:val="nil"/>
                <w:bottom w:val="nil"/>
                <w:right w:val="nil"/>
                <w:between w:val="nil"/>
              </w:pBdr>
              <w:spacing w:line="360" w:lineRule="auto"/>
              <w:jc w:val="center"/>
              <w:rPr>
                <w:rFonts w:ascii="Times New Roman" w:eastAsia="Times New Roman" w:hAnsi="Times New Roman" w:cs="Times New Roman"/>
                <w:b/>
                <w:sz w:val="28"/>
                <w:szCs w:val="28"/>
              </w:rPr>
            </w:pPr>
            <w:r w:rsidRPr="00127ECF">
              <w:rPr>
                <w:rFonts w:ascii="Times New Roman" w:eastAsia="Times New Roman" w:hAnsi="Times New Roman" w:cs="Times New Roman"/>
                <w:b/>
                <w:sz w:val="28"/>
                <w:szCs w:val="28"/>
              </w:rPr>
              <w:t xml:space="preserve">Doanh </w:t>
            </w:r>
            <w:proofErr w:type="spellStart"/>
            <w:r w:rsidRPr="00127ECF">
              <w:rPr>
                <w:rFonts w:ascii="Times New Roman" w:eastAsia="Times New Roman" w:hAnsi="Times New Roman" w:cs="Times New Roman"/>
                <w:b/>
                <w:sz w:val="28"/>
                <w:szCs w:val="28"/>
              </w:rPr>
              <w:t>nghiệp</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cần</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phải</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đóng</w:t>
            </w:r>
            <w:proofErr w:type="spellEnd"/>
          </w:p>
        </w:tc>
      </w:tr>
      <w:tr w:rsidR="00D125B3" w:rsidRPr="00127ECF" w14:paraId="6D8B0B3D" w14:textId="77777777" w:rsidTr="00905F2F">
        <w:tc>
          <w:tcPr>
            <w:tcW w:w="4560" w:type="dxa"/>
            <w:shd w:val="clear" w:color="auto" w:fill="auto"/>
            <w:tcMar>
              <w:top w:w="100" w:type="dxa"/>
              <w:left w:w="100" w:type="dxa"/>
              <w:bottom w:w="100" w:type="dxa"/>
              <w:right w:w="100" w:type="dxa"/>
            </w:tcMar>
          </w:tcPr>
          <w:p w14:paraId="2EE8B998" w14:textId="77777777" w:rsidR="00D125B3" w:rsidRPr="00127ECF" w:rsidRDefault="00D125B3" w:rsidP="00905F2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hội</w:t>
            </w:r>
            <w:proofErr w:type="spellEnd"/>
          </w:p>
        </w:tc>
        <w:tc>
          <w:tcPr>
            <w:tcW w:w="4560" w:type="dxa"/>
            <w:shd w:val="clear" w:color="auto" w:fill="auto"/>
            <w:tcMar>
              <w:top w:w="100" w:type="dxa"/>
              <w:left w:w="100" w:type="dxa"/>
              <w:bottom w:w="100" w:type="dxa"/>
              <w:right w:w="100" w:type="dxa"/>
            </w:tcMar>
          </w:tcPr>
          <w:p w14:paraId="3124D84F" w14:textId="77777777" w:rsidR="00D125B3" w:rsidRPr="00127ECF" w:rsidRDefault="00D125B3" w:rsidP="00905F2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58595B"/>
                <w:sz w:val="28"/>
                <w:szCs w:val="28"/>
                <w:highlight w:val="white"/>
              </w:rPr>
              <w:t>14% (</w:t>
            </w:r>
            <w:r w:rsidRPr="00127ECF">
              <w:rPr>
                <w:rFonts w:ascii="Times New Roman" w:eastAsia="Times New Roman" w:hAnsi="Times New Roman" w:cs="Times New Roman"/>
                <w:i/>
                <w:color w:val="58595B"/>
                <w:sz w:val="28"/>
                <w:szCs w:val="28"/>
                <w:highlight w:val="white"/>
              </w:rPr>
              <w:t xml:space="preserve">căn </w:t>
            </w:r>
            <w:proofErr w:type="spellStart"/>
            <w:r w:rsidRPr="00127ECF">
              <w:rPr>
                <w:rFonts w:ascii="Times New Roman" w:eastAsia="Times New Roman" w:hAnsi="Times New Roman" w:cs="Times New Roman"/>
                <w:i/>
                <w:color w:val="58595B"/>
                <w:sz w:val="28"/>
                <w:szCs w:val="28"/>
                <w:highlight w:val="white"/>
              </w:rPr>
              <w:t>cứ</w:t>
            </w:r>
            <w:proofErr w:type="spellEnd"/>
            <w:r w:rsidRPr="00127ECF">
              <w:rPr>
                <w:rFonts w:ascii="Times New Roman" w:eastAsia="Times New Roman" w:hAnsi="Times New Roman" w:cs="Times New Roman"/>
                <w:i/>
                <w:color w:val="58595B"/>
                <w:sz w:val="28"/>
                <w:szCs w:val="28"/>
                <w:highlight w:val="white"/>
              </w:rPr>
              <w:t xml:space="preserve"> theo </w:t>
            </w:r>
            <w:hyperlink r:id="rId68">
              <w:proofErr w:type="spellStart"/>
              <w:r w:rsidRPr="00127ECF">
                <w:rPr>
                  <w:rFonts w:ascii="Times New Roman" w:eastAsia="Times New Roman" w:hAnsi="Times New Roman" w:cs="Times New Roman"/>
                  <w:i/>
                  <w:color w:val="436EB3"/>
                  <w:sz w:val="28"/>
                  <w:szCs w:val="28"/>
                  <w:highlight w:val="white"/>
                </w:rPr>
                <w:t>Điều</w:t>
              </w:r>
              <w:proofErr w:type="spellEnd"/>
              <w:r w:rsidRPr="00127ECF">
                <w:rPr>
                  <w:rFonts w:ascii="Times New Roman" w:eastAsia="Times New Roman" w:hAnsi="Times New Roman" w:cs="Times New Roman"/>
                  <w:i/>
                  <w:color w:val="436EB3"/>
                  <w:sz w:val="28"/>
                  <w:szCs w:val="28"/>
                  <w:highlight w:val="white"/>
                </w:rPr>
                <w:t xml:space="preserve"> 12, </w:t>
              </w:r>
              <w:proofErr w:type="spellStart"/>
              <w:r w:rsidRPr="00127ECF">
                <w:rPr>
                  <w:rFonts w:ascii="Times New Roman" w:eastAsia="Times New Roman" w:hAnsi="Times New Roman" w:cs="Times New Roman"/>
                  <w:i/>
                  <w:color w:val="436EB3"/>
                  <w:sz w:val="28"/>
                  <w:szCs w:val="28"/>
                  <w:highlight w:val="white"/>
                </w:rPr>
                <w:t>Điều</w:t>
              </w:r>
              <w:proofErr w:type="spellEnd"/>
              <w:r w:rsidRPr="00127ECF">
                <w:rPr>
                  <w:rFonts w:ascii="Times New Roman" w:eastAsia="Times New Roman" w:hAnsi="Times New Roman" w:cs="Times New Roman"/>
                  <w:i/>
                  <w:color w:val="436EB3"/>
                  <w:sz w:val="28"/>
                  <w:szCs w:val="28"/>
                  <w:highlight w:val="white"/>
                </w:rPr>
                <w:t xml:space="preserve"> 13 </w:t>
              </w:r>
              <w:proofErr w:type="spellStart"/>
              <w:r w:rsidRPr="00127ECF">
                <w:rPr>
                  <w:rFonts w:ascii="Times New Roman" w:eastAsia="Times New Roman" w:hAnsi="Times New Roman" w:cs="Times New Roman"/>
                  <w:i/>
                  <w:color w:val="436EB3"/>
                  <w:sz w:val="28"/>
                  <w:szCs w:val="28"/>
                  <w:highlight w:val="white"/>
                </w:rPr>
                <w:t>Nghị</w:t>
              </w:r>
              <w:proofErr w:type="spellEnd"/>
              <w:r w:rsidRPr="00127ECF">
                <w:rPr>
                  <w:rFonts w:ascii="Times New Roman" w:eastAsia="Times New Roman" w:hAnsi="Times New Roman" w:cs="Times New Roman"/>
                  <w:i/>
                  <w:color w:val="436EB3"/>
                  <w:sz w:val="28"/>
                  <w:szCs w:val="28"/>
                  <w:highlight w:val="white"/>
                </w:rPr>
                <w:t xml:space="preserve"> </w:t>
              </w:r>
              <w:proofErr w:type="spellStart"/>
              <w:r w:rsidRPr="00127ECF">
                <w:rPr>
                  <w:rFonts w:ascii="Times New Roman" w:eastAsia="Times New Roman" w:hAnsi="Times New Roman" w:cs="Times New Roman"/>
                  <w:i/>
                  <w:color w:val="436EB3"/>
                  <w:sz w:val="28"/>
                  <w:szCs w:val="28"/>
                  <w:highlight w:val="white"/>
                </w:rPr>
                <w:t>định</w:t>
              </w:r>
              <w:proofErr w:type="spellEnd"/>
              <w:r w:rsidRPr="00127ECF">
                <w:rPr>
                  <w:rFonts w:ascii="Times New Roman" w:eastAsia="Times New Roman" w:hAnsi="Times New Roman" w:cs="Times New Roman"/>
                  <w:i/>
                  <w:color w:val="436EB3"/>
                  <w:sz w:val="28"/>
                  <w:szCs w:val="28"/>
                  <w:highlight w:val="white"/>
                </w:rPr>
                <w:t xml:space="preserve"> 143/2018/NĐ-CP</w:t>
              </w:r>
            </w:hyperlink>
            <w:r w:rsidRPr="00127ECF">
              <w:rPr>
                <w:rFonts w:ascii="Times New Roman" w:eastAsia="Times New Roman" w:hAnsi="Times New Roman" w:cs="Times New Roman"/>
                <w:i/>
                <w:color w:val="58595B"/>
                <w:sz w:val="28"/>
                <w:szCs w:val="28"/>
                <w:highlight w:val="white"/>
              </w:rPr>
              <w:t>.</w:t>
            </w:r>
            <w:r w:rsidRPr="00127ECF">
              <w:rPr>
                <w:rFonts w:ascii="Times New Roman" w:eastAsia="Times New Roman" w:hAnsi="Times New Roman" w:cs="Times New Roman"/>
                <w:color w:val="58595B"/>
                <w:sz w:val="28"/>
                <w:szCs w:val="28"/>
                <w:highlight w:val="white"/>
              </w:rPr>
              <w:t>)</w:t>
            </w:r>
          </w:p>
        </w:tc>
      </w:tr>
      <w:tr w:rsidR="00D125B3" w:rsidRPr="00D125B3" w14:paraId="09C336E3" w14:textId="77777777" w:rsidTr="00905F2F">
        <w:tc>
          <w:tcPr>
            <w:tcW w:w="4560" w:type="dxa"/>
            <w:shd w:val="clear" w:color="auto" w:fill="auto"/>
            <w:tcMar>
              <w:top w:w="100" w:type="dxa"/>
              <w:left w:w="100" w:type="dxa"/>
              <w:bottom w:w="100" w:type="dxa"/>
              <w:right w:w="100" w:type="dxa"/>
            </w:tcMar>
          </w:tcPr>
          <w:p w14:paraId="0A3B1A60" w14:textId="77777777" w:rsidR="00D125B3" w:rsidRPr="00127ECF" w:rsidRDefault="00D125B3" w:rsidP="00905F2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hiểm</w:t>
            </w:r>
            <w:proofErr w:type="spellEnd"/>
            <w:r w:rsidRPr="00127ECF">
              <w:rPr>
                <w:rFonts w:ascii="Times New Roman" w:eastAsia="Times New Roman" w:hAnsi="Times New Roman" w:cs="Times New Roman"/>
                <w:sz w:val="28"/>
                <w:szCs w:val="28"/>
              </w:rPr>
              <w:t xml:space="preserve"> y </w:t>
            </w:r>
            <w:proofErr w:type="spellStart"/>
            <w:r w:rsidRPr="00127ECF">
              <w:rPr>
                <w:rFonts w:ascii="Times New Roman" w:eastAsia="Times New Roman" w:hAnsi="Times New Roman" w:cs="Times New Roman"/>
                <w:sz w:val="28"/>
                <w:szCs w:val="28"/>
              </w:rPr>
              <w:t>tế</w:t>
            </w:r>
            <w:proofErr w:type="spellEnd"/>
          </w:p>
        </w:tc>
        <w:tc>
          <w:tcPr>
            <w:tcW w:w="4560" w:type="dxa"/>
            <w:shd w:val="clear" w:color="auto" w:fill="auto"/>
            <w:tcMar>
              <w:top w:w="100" w:type="dxa"/>
              <w:left w:w="100" w:type="dxa"/>
              <w:bottom w:w="100" w:type="dxa"/>
              <w:right w:w="100" w:type="dxa"/>
            </w:tcMar>
          </w:tcPr>
          <w:p w14:paraId="186F880E" w14:textId="77777777" w:rsidR="00D125B3" w:rsidRPr="00127ECF" w:rsidRDefault="00D125B3" w:rsidP="00905F2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 (</w:t>
            </w:r>
            <w:r w:rsidRPr="00127ECF">
              <w:rPr>
                <w:rFonts w:ascii="Times New Roman" w:eastAsia="Times New Roman" w:hAnsi="Times New Roman" w:cs="Times New Roman"/>
                <w:color w:val="58595B"/>
                <w:sz w:val="28"/>
                <w:szCs w:val="28"/>
                <w:highlight w:val="white"/>
              </w:rPr>
              <w:t xml:space="preserve">Căn </w:t>
            </w:r>
            <w:proofErr w:type="spellStart"/>
            <w:r w:rsidRPr="00127ECF">
              <w:rPr>
                <w:rFonts w:ascii="Times New Roman" w:eastAsia="Times New Roman" w:hAnsi="Times New Roman" w:cs="Times New Roman"/>
                <w:color w:val="58595B"/>
                <w:sz w:val="28"/>
                <w:szCs w:val="28"/>
                <w:highlight w:val="white"/>
              </w:rPr>
              <w:t>cứ</w:t>
            </w:r>
            <w:proofErr w:type="spellEnd"/>
            <w:r w:rsidRPr="00127ECF">
              <w:rPr>
                <w:rFonts w:ascii="Times New Roman" w:eastAsia="Times New Roman" w:hAnsi="Times New Roman" w:cs="Times New Roman"/>
                <w:color w:val="58595B"/>
                <w:sz w:val="28"/>
                <w:szCs w:val="28"/>
                <w:highlight w:val="white"/>
              </w:rPr>
              <w:t xml:space="preserve"> </w:t>
            </w:r>
            <w:proofErr w:type="spellStart"/>
            <w:r w:rsidRPr="00127ECF">
              <w:rPr>
                <w:rFonts w:ascii="Times New Roman" w:eastAsia="Times New Roman" w:hAnsi="Times New Roman" w:cs="Times New Roman"/>
                <w:color w:val="58595B"/>
                <w:sz w:val="28"/>
                <w:szCs w:val="28"/>
                <w:highlight w:val="white"/>
              </w:rPr>
              <w:t>vào</w:t>
            </w:r>
            <w:proofErr w:type="spellEnd"/>
            <w:r w:rsidRPr="00127ECF">
              <w:rPr>
                <w:rFonts w:ascii="Times New Roman" w:eastAsia="Times New Roman" w:hAnsi="Times New Roman" w:cs="Times New Roman"/>
                <w:color w:val="58595B"/>
                <w:sz w:val="28"/>
                <w:szCs w:val="28"/>
                <w:highlight w:val="white"/>
              </w:rPr>
              <w:t xml:space="preserve"> </w:t>
            </w:r>
            <w:hyperlink r:id="rId69">
              <w:proofErr w:type="spellStart"/>
              <w:r w:rsidRPr="00127ECF">
                <w:rPr>
                  <w:rFonts w:ascii="Times New Roman" w:eastAsia="Times New Roman" w:hAnsi="Times New Roman" w:cs="Times New Roman"/>
                  <w:color w:val="436EB3"/>
                  <w:sz w:val="28"/>
                  <w:szCs w:val="28"/>
                  <w:highlight w:val="white"/>
                </w:rPr>
                <w:t>Luật</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Bảo</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hiểm</w:t>
              </w:r>
              <w:proofErr w:type="spellEnd"/>
              <w:r w:rsidRPr="00127ECF">
                <w:rPr>
                  <w:rFonts w:ascii="Times New Roman" w:eastAsia="Times New Roman" w:hAnsi="Times New Roman" w:cs="Times New Roman"/>
                  <w:color w:val="436EB3"/>
                  <w:sz w:val="28"/>
                  <w:szCs w:val="28"/>
                  <w:highlight w:val="white"/>
                </w:rPr>
                <w:t xml:space="preserve"> y </w:t>
              </w:r>
              <w:proofErr w:type="spellStart"/>
              <w:r w:rsidRPr="00127ECF">
                <w:rPr>
                  <w:rFonts w:ascii="Times New Roman" w:eastAsia="Times New Roman" w:hAnsi="Times New Roman" w:cs="Times New Roman"/>
                  <w:color w:val="436EB3"/>
                  <w:sz w:val="28"/>
                  <w:szCs w:val="28"/>
                  <w:highlight w:val="white"/>
                </w:rPr>
                <w:t>tế</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sửa</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đổi</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bổ</w:t>
              </w:r>
              <w:proofErr w:type="spellEnd"/>
              <w:r w:rsidRPr="00127ECF">
                <w:rPr>
                  <w:rFonts w:ascii="Times New Roman" w:eastAsia="Times New Roman" w:hAnsi="Times New Roman" w:cs="Times New Roman"/>
                  <w:color w:val="436EB3"/>
                  <w:sz w:val="28"/>
                  <w:szCs w:val="28"/>
                  <w:highlight w:val="white"/>
                </w:rPr>
                <w:t xml:space="preserve"> sung năm 2014</w:t>
              </w:r>
            </w:hyperlink>
            <w:r w:rsidRPr="00127ECF">
              <w:rPr>
                <w:rFonts w:ascii="Times New Roman" w:eastAsia="Times New Roman" w:hAnsi="Times New Roman" w:cs="Times New Roman"/>
                <w:color w:val="58595B"/>
                <w:sz w:val="28"/>
                <w:szCs w:val="28"/>
                <w:highlight w:val="white"/>
              </w:rPr>
              <w:t xml:space="preserve"> </w:t>
            </w:r>
            <w:proofErr w:type="spellStart"/>
            <w:r w:rsidRPr="00127ECF">
              <w:rPr>
                <w:rFonts w:ascii="Times New Roman" w:eastAsia="Times New Roman" w:hAnsi="Times New Roman" w:cs="Times New Roman"/>
                <w:color w:val="58595B"/>
                <w:sz w:val="28"/>
                <w:szCs w:val="28"/>
                <w:highlight w:val="white"/>
              </w:rPr>
              <w:t>và</w:t>
            </w:r>
            <w:proofErr w:type="spellEnd"/>
            <w:r w:rsidRPr="00127ECF">
              <w:rPr>
                <w:rFonts w:ascii="Times New Roman" w:eastAsia="Times New Roman" w:hAnsi="Times New Roman" w:cs="Times New Roman"/>
                <w:color w:val="58595B"/>
                <w:sz w:val="28"/>
                <w:szCs w:val="28"/>
                <w:highlight w:val="white"/>
              </w:rPr>
              <w:t xml:space="preserve"> </w:t>
            </w:r>
            <w:hyperlink r:id="rId70">
              <w:proofErr w:type="spellStart"/>
              <w:r w:rsidRPr="00127ECF">
                <w:rPr>
                  <w:rFonts w:ascii="Times New Roman" w:eastAsia="Times New Roman" w:hAnsi="Times New Roman" w:cs="Times New Roman"/>
                  <w:color w:val="436EB3"/>
                  <w:sz w:val="28"/>
                  <w:szCs w:val="28"/>
                  <w:highlight w:val="white"/>
                </w:rPr>
                <w:t>Nghị</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định</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số</w:t>
              </w:r>
              <w:proofErr w:type="spellEnd"/>
              <w:r w:rsidRPr="00127ECF">
                <w:rPr>
                  <w:rFonts w:ascii="Times New Roman" w:eastAsia="Times New Roman" w:hAnsi="Times New Roman" w:cs="Times New Roman"/>
                  <w:color w:val="436EB3"/>
                  <w:sz w:val="28"/>
                  <w:szCs w:val="28"/>
                  <w:highlight w:val="white"/>
                </w:rPr>
                <w:t xml:space="preserve"> 105/2014/NĐ-CP</w:t>
              </w:r>
            </w:hyperlink>
            <w:r w:rsidRPr="00127ECF">
              <w:rPr>
                <w:rFonts w:ascii="Times New Roman" w:eastAsia="Times New Roman" w:hAnsi="Times New Roman" w:cs="Times New Roman"/>
                <w:sz w:val="28"/>
                <w:szCs w:val="28"/>
              </w:rPr>
              <w:t>)</w:t>
            </w:r>
          </w:p>
        </w:tc>
      </w:tr>
      <w:tr w:rsidR="00D125B3" w:rsidRPr="00127ECF" w14:paraId="00FB78B4" w14:textId="77777777" w:rsidTr="00905F2F">
        <w:tc>
          <w:tcPr>
            <w:tcW w:w="4560" w:type="dxa"/>
            <w:shd w:val="clear" w:color="auto" w:fill="auto"/>
            <w:tcMar>
              <w:top w:w="100" w:type="dxa"/>
              <w:left w:w="100" w:type="dxa"/>
              <w:bottom w:w="100" w:type="dxa"/>
              <w:right w:w="100" w:type="dxa"/>
            </w:tcMar>
          </w:tcPr>
          <w:p w14:paraId="211D65FA" w14:textId="77777777" w:rsidR="00D125B3" w:rsidRPr="00127ECF" w:rsidRDefault="00D125B3" w:rsidP="00905F2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nghiệp</w:t>
            </w:r>
            <w:proofErr w:type="spellEnd"/>
          </w:p>
        </w:tc>
        <w:tc>
          <w:tcPr>
            <w:tcW w:w="4560" w:type="dxa"/>
            <w:shd w:val="clear" w:color="auto" w:fill="auto"/>
            <w:tcMar>
              <w:top w:w="100" w:type="dxa"/>
              <w:left w:w="100" w:type="dxa"/>
              <w:bottom w:w="100" w:type="dxa"/>
              <w:right w:w="100" w:type="dxa"/>
            </w:tcMar>
          </w:tcPr>
          <w:p w14:paraId="7FDDF48B" w14:textId="77777777" w:rsidR="00D125B3" w:rsidRPr="00127ECF" w:rsidRDefault="00D125B3" w:rsidP="00905F2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 (</w:t>
            </w:r>
            <w:proofErr w:type="spellStart"/>
            <w:r w:rsidR="00000000">
              <w:fldChar w:fldCharType="begin"/>
            </w:r>
            <w:r w:rsidR="00000000">
              <w:instrText>HYPERLINK "https://thuvienphapluat.vn/van-ban/Lao-dong-Tien-luong/Luat-viec-lam-nam-2013-215628.aspx" \h</w:instrText>
            </w:r>
            <w:r w:rsidR="00000000">
              <w:fldChar w:fldCharType="separate"/>
            </w:r>
            <w:r w:rsidRPr="00127ECF">
              <w:rPr>
                <w:rFonts w:ascii="Times New Roman" w:eastAsia="Times New Roman" w:hAnsi="Times New Roman" w:cs="Times New Roman"/>
                <w:color w:val="436EB3"/>
                <w:sz w:val="28"/>
                <w:szCs w:val="28"/>
                <w:highlight w:val="white"/>
              </w:rPr>
              <w:t>Điều</w:t>
            </w:r>
            <w:proofErr w:type="spellEnd"/>
            <w:r w:rsidRPr="00127ECF">
              <w:rPr>
                <w:rFonts w:ascii="Times New Roman" w:eastAsia="Times New Roman" w:hAnsi="Times New Roman" w:cs="Times New Roman"/>
                <w:color w:val="436EB3"/>
                <w:sz w:val="28"/>
                <w:szCs w:val="28"/>
                <w:highlight w:val="white"/>
              </w:rPr>
              <w:t xml:space="preserve"> 43 </w:t>
            </w:r>
            <w:proofErr w:type="spellStart"/>
            <w:r w:rsidRPr="00127ECF">
              <w:rPr>
                <w:rFonts w:ascii="Times New Roman" w:eastAsia="Times New Roman" w:hAnsi="Times New Roman" w:cs="Times New Roman"/>
                <w:color w:val="436EB3"/>
                <w:sz w:val="28"/>
                <w:szCs w:val="28"/>
                <w:highlight w:val="white"/>
              </w:rPr>
              <w:t>Luật</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việc</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làm</w:t>
            </w:r>
            <w:proofErr w:type="spellEnd"/>
            <w:r w:rsidRPr="00127ECF">
              <w:rPr>
                <w:rFonts w:ascii="Times New Roman" w:eastAsia="Times New Roman" w:hAnsi="Times New Roman" w:cs="Times New Roman"/>
                <w:color w:val="436EB3"/>
                <w:sz w:val="28"/>
                <w:szCs w:val="28"/>
                <w:highlight w:val="white"/>
              </w:rPr>
              <w:t xml:space="preserve"> 2013</w:t>
            </w:r>
            <w:r w:rsidR="00000000">
              <w:rPr>
                <w:rFonts w:ascii="Times New Roman" w:eastAsia="Times New Roman" w:hAnsi="Times New Roman" w:cs="Times New Roman"/>
                <w:color w:val="436EB3"/>
                <w:sz w:val="28"/>
                <w:szCs w:val="28"/>
                <w:highlight w:val="white"/>
              </w:rPr>
              <w:fldChar w:fldCharType="end"/>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không tham gia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ngoài</w:t>
            </w:r>
            <w:proofErr w:type="spellEnd"/>
            <w:r w:rsidRPr="00127ECF">
              <w:rPr>
                <w:rFonts w:ascii="Times New Roman" w:eastAsia="Times New Roman" w:hAnsi="Times New Roman" w:cs="Times New Roman"/>
                <w:sz w:val="28"/>
                <w:szCs w:val="28"/>
              </w:rPr>
              <w:t>)</w:t>
            </w:r>
          </w:p>
        </w:tc>
      </w:tr>
      <w:tr w:rsidR="00D125B3" w:rsidRPr="00127ECF" w14:paraId="1F31E474" w14:textId="77777777" w:rsidTr="00905F2F">
        <w:tc>
          <w:tcPr>
            <w:tcW w:w="4560" w:type="dxa"/>
            <w:shd w:val="clear" w:color="auto" w:fill="auto"/>
            <w:tcMar>
              <w:top w:w="100" w:type="dxa"/>
              <w:left w:w="100" w:type="dxa"/>
              <w:bottom w:w="100" w:type="dxa"/>
              <w:right w:w="100" w:type="dxa"/>
            </w:tcMar>
          </w:tcPr>
          <w:p w14:paraId="4A523CC6" w14:textId="77777777" w:rsidR="00D125B3" w:rsidRPr="00127ECF" w:rsidRDefault="00D125B3" w:rsidP="00905F2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hiểm</w:t>
            </w:r>
            <w:proofErr w:type="spellEnd"/>
            <w:r w:rsidRPr="00127ECF">
              <w:rPr>
                <w:rFonts w:ascii="Times New Roman" w:eastAsia="Times New Roman" w:hAnsi="Times New Roman" w:cs="Times New Roman"/>
                <w:sz w:val="28"/>
                <w:szCs w:val="28"/>
              </w:rPr>
              <w:t xml:space="preserve"> tai </w:t>
            </w:r>
            <w:proofErr w:type="spellStart"/>
            <w:r w:rsidRPr="00127ECF">
              <w:rPr>
                <w:rFonts w:ascii="Times New Roman" w:eastAsia="Times New Roman" w:hAnsi="Times New Roman" w:cs="Times New Roman"/>
                <w:sz w:val="28"/>
                <w:szCs w:val="28"/>
              </w:rPr>
              <w:t>nạn</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bệnh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nghiệp</w:t>
            </w:r>
            <w:proofErr w:type="spellEnd"/>
          </w:p>
        </w:tc>
        <w:tc>
          <w:tcPr>
            <w:tcW w:w="4560" w:type="dxa"/>
            <w:shd w:val="clear" w:color="auto" w:fill="auto"/>
            <w:tcMar>
              <w:top w:w="100" w:type="dxa"/>
              <w:left w:w="100" w:type="dxa"/>
              <w:bottom w:w="100" w:type="dxa"/>
              <w:right w:w="100" w:type="dxa"/>
            </w:tcMar>
          </w:tcPr>
          <w:p w14:paraId="4FF2584A" w14:textId="77777777" w:rsidR="00D125B3" w:rsidRPr="00127ECF" w:rsidRDefault="00D125B3" w:rsidP="00905F2F">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0,3 % </w:t>
            </w:r>
            <w:proofErr w:type="spellStart"/>
            <w:r w:rsidRPr="00127ECF">
              <w:rPr>
                <w:rFonts w:ascii="Times New Roman" w:eastAsia="Times New Roman" w:hAnsi="Times New Roman" w:cs="Times New Roman"/>
                <w:sz w:val="28"/>
                <w:szCs w:val="28"/>
              </w:rPr>
              <w:t>hoặc</w:t>
            </w:r>
            <w:proofErr w:type="spellEnd"/>
            <w:r w:rsidRPr="00127ECF">
              <w:rPr>
                <w:rFonts w:ascii="Times New Roman" w:eastAsia="Times New Roman" w:hAnsi="Times New Roman" w:cs="Times New Roman"/>
                <w:sz w:val="28"/>
                <w:szCs w:val="28"/>
              </w:rPr>
              <w:t xml:space="preserve"> 0,5 % ( </w:t>
            </w:r>
            <w:r w:rsidRPr="00127ECF">
              <w:rPr>
                <w:rFonts w:ascii="Times New Roman" w:eastAsia="Times New Roman" w:hAnsi="Times New Roman" w:cs="Times New Roman"/>
                <w:color w:val="58595B"/>
                <w:sz w:val="28"/>
                <w:szCs w:val="28"/>
                <w:highlight w:val="white"/>
              </w:rPr>
              <w:t xml:space="preserve">Theo </w:t>
            </w:r>
            <w:hyperlink r:id="rId71">
              <w:proofErr w:type="spellStart"/>
              <w:r w:rsidRPr="00127ECF">
                <w:rPr>
                  <w:rFonts w:ascii="Times New Roman" w:eastAsia="Times New Roman" w:hAnsi="Times New Roman" w:cs="Times New Roman"/>
                  <w:color w:val="436EB3"/>
                  <w:sz w:val="28"/>
                  <w:szCs w:val="28"/>
                  <w:highlight w:val="white"/>
                </w:rPr>
                <w:t>Điều</w:t>
              </w:r>
              <w:proofErr w:type="spellEnd"/>
              <w:r w:rsidRPr="00127ECF">
                <w:rPr>
                  <w:rFonts w:ascii="Times New Roman" w:eastAsia="Times New Roman" w:hAnsi="Times New Roman" w:cs="Times New Roman"/>
                  <w:color w:val="436EB3"/>
                  <w:sz w:val="28"/>
                  <w:szCs w:val="28"/>
                  <w:highlight w:val="white"/>
                </w:rPr>
                <w:t xml:space="preserve"> 2 </w:t>
              </w:r>
              <w:proofErr w:type="spellStart"/>
              <w:r w:rsidRPr="00127ECF">
                <w:rPr>
                  <w:rFonts w:ascii="Times New Roman" w:eastAsia="Times New Roman" w:hAnsi="Times New Roman" w:cs="Times New Roman"/>
                  <w:color w:val="436EB3"/>
                  <w:sz w:val="28"/>
                  <w:szCs w:val="28"/>
                  <w:highlight w:val="white"/>
                </w:rPr>
                <w:t>Nghị</w:t>
              </w:r>
              <w:proofErr w:type="spellEnd"/>
              <w:r w:rsidRPr="00127ECF">
                <w:rPr>
                  <w:rFonts w:ascii="Times New Roman" w:eastAsia="Times New Roman" w:hAnsi="Times New Roman" w:cs="Times New Roman"/>
                  <w:color w:val="436EB3"/>
                  <w:sz w:val="28"/>
                  <w:szCs w:val="28"/>
                  <w:highlight w:val="white"/>
                </w:rPr>
                <w:t xml:space="preserve"> </w:t>
              </w:r>
              <w:proofErr w:type="spellStart"/>
              <w:r w:rsidRPr="00127ECF">
                <w:rPr>
                  <w:rFonts w:ascii="Times New Roman" w:eastAsia="Times New Roman" w:hAnsi="Times New Roman" w:cs="Times New Roman"/>
                  <w:color w:val="436EB3"/>
                  <w:sz w:val="28"/>
                  <w:szCs w:val="28"/>
                  <w:highlight w:val="white"/>
                </w:rPr>
                <w:t>định</w:t>
              </w:r>
              <w:proofErr w:type="spellEnd"/>
              <w:r w:rsidRPr="00127ECF">
                <w:rPr>
                  <w:rFonts w:ascii="Times New Roman" w:eastAsia="Times New Roman" w:hAnsi="Times New Roman" w:cs="Times New Roman"/>
                  <w:color w:val="436EB3"/>
                  <w:sz w:val="28"/>
                  <w:szCs w:val="28"/>
                  <w:highlight w:val="white"/>
                </w:rPr>
                <w:t xml:space="preserve"> 37/2016/NĐ-CP</w:t>
              </w:r>
            </w:hyperlink>
            <w:r w:rsidRPr="00127ECF">
              <w:rPr>
                <w:rFonts w:ascii="Times New Roman" w:eastAsia="Times New Roman" w:hAnsi="Times New Roman" w:cs="Times New Roman"/>
                <w:sz w:val="28"/>
                <w:szCs w:val="28"/>
              </w:rPr>
              <w:t xml:space="preserve"> )</w:t>
            </w:r>
          </w:p>
        </w:tc>
      </w:tr>
    </w:tbl>
    <w:p w14:paraId="0291F2CF" w14:textId="4FC4E9D1" w:rsidR="00DF21F4" w:rsidRPr="00127ECF" w:rsidRDefault="009E7086" w:rsidP="000823CE">
      <w:pPr>
        <w:numPr>
          <w:ilvl w:val="0"/>
          <w:numId w:val="42"/>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8"/>
          <w:szCs w:val="28"/>
        </w:rPr>
      </w:pPr>
      <w:r w:rsidRPr="00127ECF">
        <w:rPr>
          <w:rFonts w:ascii="Times New Roman" w:hAnsi="Times New Roman" w:cs="Times New Roman"/>
          <w:sz w:val="28"/>
          <w:szCs w:val="28"/>
        </w:rPr>
        <w:br w:type="page"/>
      </w:r>
    </w:p>
    <w:p w14:paraId="4D85C597" w14:textId="58B4870E" w:rsidR="00D125B3" w:rsidRPr="00127ECF" w:rsidRDefault="00D125B3" w:rsidP="00127ECF">
      <w:pPr>
        <w:spacing w:after="0" w:line="360" w:lineRule="auto"/>
        <w:rPr>
          <w:rFonts w:ascii="Times New Roman" w:eastAsia="Times New Roman" w:hAnsi="Times New Roman" w:cs="Times New Roman"/>
          <w:color w:val="000000"/>
          <w:sz w:val="28"/>
          <w:szCs w:val="28"/>
        </w:rPr>
        <w:sectPr w:rsidR="00D125B3" w:rsidRPr="00127ECF" w:rsidSect="00503251">
          <w:type w:val="continuous"/>
          <w:pgSz w:w="12240" w:h="15840"/>
          <w:pgMar w:top="1985" w:right="1134" w:bottom="1701" w:left="1985" w:header="709" w:footer="709" w:gutter="0"/>
          <w:cols w:space="720"/>
        </w:sectPr>
      </w:pPr>
    </w:p>
    <w:p w14:paraId="1FFA106B" w14:textId="77777777" w:rsidR="00DF21F4" w:rsidRPr="00127ECF" w:rsidRDefault="009E7086" w:rsidP="00127ECF">
      <w:pPr>
        <w:pStyle w:val="u1"/>
        <w:spacing w:before="0" w:after="0" w:line="360" w:lineRule="auto"/>
        <w:jc w:val="center"/>
        <w:rPr>
          <w:rFonts w:ascii="Times New Roman" w:eastAsia="Times New Roman" w:hAnsi="Times New Roman" w:cs="Times New Roman"/>
          <w:b/>
          <w:color w:val="FF0000"/>
          <w:sz w:val="28"/>
          <w:szCs w:val="28"/>
        </w:rPr>
      </w:pPr>
      <w:bookmarkStart w:id="128" w:name="_Toc117864786"/>
      <w:r w:rsidRPr="00127ECF">
        <w:rPr>
          <w:rFonts w:ascii="Times New Roman" w:eastAsia="Times New Roman" w:hAnsi="Times New Roman" w:cs="Times New Roman"/>
          <w:b/>
          <w:color w:val="FF0000"/>
          <w:sz w:val="28"/>
          <w:szCs w:val="28"/>
        </w:rPr>
        <w:lastRenderedPageBreak/>
        <w:t>CHƯƠNG VI: CHI PHÍ DOANH NGHIỆP</w:t>
      </w:r>
      <w:bookmarkEnd w:id="128"/>
    </w:p>
    <w:p w14:paraId="57549530"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129" w:name="_Toc117864787"/>
      <w:r w:rsidRPr="00127ECF">
        <w:rPr>
          <w:rFonts w:ascii="Times New Roman" w:eastAsia="Times New Roman" w:hAnsi="Times New Roman" w:cs="Times New Roman"/>
          <w:b/>
          <w:color w:val="FF0000"/>
          <w:sz w:val="28"/>
          <w:szCs w:val="28"/>
        </w:rPr>
        <w:t xml:space="preserve">6.1: Chi </w:t>
      </w:r>
      <w:proofErr w:type="spellStart"/>
      <w:r w:rsidRPr="00127ECF">
        <w:rPr>
          <w:rFonts w:ascii="Times New Roman" w:eastAsia="Times New Roman" w:hAnsi="Times New Roman" w:cs="Times New Roman"/>
          <w:b/>
          <w:color w:val="FF0000"/>
          <w:sz w:val="28"/>
          <w:szCs w:val="28"/>
        </w:rPr>
        <w:t>phí</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sản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phẩm</w:t>
      </w:r>
      <w:bookmarkEnd w:id="129"/>
      <w:proofErr w:type="spellEnd"/>
    </w:p>
    <w:p w14:paraId="62EC34BE" w14:textId="77777777" w:rsidR="00DF21F4" w:rsidRPr="00127ECF" w:rsidRDefault="009E7086" w:rsidP="00127EC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b/>
          <w:color w:val="000000"/>
          <w:sz w:val="28"/>
          <w:szCs w:val="28"/>
        </w:rPr>
        <w:t>Tỷ</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lệ</w:t>
      </w:r>
      <w:proofErr w:type="spellEnd"/>
      <w:r w:rsidRPr="00127ECF">
        <w:rPr>
          <w:rFonts w:ascii="Times New Roman" w:eastAsia="Times New Roman" w:hAnsi="Times New Roman" w:cs="Times New Roman"/>
          <w:b/>
          <w:color w:val="000000"/>
          <w:sz w:val="28"/>
          <w:szCs w:val="28"/>
        </w:rPr>
        <w:t xml:space="preserve"> chi </w:t>
      </w:r>
      <w:proofErr w:type="spellStart"/>
      <w:r w:rsidRPr="00127ECF">
        <w:rPr>
          <w:rFonts w:ascii="Times New Roman" w:eastAsia="Times New Roman" w:hAnsi="Times New Roman" w:cs="Times New Roman"/>
          <w:b/>
          <w:color w:val="000000"/>
          <w:sz w:val="28"/>
          <w:szCs w:val="28"/>
        </w:rPr>
        <w:t>phí</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cố</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định</w:t>
      </w:r>
      <w:proofErr w:type="spellEnd"/>
      <w:r w:rsidRPr="00127ECF">
        <w:rPr>
          <w:rFonts w:ascii="Times New Roman" w:eastAsia="Times New Roman" w:hAnsi="Times New Roman" w:cs="Times New Roman"/>
          <w:b/>
          <w:color w:val="000000"/>
          <w:sz w:val="28"/>
          <w:szCs w:val="28"/>
        </w:rPr>
        <w:t xml:space="preserve"> (%):</w:t>
      </w:r>
    </w:p>
    <w:p w14:paraId="1AB042DB" w14:textId="4F237084" w:rsidR="00DF21F4" w:rsidRPr="00127ECF" w:rsidRDefault="009E7086" w:rsidP="00127ECF">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roofErr w:type="spellStart"/>
      <w:r w:rsidRPr="00127ECF">
        <w:rPr>
          <w:rFonts w:ascii="Times New Roman" w:eastAsia="Times New Roman" w:hAnsi="Times New Roman" w:cs="Times New Roman"/>
          <w:color w:val="000000"/>
          <w:sz w:val="28"/>
          <w:szCs w:val="28"/>
        </w:rPr>
        <w:t>Tỷ</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lệ</w:t>
      </w:r>
      <w:proofErr w:type="spellEnd"/>
      <w:r w:rsidRPr="00127ECF">
        <w:rPr>
          <w:rFonts w:ascii="Times New Roman" w:eastAsia="Times New Roman" w:hAnsi="Times New Roman" w:cs="Times New Roman"/>
          <w:color w:val="000000"/>
          <w:sz w:val="28"/>
          <w:szCs w:val="28"/>
        </w:rPr>
        <w:t xml:space="preserve"> chi </w:t>
      </w:r>
      <w:proofErr w:type="spellStart"/>
      <w:r w:rsidRPr="00127ECF">
        <w:rPr>
          <w:rFonts w:ascii="Times New Roman" w:eastAsia="Times New Roman" w:hAnsi="Times New Roman" w:cs="Times New Roman"/>
          <w:color w:val="000000"/>
          <w:sz w:val="28"/>
          <w:szCs w:val="28"/>
        </w:rPr>
        <w:t>phí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định</w:t>
      </w:r>
      <w:proofErr w:type="spellEnd"/>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Tổng</w:t>
      </w:r>
      <w:proofErr w:type="spellEnd"/>
      <w:r w:rsidRPr="00127ECF">
        <w:rPr>
          <w:rFonts w:ascii="Times New Roman" w:eastAsia="Times New Roman" w:hAnsi="Times New Roman" w:cs="Times New Roman"/>
          <w:color w:val="000000"/>
          <w:sz w:val="28"/>
          <w:szCs w:val="28"/>
        </w:rPr>
        <w:t xml:space="preserve"> chi </w:t>
      </w:r>
      <w:proofErr w:type="spellStart"/>
      <w:r w:rsidRPr="00127ECF">
        <w:rPr>
          <w:rFonts w:ascii="Times New Roman" w:eastAsia="Times New Roman" w:hAnsi="Times New Roman" w:cs="Times New Roman"/>
          <w:color w:val="000000"/>
          <w:sz w:val="28"/>
          <w:szCs w:val="28"/>
        </w:rPr>
        <w:t>phí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định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hàng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Tổng</w:t>
      </w:r>
      <w:proofErr w:type="spellEnd"/>
      <w:r w:rsidRPr="00127ECF">
        <w:rPr>
          <w:rFonts w:ascii="Times New Roman" w:eastAsia="Times New Roman" w:hAnsi="Times New Roman" w:cs="Times New Roman"/>
          <w:color w:val="000000"/>
          <w:sz w:val="28"/>
          <w:szCs w:val="28"/>
        </w:rPr>
        <w:t xml:space="preserve"> chi </w:t>
      </w:r>
      <w:proofErr w:type="spellStart"/>
      <w:r w:rsidRPr="00127ECF">
        <w:rPr>
          <w:rFonts w:ascii="Times New Roman" w:eastAsia="Times New Roman" w:hAnsi="Times New Roman" w:cs="Times New Roman"/>
          <w:color w:val="000000"/>
          <w:sz w:val="28"/>
          <w:szCs w:val="28"/>
        </w:rPr>
        <w:t>phí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biến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đổi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hàng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 100 = (</w:t>
      </w:r>
      <w:r w:rsidRPr="00127ECF">
        <w:rPr>
          <w:rFonts w:ascii="Times New Roman" w:eastAsia="Times New Roman" w:hAnsi="Times New Roman" w:cs="Times New Roman"/>
          <w:sz w:val="28"/>
          <w:szCs w:val="28"/>
          <w:highlight w:val="white"/>
        </w:rPr>
        <w:t>89746104</w:t>
      </w:r>
      <w:r w:rsidRPr="00127ECF">
        <w:rPr>
          <w:rFonts w:ascii="Times New Roman" w:eastAsia="Times New Roman" w:hAnsi="Times New Roman" w:cs="Times New Roman"/>
          <w:sz w:val="28"/>
          <w:szCs w:val="28"/>
        </w:rPr>
        <w:t xml:space="preserve">/91.463.135) x 100 </w:t>
      </w:r>
      <w:r w:rsidR="00547394">
        <w:rPr>
          <w:rFonts w:ascii="Arial" w:hAnsi="Arial" w:cs="Arial"/>
          <w:color w:val="202124"/>
          <w:shd w:val="clear" w:color="auto" w:fill="FFFFFF"/>
        </w:rPr>
        <w:t>≈</w:t>
      </w:r>
      <w:r w:rsidRPr="00127ECF">
        <w:rPr>
          <w:rFonts w:ascii="Times New Roman" w:eastAsia="Times New Roman" w:hAnsi="Times New Roman" w:cs="Times New Roman"/>
          <w:color w:val="000000"/>
          <w:sz w:val="28"/>
          <w:szCs w:val="28"/>
        </w:rPr>
        <w:t xml:space="preserve"> </w:t>
      </w:r>
      <w:r w:rsidR="00547394">
        <w:rPr>
          <w:rFonts w:ascii="Times New Roman" w:eastAsia="Times New Roman" w:hAnsi="Times New Roman" w:cs="Times New Roman"/>
          <w:b/>
          <w:sz w:val="28"/>
          <w:szCs w:val="28"/>
        </w:rPr>
        <w:t>98</w:t>
      </w:r>
      <w:r w:rsidRPr="00127ECF">
        <w:rPr>
          <w:rFonts w:ascii="Times New Roman" w:eastAsia="Times New Roman" w:hAnsi="Times New Roman" w:cs="Times New Roman"/>
          <w:b/>
          <w:sz w:val="28"/>
          <w:szCs w:val="28"/>
        </w:rPr>
        <w:t>%</w:t>
      </w:r>
    </w:p>
    <w:p w14:paraId="77017943"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009C3BC0" wp14:editId="50366F96">
            <wp:extent cx="8060267" cy="3997325"/>
            <wp:effectExtent l="0" t="0" r="0" b="3175"/>
            <wp:docPr id="4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8074306" cy="4004288"/>
                    </a:xfrm>
                    <a:prstGeom prst="rect">
                      <a:avLst/>
                    </a:prstGeom>
                    <a:ln/>
                  </pic:spPr>
                </pic:pic>
              </a:graphicData>
            </a:graphic>
          </wp:inline>
        </w:drawing>
      </w:r>
    </w:p>
    <w:p w14:paraId="0E95F7E7"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2A541670"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77EE4F65" wp14:editId="57EE2A03">
            <wp:extent cx="7797800" cy="4241800"/>
            <wp:effectExtent l="0" t="0" r="0" b="6350"/>
            <wp:docPr id="3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7804992" cy="4245712"/>
                    </a:xfrm>
                    <a:prstGeom prst="rect">
                      <a:avLst/>
                    </a:prstGeom>
                    <a:ln/>
                  </pic:spPr>
                </pic:pic>
              </a:graphicData>
            </a:graphic>
          </wp:inline>
        </w:drawing>
      </w:r>
    </w:p>
    <w:p w14:paraId="76ED7F08" w14:textId="77777777" w:rsidR="00DF21F4" w:rsidRPr="00127ECF" w:rsidRDefault="00DF21F4" w:rsidP="00127ECF">
      <w:pPr>
        <w:spacing w:after="0" w:line="360" w:lineRule="auto"/>
        <w:jc w:val="both"/>
        <w:rPr>
          <w:rFonts w:ascii="Times New Roman" w:eastAsia="Times New Roman" w:hAnsi="Times New Roman" w:cs="Times New Roman"/>
          <w:sz w:val="28"/>
          <w:szCs w:val="28"/>
        </w:rPr>
      </w:pPr>
    </w:p>
    <w:p w14:paraId="102F4687" w14:textId="77777777" w:rsidR="00DF21F4" w:rsidRPr="00127ECF" w:rsidRDefault="00DF21F4" w:rsidP="00127ECF">
      <w:pPr>
        <w:spacing w:after="0" w:line="360" w:lineRule="auto"/>
        <w:jc w:val="both"/>
        <w:rPr>
          <w:rFonts w:ascii="Times New Roman" w:eastAsia="Times New Roman" w:hAnsi="Times New Roman" w:cs="Times New Roman"/>
          <w:sz w:val="28"/>
          <w:szCs w:val="28"/>
        </w:rPr>
      </w:pPr>
    </w:p>
    <w:p w14:paraId="00B15CD3" w14:textId="77777777" w:rsidR="00DF21F4" w:rsidRPr="00127ECF" w:rsidRDefault="00DF21F4" w:rsidP="00127ECF">
      <w:pPr>
        <w:spacing w:after="0" w:line="360" w:lineRule="auto"/>
        <w:jc w:val="both"/>
        <w:rPr>
          <w:rFonts w:ascii="Times New Roman" w:eastAsia="Times New Roman" w:hAnsi="Times New Roman" w:cs="Times New Roman"/>
          <w:sz w:val="28"/>
          <w:szCs w:val="28"/>
        </w:rPr>
      </w:pPr>
    </w:p>
    <w:p w14:paraId="2F42AB79"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2DC6DBB1" wp14:editId="76BDDB33">
            <wp:extent cx="8017934" cy="3488267"/>
            <wp:effectExtent l="0" t="0" r="2540" b="0"/>
            <wp:docPr id="3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8030807" cy="3493867"/>
                    </a:xfrm>
                    <a:prstGeom prst="rect">
                      <a:avLst/>
                    </a:prstGeom>
                    <a:ln/>
                  </pic:spPr>
                </pic:pic>
              </a:graphicData>
            </a:graphic>
          </wp:inline>
        </w:drawing>
      </w:r>
    </w:p>
    <w:p w14:paraId="2BB909DD" w14:textId="77777777" w:rsidR="00DF21F4" w:rsidRPr="00127ECF" w:rsidRDefault="00DF21F4" w:rsidP="00127ECF">
      <w:pPr>
        <w:spacing w:after="0" w:line="360" w:lineRule="auto"/>
        <w:jc w:val="center"/>
        <w:rPr>
          <w:rFonts w:ascii="Times New Roman" w:eastAsia="Times New Roman" w:hAnsi="Times New Roman" w:cs="Times New Roman"/>
          <w:sz w:val="28"/>
          <w:szCs w:val="28"/>
        </w:rPr>
      </w:pPr>
    </w:p>
    <w:p w14:paraId="74BC3E82"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30" w:name="_heading=h.2nusc19" w:colFirst="0" w:colLast="0"/>
      <w:bookmarkEnd w:id="130"/>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6.1: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chi </w:t>
      </w:r>
      <w:proofErr w:type="spellStart"/>
      <w:r w:rsidRPr="00127ECF">
        <w:rPr>
          <w:rFonts w:ascii="Times New Roman" w:eastAsia="Times New Roman" w:hAnsi="Times New Roman" w:cs="Times New Roman"/>
          <w:b/>
          <w:i/>
          <w:color w:val="000000"/>
          <w:sz w:val="28"/>
          <w:szCs w:val="28"/>
        </w:rPr>
        <w:t>phí</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sản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phẩm</w:t>
      </w:r>
      <w:proofErr w:type="spellEnd"/>
    </w:p>
    <w:p w14:paraId="74B6F3E7" w14:textId="77777777" w:rsidR="00DF21F4" w:rsidRPr="00127ECF" w:rsidRDefault="00DF21F4"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131" w:name="_heading=h.942xgw91giab" w:colFirst="0" w:colLast="0"/>
      <w:bookmarkEnd w:id="131"/>
    </w:p>
    <w:p w14:paraId="29B7D217" w14:textId="77777777" w:rsidR="00DF21F4" w:rsidRPr="00127ECF" w:rsidRDefault="009E7086" w:rsidP="00127ECF">
      <w:pPr>
        <w:spacing w:after="0" w:line="360" w:lineRule="auto"/>
        <w:rPr>
          <w:rFonts w:ascii="Times New Roman" w:eastAsia="Times New Roman" w:hAnsi="Times New Roman" w:cs="Times New Roman"/>
          <w:sz w:val="28"/>
          <w:szCs w:val="28"/>
        </w:rPr>
        <w:sectPr w:rsidR="00DF21F4" w:rsidRPr="00127ECF" w:rsidSect="00DD5358">
          <w:footerReference w:type="default" r:id="rId75"/>
          <w:pgSz w:w="15840" w:h="12240" w:orient="landscape"/>
          <w:pgMar w:top="1985" w:right="1985" w:bottom="1134" w:left="1701" w:header="709" w:footer="709" w:gutter="0"/>
          <w:cols w:space="720"/>
          <w:docGrid w:linePitch="286"/>
        </w:sectPr>
      </w:pPr>
      <w:bookmarkStart w:id="132" w:name="_heading=h.1302m92" w:colFirst="0" w:colLast="0"/>
      <w:bookmarkEnd w:id="132"/>
      <w:proofErr w:type="spellStart"/>
      <w:r w:rsidRPr="00127ECF">
        <w:rPr>
          <w:rFonts w:ascii="Times New Roman" w:eastAsia="Times New Roman" w:hAnsi="Times New Roman" w:cs="Times New Roman"/>
          <w:color w:val="000000"/>
          <w:sz w:val="28"/>
          <w:szCs w:val="28"/>
        </w:rPr>
        <w:t>Kết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luận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Tỷ</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lệ</w:t>
      </w:r>
      <w:proofErr w:type="spellEnd"/>
      <w:r w:rsidRPr="00127ECF">
        <w:rPr>
          <w:rFonts w:ascii="Times New Roman" w:eastAsia="Times New Roman" w:hAnsi="Times New Roman" w:cs="Times New Roman"/>
          <w:color w:val="000000"/>
          <w:sz w:val="28"/>
          <w:szCs w:val="28"/>
        </w:rPr>
        <w:t xml:space="preserve"> chi </w:t>
      </w:r>
      <w:proofErr w:type="spellStart"/>
      <w:r w:rsidRPr="00127ECF">
        <w:rPr>
          <w:rFonts w:ascii="Times New Roman" w:eastAsia="Times New Roman" w:hAnsi="Times New Roman" w:cs="Times New Roman"/>
          <w:color w:val="000000"/>
          <w:sz w:val="28"/>
          <w:szCs w:val="28"/>
        </w:rPr>
        <w:t>phí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định</w:t>
      </w:r>
      <w:proofErr w:type="spellEnd"/>
      <w:r w:rsidRPr="00127ECF">
        <w:rPr>
          <w:rFonts w:ascii="Times New Roman" w:eastAsia="Times New Roman" w:hAnsi="Times New Roman" w:cs="Times New Roman"/>
          <w:color w:val="000000"/>
          <w:sz w:val="28"/>
          <w:szCs w:val="28"/>
        </w:rPr>
        <w:t xml:space="preserve">/ chi </w:t>
      </w:r>
      <w:proofErr w:type="spellStart"/>
      <w:r w:rsidRPr="00127ECF">
        <w:rPr>
          <w:rFonts w:ascii="Times New Roman" w:eastAsia="Times New Roman" w:hAnsi="Times New Roman" w:cs="Times New Roman"/>
          <w:color w:val="000000"/>
          <w:sz w:val="28"/>
          <w:szCs w:val="28"/>
        </w:rPr>
        <w:t>phí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biến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đổi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tạm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ổn</w:t>
      </w:r>
      <w:proofErr w:type="spellEnd"/>
      <w:r w:rsidRPr="00127ECF">
        <w:rPr>
          <w:rFonts w:ascii="Times New Roman" w:eastAsia="Times New Roman" w:hAnsi="Times New Roman" w:cs="Times New Roman"/>
          <w:sz w:val="28"/>
          <w:szCs w:val="28"/>
        </w:rPr>
        <w:t xml:space="preserve">. Đây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nằm</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ngưỡng</w:t>
      </w:r>
      <w:proofErr w:type="spellEnd"/>
      <w:r w:rsidRPr="00127ECF">
        <w:rPr>
          <w:rFonts w:ascii="Times New Roman" w:eastAsia="Times New Roman" w:hAnsi="Times New Roman" w:cs="Times New Roman"/>
          <w:sz w:val="28"/>
          <w:szCs w:val="28"/>
        </w:rPr>
        <w:t xml:space="preserve"> an </w:t>
      </w:r>
      <w:proofErr w:type="spellStart"/>
      <w:r w:rsidRPr="00127ECF">
        <w:rPr>
          <w:rFonts w:ascii="Times New Roman" w:eastAsia="Times New Roman" w:hAnsi="Times New Roman" w:cs="Times New Roman"/>
          <w:sz w:val="28"/>
          <w:szCs w:val="28"/>
        </w:rPr>
        <w:t>toàn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chung </w:t>
      </w:r>
      <w:proofErr w:type="spellStart"/>
      <w:r w:rsidRPr="00127ECF">
        <w:rPr>
          <w:rFonts w:ascii="Times New Roman" w:eastAsia="Times New Roman" w:hAnsi="Times New Roman" w:cs="Times New Roman"/>
          <w:sz w:val="28"/>
          <w:szCs w:val="28"/>
        </w:rPr>
        <w:t>thị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duy </w:t>
      </w:r>
      <w:proofErr w:type="spellStart"/>
      <w:r w:rsidRPr="00127ECF">
        <w:rPr>
          <w:rFonts w:ascii="Times New Roman" w:eastAsia="Times New Roman" w:hAnsi="Times New Roman" w:cs="Times New Roman"/>
          <w:sz w:val="28"/>
          <w:szCs w:val="28"/>
        </w:rPr>
        <w:t>trì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nhóm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chỉnh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chính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sách</w:t>
      </w:r>
      <w:proofErr w:type="spellEnd"/>
      <w:r w:rsidRPr="00127ECF">
        <w:rPr>
          <w:rFonts w:ascii="Times New Roman" w:eastAsia="Times New Roman" w:hAnsi="Times New Roman" w:cs="Times New Roman"/>
          <w:sz w:val="28"/>
          <w:szCs w:val="28"/>
        </w:rPr>
        <w:t xml:space="preserve"> kinh doanh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điểm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mạnh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viên </w:t>
      </w:r>
      <w:proofErr w:type="spellStart"/>
      <w:r w:rsidRPr="00127ECF">
        <w:rPr>
          <w:rFonts w:ascii="Times New Roman" w:eastAsia="Times New Roman" w:hAnsi="Times New Roman" w:cs="Times New Roman"/>
          <w:sz w:val="28"/>
          <w:szCs w:val="28"/>
        </w:rPr>
        <w:t>sáng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cũng</w:t>
      </w:r>
      <w:proofErr w:type="spellEnd"/>
      <w:r w:rsidRPr="00127ECF">
        <w:rPr>
          <w:rFonts w:ascii="Times New Roman" w:eastAsia="Times New Roman" w:hAnsi="Times New Roman" w:cs="Times New Roman"/>
          <w:sz w:val="28"/>
          <w:szCs w:val="28"/>
        </w:rPr>
        <w:t xml:space="preserve"> như </w:t>
      </w:r>
      <w:proofErr w:type="spellStart"/>
      <w:r w:rsidRPr="00127ECF">
        <w:rPr>
          <w:rFonts w:ascii="Times New Roman" w:eastAsia="Times New Roman" w:hAnsi="Times New Roman" w:cs="Times New Roman"/>
          <w:sz w:val="28"/>
          <w:szCs w:val="28"/>
        </w:rPr>
        <w:t>giảm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thiểu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tối</w:t>
      </w:r>
      <w:proofErr w:type="spellEnd"/>
      <w:r w:rsidRPr="00127ECF">
        <w:rPr>
          <w:rFonts w:ascii="Times New Roman" w:eastAsia="Times New Roman" w:hAnsi="Times New Roman" w:cs="Times New Roman"/>
          <w:sz w:val="28"/>
          <w:szCs w:val="28"/>
        </w:rPr>
        <w:t xml:space="preserve"> đa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xml:space="preserve"> chi. </w:t>
      </w:r>
    </w:p>
    <w:p w14:paraId="062CF8C9" w14:textId="77777777" w:rsidR="00DD5358" w:rsidRDefault="00DD5358" w:rsidP="00127ECF">
      <w:pPr>
        <w:pStyle w:val="u2"/>
        <w:spacing w:before="0" w:line="360" w:lineRule="auto"/>
        <w:rPr>
          <w:rFonts w:ascii="Times New Roman" w:eastAsia="Times New Roman" w:hAnsi="Times New Roman" w:cs="Times New Roman"/>
          <w:b/>
          <w:color w:val="FF0000"/>
          <w:sz w:val="28"/>
          <w:szCs w:val="28"/>
        </w:rPr>
        <w:sectPr w:rsidR="00DD5358" w:rsidSect="00EC0C46">
          <w:headerReference w:type="default" r:id="rId76"/>
          <w:pgSz w:w="12240" w:h="15840"/>
          <w:pgMar w:top="1985" w:right="1134" w:bottom="1701" w:left="1985" w:header="709" w:footer="709" w:gutter="0"/>
          <w:cols w:space="720"/>
        </w:sectPr>
      </w:pPr>
    </w:p>
    <w:p w14:paraId="0C0388DC"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134" w:name="_Toc117864788"/>
      <w:r w:rsidRPr="00127ECF">
        <w:rPr>
          <w:rFonts w:ascii="Times New Roman" w:eastAsia="Times New Roman" w:hAnsi="Times New Roman" w:cs="Times New Roman"/>
          <w:b/>
          <w:color w:val="FF0000"/>
          <w:sz w:val="28"/>
          <w:szCs w:val="28"/>
        </w:rPr>
        <w:t xml:space="preserve">6.2   Chi </w:t>
      </w:r>
      <w:proofErr w:type="spellStart"/>
      <w:r w:rsidRPr="00127ECF">
        <w:rPr>
          <w:rFonts w:ascii="Times New Roman" w:eastAsia="Times New Roman" w:hAnsi="Times New Roman" w:cs="Times New Roman"/>
          <w:b/>
          <w:color w:val="FF0000"/>
          <w:sz w:val="28"/>
          <w:szCs w:val="28"/>
        </w:rPr>
        <w:t>phí</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cố</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định</w:t>
      </w:r>
      <w:bookmarkEnd w:id="134"/>
      <w:proofErr w:type="spellEnd"/>
    </w:p>
    <w:p w14:paraId="7EA624DA"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135" w:name="_Toc117864789"/>
      <w:r w:rsidRPr="00127ECF">
        <w:rPr>
          <w:rFonts w:ascii="Times New Roman" w:eastAsia="Times New Roman" w:hAnsi="Times New Roman" w:cs="Times New Roman"/>
          <w:b/>
          <w:color w:val="FF0000"/>
          <w:sz w:val="28"/>
          <w:szCs w:val="28"/>
        </w:rPr>
        <w:t xml:space="preserve">6.2.1   Chi </w:t>
      </w:r>
      <w:proofErr w:type="spellStart"/>
      <w:r w:rsidRPr="00127ECF">
        <w:rPr>
          <w:rFonts w:ascii="Times New Roman" w:eastAsia="Times New Roman" w:hAnsi="Times New Roman" w:cs="Times New Roman"/>
          <w:b/>
          <w:color w:val="FF0000"/>
          <w:sz w:val="28"/>
          <w:szCs w:val="28"/>
        </w:rPr>
        <w:t>phí</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khấu</w:t>
      </w:r>
      <w:proofErr w:type="spellEnd"/>
      <w:r w:rsidRPr="00127ECF">
        <w:rPr>
          <w:rFonts w:ascii="Times New Roman" w:eastAsia="Times New Roman" w:hAnsi="Times New Roman" w:cs="Times New Roman"/>
          <w:b/>
          <w:color w:val="FF0000"/>
          <w:sz w:val="28"/>
          <w:szCs w:val="28"/>
        </w:rPr>
        <w:t xml:space="preserve"> hao trang </w:t>
      </w:r>
      <w:proofErr w:type="spellStart"/>
      <w:r w:rsidRPr="00127ECF">
        <w:rPr>
          <w:rFonts w:ascii="Times New Roman" w:eastAsia="Times New Roman" w:hAnsi="Times New Roman" w:cs="Times New Roman"/>
          <w:b/>
          <w:color w:val="FF0000"/>
          <w:sz w:val="28"/>
          <w:szCs w:val="28"/>
        </w:rPr>
        <w:t>thiết</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bị</w:t>
      </w:r>
      <w:proofErr w:type="spellEnd"/>
      <w:r w:rsidRPr="00127ECF">
        <w:rPr>
          <w:rFonts w:ascii="Times New Roman" w:eastAsia="Times New Roman" w:hAnsi="Times New Roman" w:cs="Times New Roman"/>
          <w:b/>
          <w:color w:val="FF0000"/>
          <w:sz w:val="28"/>
          <w:szCs w:val="28"/>
        </w:rPr>
        <w:t xml:space="preserve">, cơ </w:t>
      </w:r>
      <w:proofErr w:type="spellStart"/>
      <w:r w:rsidRPr="00127ECF">
        <w:rPr>
          <w:rFonts w:ascii="Times New Roman" w:eastAsia="Times New Roman" w:hAnsi="Times New Roman" w:cs="Times New Roman"/>
          <w:b/>
          <w:color w:val="FF0000"/>
          <w:sz w:val="28"/>
          <w:szCs w:val="28"/>
        </w:rPr>
        <w:t>sở</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vật</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chất</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của</w:t>
      </w:r>
      <w:proofErr w:type="spellEnd"/>
      <w:r w:rsidRPr="00127ECF">
        <w:rPr>
          <w:rFonts w:ascii="Times New Roman" w:eastAsia="Times New Roman" w:hAnsi="Times New Roman" w:cs="Times New Roman"/>
          <w:b/>
          <w:color w:val="FF0000"/>
          <w:sz w:val="28"/>
          <w:szCs w:val="28"/>
        </w:rPr>
        <w:t xml:space="preserve"> doanh </w:t>
      </w:r>
      <w:proofErr w:type="spellStart"/>
      <w:r w:rsidRPr="00127ECF">
        <w:rPr>
          <w:rFonts w:ascii="Times New Roman" w:eastAsia="Times New Roman" w:hAnsi="Times New Roman" w:cs="Times New Roman"/>
          <w:b/>
          <w:color w:val="FF0000"/>
          <w:sz w:val="28"/>
          <w:szCs w:val="28"/>
        </w:rPr>
        <w:t>nghiệp</w:t>
      </w:r>
      <w:bookmarkEnd w:id="135"/>
      <w:proofErr w:type="spellEnd"/>
    </w:p>
    <w:p w14:paraId="46E0C398" w14:textId="77777777" w:rsidR="00DF21F4" w:rsidRPr="00127ECF" w:rsidRDefault="009E7086" w:rsidP="00127ECF">
      <w:pPr>
        <w:keepNext/>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71CDDF29" wp14:editId="01F70F4D">
            <wp:extent cx="5048250" cy="5943600"/>
            <wp:effectExtent l="0" t="0" r="0" b="0"/>
            <wp:docPr id="3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5048250" cy="5943600"/>
                    </a:xfrm>
                    <a:prstGeom prst="rect">
                      <a:avLst/>
                    </a:prstGeom>
                    <a:ln/>
                  </pic:spPr>
                </pic:pic>
              </a:graphicData>
            </a:graphic>
          </wp:inline>
        </w:drawing>
      </w:r>
    </w:p>
    <w:p w14:paraId="37BC768F"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36" w:name="_heading=h.haapch" w:colFirst="0" w:colLast="0"/>
      <w:bookmarkEnd w:id="136"/>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6.2: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phân </w:t>
      </w:r>
      <w:proofErr w:type="spellStart"/>
      <w:r w:rsidRPr="00127ECF">
        <w:rPr>
          <w:rFonts w:ascii="Times New Roman" w:eastAsia="Times New Roman" w:hAnsi="Times New Roman" w:cs="Times New Roman"/>
          <w:b/>
          <w:i/>
          <w:color w:val="000000"/>
          <w:sz w:val="28"/>
          <w:szCs w:val="28"/>
        </w:rPr>
        <w:t>bổ</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khấu</w:t>
      </w:r>
      <w:proofErr w:type="spellEnd"/>
      <w:r w:rsidRPr="00127ECF">
        <w:rPr>
          <w:rFonts w:ascii="Times New Roman" w:eastAsia="Times New Roman" w:hAnsi="Times New Roman" w:cs="Times New Roman"/>
          <w:b/>
          <w:i/>
          <w:color w:val="000000"/>
          <w:sz w:val="28"/>
          <w:szCs w:val="28"/>
        </w:rPr>
        <w:t xml:space="preserve"> hao </w:t>
      </w:r>
      <w:proofErr w:type="spellStart"/>
      <w:r w:rsidRPr="00127ECF">
        <w:rPr>
          <w:rFonts w:ascii="Times New Roman" w:eastAsia="Times New Roman" w:hAnsi="Times New Roman" w:cs="Times New Roman"/>
          <w:b/>
          <w:i/>
          <w:color w:val="000000"/>
          <w:sz w:val="28"/>
          <w:szCs w:val="28"/>
        </w:rPr>
        <w:t>và</w:t>
      </w:r>
      <w:proofErr w:type="spellEnd"/>
      <w:r w:rsidRPr="00127ECF">
        <w:rPr>
          <w:rFonts w:ascii="Times New Roman" w:eastAsia="Times New Roman" w:hAnsi="Times New Roman" w:cs="Times New Roman"/>
          <w:b/>
          <w:i/>
          <w:color w:val="000000"/>
          <w:sz w:val="28"/>
          <w:szCs w:val="28"/>
        </w:rPr>
        <w:t xml:space="preserve"> phân </w:t>
      </w:r>
      <w:proofErr w:type="spellStart"/>
      <w:r w:rsidRPr="00127ECF">
        <w:rPr>
          <w:rFonts w:ascii="Times New Roman" w:eastAsia="Times New Roman" w:hAnsi="Times New Roman" w:cs="Times New Roman"/>
          <w:b/>
          <w:i/>
          <w:color w:val="000000"/>
          <w:sz w:val="28"/>
          <w:szCs w:val="28"/>
        </w:rPr>
        <w:t>bổ</w:t>
      </w:r>
      <w:proofErr w:type="spellEnd"/>
      <w:r w:rsidRPr="00127ECF">
        <w:rPr>
          <w:rFonts w:ascii="Times New Roman" w:eastAsia="Times New Roman" w:hAnsi="Times New Roman" w:cs="Times New Roman"/>
          <w:b/>
          <w:i/>
          <w:color w:val="000000"/>
          <w:sz w:val="28"/>
          <w:szCs w:val="28"/>
        </w:rPr>
        <w:t xml:space="preserve"> hao </w:t>
      </w:r>
      <w:proofErr w:type="spellStart"/>
      <w:r w:rsidRPr="00127ECF">
        <w:rPr>
          <w:rFonts w:ascii="Times New Roman" w:eastAsia="Times New Roman" w:hAnsi="Times New Roman" w:cs="Times New Roman"/>
          <w:b/>
          <w:i/>
          <w:color w:val="000000"/>
          <w:sz w:val="28"/>
          <w:szCs w:val="28"/>
        </w:rPr>
        <w:t>mòn</w:t>
      </w:r>
      <w:proofErr w:type="spellEnd"/>
      <w:r w:rsidRPr="00127ECF">
        <w:rPr>
          <w:rFonts w:ascii="Times New Roman" w:eastAsia="Times New Roman" w:hAnsi="Times New Roman" w:cs="Times New Roman"/>
          <w:b/>
          <w:i/>
          <w:color w:val="000000"/>
          <w:sz w:val="28"/>
          <w:szCs w:val="28"/>
        </w:rPr>
        <w:t xml:space="preserve"> trang </w:t>
      </w:r>
      <w:proofErr w:type="spellStart"/>
      <w:r w:rsidRPr="00127ECF">
        <w:rPr>
          <w:rFonts w:ascii="Times New Roman" w:eastAsia="Times New Roman" w:hAnsi="Times New Roman" w:cs="Times New Roman"/>
          <w:b/>
          <w:i/>
          <w:color w:val="000000"/>
          <w:sz w:val="28"/>
          <w:szCs w:val="28"/>
        </w:rPr>
        <w:t>thiết</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bị</w:t>
      </w:r>
      <w:proofErr w:type="spellEnd"/>
      <w:r w:rsidRPr="00127ECF">
        <w:rPr>
          <w:rFonts w:ascii="Times New Roman" w:eastAsia="Times New Roman" w:hAnsi="Times New Roman" w:cs="Times New Roman"/>
          <w:b/>
          <w:i/>
          <w:color w:val="000000"/>
          <w:sz w:val="28"/>
          <w:szCs w:val="28"/>
        </w:rPr>
        <w:t xml:space="preserve">  </w:t>
      </w:r>
    </w:p>
    <w:p w14:paraId="541D2BB5" w14:textId="77777777" w:rsidR="00DF21F4" w:rsidRPr="00127ECF" w:rsidRDefault="009E7086" w:rsidP="00127ECF">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ab/>
      </w:r>
      <w:r w:rsidRPr="00127ECF">
        <w:rPr>
          <w:rFonts w:ascii="Times New Roman" w:hAnsi="Times New Roman" w:cs="Times New Roman"/>
          <w:sz w:val="28"/>
          <w:szCs w:val="28"/>
        </w:rPr>
        <w:br w:type="page"/>
      </w:r>
    </w:p>
    <w:p w14:paraId="7E229DD6" w14:textId="77777777" w:rsidR="00DF21F4" w:rsidRPr="00127ECF" w:rsidRDefault="009E7086" w:rsidP="00127ECF">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b/>
          <w:color w:val="000000"/>
          <w:sz w:val="28"/>
          <w:szCs w:val="28"/>
        </w:rPr>
        <w:lastRenderedPageBreak/>
        <w:t>Nhận</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xét</w:t>
      </w:r>
      <w:proofErr w:type="spellEnd"/>
      <w:r w:rsidRPr="00127ECF">
        <w:rPr>
          <w:rFonts w:ascii="Times New Roman" w:eastAsia="Times New Roman" w:hAnsi="Times New Roman" w:cs="Times New Roman"/>
          <w:b/>
          <w:color w:val="000000"/>
          <w:sz w:val="28"/>
          <w:szCs w:val="28"/>
        </w:rPr>
        <w:t>: </w:t>
      </w:r>
    </w:p>
    <w:p w14:paraId="110E07D7" w14:textId="77777777" w:rsidR="00DF21F4" w:rsidRPr="00127ECF" w:rsidRDefault="009E7086" w:rsidP="000823CE">
      <w:pPr>
        <w:widowControl w:val="0"/>
        <w:numPr>
          <w:ilvl w:val="0"/>
          <w:numId w:val="35"/>
        </w:numPr>
        <w:spacing w:after="0" w:line="360" w:lineRule="auto"/>
        <w:ind w:left="360"/>
        <w:jc w:val="both"/>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 xml:space="preserve">Thông qua </w:t>
      </w:r>
      <w:proofErr w:type="spellStart"/>
      <w:r w:rsidRPr="00127ECF">
        <w:rPr>
          <w:rFonts w:ascii="Times New Roman" w:eastAsia="Times New Roman" w:hAnsi="Times New Roman" w:cs="Times New Roman"/>
          <w:color w:val="000000"/>
          <w:sz w:val="28"/>
          <w:szCs w:val="28"/>
        </w:rPr>
        <w:t>bảng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khấu</w:t>
      </w:r>
      <w:proofErr w:type="spellEnd"/>
      <w:r w:rsidRPr="00127ECF">
        <w:rPr>
          <w:rFonts w:ascii="Times New Roman" w:eastAsia="Times New Roman" w:hAnsi="Times New Roman" w:cs="Times New Roman"/>
          <w:color w:val="000000"/>
          <w:sz w:val="28"/>
          <w:szCs w:val="28"/>
        </w:rPr>
        <w:t xml:space="preserve"> hao</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phân </w:t>
      </w:r>
      <w:proofErr w:type="spellStart"/>
      <w:r w:rsidRPr="00127ECF">
        <w:rPr>
          <w:rFonts w:ascii="Times New Roman" w:eastAsia="Times New Roman" w:hAnsi="Times New Roman" w:cs="Times New Roman"/>
          <w:sz w:val="28"/>
          <w:szCs w:val="28"/>
        </w:rPr>
        <w:t>bổ</w:t>
      </w:r>
      <w:proofErr w:type="spellEnd"/>
      <w:r w:rsidRPr="00127ECF">
        <w:rPr>
          <w:rFonts w:ascii="Times New Roman" w:eastAsia="Times New Roman" w:hAnsi="Times New Roman" w:cs="Times New Roman"/>
          <w:sz w:val="28"/>
          <w:szCs w:val="28"/>
        </w:rPr>
        <w:t xml:space="preserve"> hao </w:t>
      </w:r>
      <w:proofErr w:type="spellStart"/>
      <w:r w:rsidRPr="00127ECF">
        <w:rPr>
          <w:rFonts w:ascii="Times New Roman" w:eastAsia="Times New Roman" w:hAnsi="Times New Roman" w:cs="Times New Roman"/>
          <w:sz w:val="28"/>
          <w:szCs w:val="28"/>
        </w:rPr>
        <w:t>mòn</w:t>
      </w:r>
      <w:proofErr w:type="spellEnd"/>
      <w:r w:rsidRPr="00127ECF">
        <w:rPr>
          <w:rFonts w:ascii="Times New Roman" w:eastAsia="Times New Roman" w:hAnsi="Times New Roman" w:cs="Times New Roman"/>
          <w:color w:val="000000"/>
          <w:sz w:val="28"/>
          <w:szCs w:val="28"/>
        </w:rPr>
        <w:t xml:space="preserve"> trang </w:t>
      </w:r>
      <w:proofErr w:type="spellStart"/>
      <w:r w:rsidRPr="00127ECF">
        <w:rPr>
          <w:rFonts w:ascii="Times New Roman" w:eastAsia="Times New Roman" w:hAnsi="Times New Roman" w:cs="Times New Roman"/>
          <w:color w:val="000000"/>
          <w:sz w:val="28"/>
          <w:szCs w:val="28"/>
        </w:rPr>
        <w:t>thiết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bị</w:t>
      </w:r>
      <w:proofErr w:type="spellEnd"/>
      <w:r w:rsidRPr="00127ECF">
        <w:rPr>
          <w:rFonts w:ascii="Times New Roman" w:eastAsia="Times New Roman" w:hAnsi="Times New Roman" w:cs="Times New Roman"/>
          <w:sz w:val="28"/>
          <w:szCs w:val="28"/>
        </w:rPr>
        <w:t xml:space="preserve"> </w:t>
      </w:r>
      <w:r w:rsidRPr="00127ECF">
        <w:rPr>
          <w:rFonts w:ascii="Times New Roman" w:eastAsia="Times New Roman" w:hAnsi="Times New Roman" w:cs="Times New Roman"/>
          <w:color w:val="000000"/>
          <w:sz w:val="28"/>
          <w:szCs w:val="28"/>
        </w:rPr>
        <w:t xml:space="preserve">cơ </w:t>
      </w:r>
      <w:proofErr w:type="spellStart"/>
      <w:r w:rsidRPr="00127ECF">
        <w:rPr>
          <w:rFonts w:ascii="Times New Roman" w:eastAsia="Times New Roman" w:hAnsi="Times New Roman" w:cs="Times New Roman"/>
          <w:color w:val="000000"/>
          <w:sz w:val="28"/>
          <w:szCs w:val="28"/>
        </w:rPr>
        <w:t>sở</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vật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chất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thể</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thấy</w:t>
      </w:r>
      <w:proofErr w:type="spellEnd"/>
      <w:r w:rsidRPr="00127ECF">
        <w:rPr>
          <w:rFonts w:ascii="Times New Roman" w:eastAsia="Times New Roman" w:hAnsi="Times New Roman" w:cs="Times New Roman"/>
          <w:color w:val="000000"/>
          <w:sz w:val="28"/>
          <w:szCs w:val="28"/>
        </w:rPr>
        <w:t xml:space="preserve"> chi </w:t>
      </w:r>
      <w:proofErr w:type="spellStart"/>
      <w:r w:rsidRPr="00127ECF">
        <w:rPr>
          <w:rFonts w:ascii="Times New Roman" w:eastAsia="Times New Roman" w:hAnsi="Times New Roman" w:cs="Times New Roman"/>
          <w:color w:val="000000"/>
          <w:sz w:val="28"/>
          <w:szCs w:val="28"/>
        </w:rPr>
        <w:t>phí</w:t>
      </w:r>
      <w:proofErr w:type="spellEnd"/>
      <w:r w:rsidRPr="00127ECF">
        <w:rPr>
          <w:rFonts w:ascii="Times New Roman" w:eastAsia="Times New Roman" w:hAnsi="Times New Roman" w:cs="Times New Roman"/>
          <w:color w:val="000000"/>
          <w:sz w:val="28"/>
          <w:szCs w:val="28"/>
        </w:rPr>
        <w:t xml:space="preserve"> chi </w:t>
      </w:r>
      <w:proofErr w:type="spellStart"/>
      <w:r w:rsidRPr="00127ECF">
        <w:rPr>
          <w:rFonts w:ascii="Times New Roman" w:eastAsia="Times New Roman" w:hAnsi="Times New Roman" w:cs="Times New Roman"/>
          <w:color w:val="000000"/>
          <w:sz w:val="28"/>
          <w:szCs w:val="28"/>
        </w:rPr>
        <w:t>trả</w:t>
      </w:r>
      <w:proofErr w:type="spellEnd"/>
      <w:r w:rsidRPr="00127ECF">
        <w:rPr>
          <w:rFonts w:ascii="Times New Roman" w:eastAsia="Times New Roman" w:hAnsi="Times New Roman" w:cs="Times New Roman"/>
          <w:color w:val="000000"/>
          <w:sz w:val="28"/>
          <w:szCs w:val="28"/>
        </w:rPr>
        <w:t xml:space="preserve"> cho </w:t>
      </w:r>
      <w:proofErr w:type="spellStart"/>
      <w:r w:rsidRPr="00127ECF">
        <w:rPr>
          <w:rFonts w:ascii="Times New Roman" w:eastAsia="Times New Roman" w:hAnsi="Times New Roman" w:cs="Times New Roman"/>
          <w:color w:val="000000"/>
          <w:sz w:val="28"/>
          <w:szCs w:val="28"/>
        </w:rPr>
        <w:t>khấu</w:t>
      </w:r>
      <w:proofErr w:type="spellEnd"/>
      <w:r w:rsidRPr="00127ECF">
        <w:rPr>
          <w:rFonts w:ascii="Times New Roman" w:eastAsia="Times New Roman" w:hAnsi="Times New Roman" w:cs="Times New Roman"/>
          <w:color w:val="000000"/>
          <w:sz w:val="28"/>
          <w:szCs w:val="28"/>
        </w:rPr>
        <w:t xml:space="preserve"> hao </w:t>
      </w:r>
      <w:proofErr w:type="spellStart"/>
      <w:r w:rsidRPr="00127ECF">
        <w:rPr>
          <w:rFonts w:ascii="Times New Roman" w:eastAsia="Times New Roman" w:hAnsi="Times New Roman" w:cs="Times New Roman"/>
          <w:color w:val="000000"/>
          <w:sz w:val="28"/>
          <w:szCs w:val="28"/>
        </w:rPr>
        <w:t>hàng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933.333</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hao </w:t>
      </w:r>
      <w:proofErr w:type="spellStart"/>
      <w:r w:rsidRPr="00127ECF">
        <w:rPr>
          <w:rFonts w:ascii="Times New Roman" w:eastAsia="Times New Roman" w:hAnsi="Times New Roman" w:cs="Times New Roman"/>
          <w:sz w:val="28"/>
          <w:szCs w:val="28"/>
        </w:rPr>
        <w:t>mòn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3.694.639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Vậy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tổng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khấu</w:t>
      </w:r>
      <w:proofErr w:type="spellEnd"/>
      <w:r w:rsidRPr="00127ECF">
        <w:rPr>
          <w:rFonts w:ascii="Times New Roman" w:eastAsia="Times New Roman" w:hAnsi="Times New Roman" w:cs="Times New Roman"/>
          <w:sz w:val="28"/>
          <w:szCs w:val="28"/>
        </w:rPr>
        <w:t xml:space="preserve"> hao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hao </w:t>
      </w:r>
      <w:proofErr w:type="spellStart"/>
      <w:r w:rsidRPr="00127ECF">
        <w:rPr>
          <w:rFonts w:ascii="Times New Roman" w:eastAsia="Times New Roman" w:hAnsi="Times New Roman" w:cs="Times New Roman"/>
          <w:sz w:val="28"/>
          <w:szCs w:val="28"/>
        </w:rPr>
        <w:t>mòn</w:t>
      </w:r>
      <w:proofErr w:type="spellEnd"/>
      <w:r w:rsidRPr="00127ECF">
        <w:rPr>
          <w:rFonts w:ascii="Times New Roman" w:eastAsia="Times New Roman" w:hAnsi="Times New Roman" w:cs="Times New Roman"/>
          <w:sz w:val="28"/>
          <w:szCs w:val="28"/>
        </w:rPr>
        <w:t xml:space="preserve"> trang </w:t>
      </w:r>
      <w:proofErr w:type="spellStart"/>
      <w:r w:rsidRPr="00127ECF">
        <w:rPr>
          <w:rFonts w:ascii="Times New Roman" w:eastAsia="Times New Roman" w:hAnsi="Times New Roman" w:cs="Times New Roman"/>
          <w:sz w:val="28"/>
          <w:szCs w:val="28"/>
        </w:rPr>
        <w:t>thiết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4.627.972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toàn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phù</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với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nguồn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doanh </w:t>
      </w:r>
      <w:proofErr w:type="spellStart"/>
      <w:r w:rsidRPr="00127ECF">
        <w:rPr>
          <w:rFonts w:ascii="Times New Roman" w:eastAsia="Times New Roman" w:hAnsi="Times New Roman" w:cs="Times New Roman"/>
          <w:color w:val="000000"/>
          <w:sz w:val="28"/>
          <w:szCs w:val="28"/>
        </w:rPr>
        <w:t>nghiệp</w:t>
      </w:r>
      <w:proofErr w:type="spellEnd"/>
      <w:r w:rsidRPr="00127ECF">
        <w:rPr>
          <w:rFonts w:ascii="Times New Roman" w:eastAsia="Times New Roman" w:hAnsi="Times New Roman" w:cs="Times New Roman"/>
          <w:color w:val="000000"/>
          <w:sz w:val="28"/>
          <w:szCs w:val="28"/>
        </w:rPr>
        <w:t>.</w:t>
      </w:r>
    </w:p>
    <w:p w14:paraId="3E5BC735" w14:textId="77777777" w:rsidR="00DF21F4" w:rsidRDefault="009E7086" w:rsidP="000823CE">
      <w:pPr>
        <w:numPr>
          <w:ilvl w:val="0"/>
          <w:numId w:val="35"/>
        </w:numPr>
        <w:spacing w:after="0" w:line="360" w:lineRule="auto"/>
        <w:ind w:left="360"/>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Thời</w:t>
      </w:r>
      <w:proofErr w:type="spellEnd"/>
      <w:r w:rsidRPr="00127ECF">
        <w:rPr>
          <w:rFonts w:ascii="Times New Roman" w:eastAsia="Times New Roman" w:hAnsi="Times New Roman" w:cs="Times New Roman"/>
          <w:color w:val="000000"/>
          <w:sz w:val="28"/>
          <w:szCs w:val="28"/>
        </w:rPr>
        <w:t xml:space="preserve"> gian </w:t>
      </w:r>
      <w:proofErr w:type="spellStart"/>
      <w:r w:rsidRPr="00127ECF">
        <w:rPr>
          <w:rFonts w:ascii="Times New Roman" w:eastAsia="Times New Roman" w:hAnsi="Times New Roman" w:cs="Times New Roman"/>
          <w:color w:val="000000"/>
          <w:sz w:val="28"/>
          <w:szCs w:val="28"/>
        </w:rPr>
        <w:t>khấu</w:t>
      </w:r>
      <w:proofErr w:type="spellEnd"/>
      <w:r w:rsidRPr="00127ECF">
        <w:rPr>
          <w:rFonts w:ascii="Times New Roman" w:eastAsia="Times New Roman" w:hAnsi="Times New Roman" w:cs="Times New Roman"/>
          <w:color w:val="000000"/>
          <w:sz w:val="28"/>
          <w:szCs w:val="28"/>
        </w:rPr>
        <w:t xml:space="preserve"> hao </w:t>
      </w:r>
      <w:proofErr w:type="spellStart"/>
      <w:r w:rsidRPr="00127ECF">
        <w:rPr>
          <w:rFonts w:ascii="Times New Roman" w:eastAsia="Times New Roman" w:hAnsi="Times New Roman" w:cs="Times New Roman"/>
          <w:color w:val="000000"/>
          <w:sz w:val="28"/>
          <w:szCs w:val="28"/>
        </w:rPr>
        <w:t>v</w:t>
      </w:r>
      <w:r w:rsidRPr="00127ECF">
        <w:rPr>
          <w:rFonts w:ascii="Times New Roman" w:eastAsia="Times New Roman" w:hAnsi="Times New Roman" w:cs="Times New Roman"/>
          <w:sz w:val="28"/>
          <w:szCs w:val="28"/>
        </w:rPr>
        <w:t>à</w:t>
      </w:r>
      <w:proofErr w:type="spellEnd"/>
      <w:r w:rsidRPr="00127ECF">
        <w:rPr>
          <w:rFonts w:ascii="Times New Roman" w:eastAsia="Times New Roman" w:hAnsi="Times New Roman" w:cs="Times New Roman"/>
          <w:sz w:val="28"/>
          <w:szCs w:val="28"/>
        </w:rPr>
        <w:t xml:space="preserve"> hao </w:t>
      </w:r>
      <w:proofErr w:type="spellStart"/>
      <w:r w:rsidRPr="00127ECF">
        <w:rPr>
          <w:rFonts w:ascii="Times New Roman" w:eastAsia="Times New Roman" w:hAnsi="Times New Roman" w:cs="Times New Roman"/>
          <w:sz w:val="28"/>
          <w:szCs w:val="28"/>
        </w:rPr>
        <w:t>mòn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các</w:t>
      </w:r>
      <w:proofErr w:type="spellEnd"/>
      <w:r w:rsidRPr="00127ECF">
        <w:rPr>
          <w:rFonts w:ascii="Times New Roman" w:eastAsia="Times New Roman" w:hAnsi="Times New Roman" w:cs="Times New Roman"/>
          <w:color w:val="000000"/>
          <w:sz w:val="28"/>
          <w:szCs w:val="28"/>
        </w:rPr>
        <w:t xml:space="preserve"> trang </w:t>
      </w:r>
      <w:proofErr w:type="spellStart"/>
      <w:r w:rsidRPr="00127ECF">
        <w:rPr>
          <w:rFonts w:ascii="Times New Roman" w:eastAsia="Times New Roman" w:hAnsi="Times New Roman" w:cs="Times New Roman"/>
          <w:color w:val="000000"/>
          <w:sz w:val="28"/>
          <w:szCs w:val="28"/>
        </w:rPr>
        <w:t>thiết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đều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từ</w:t>
      </w:r>
      <w:proofErr w:type="spellEnd"/>
      <w:r w:rsidRPr="00127ECF">
        <w:rPr>
          <w:rFonts w:ascii="Times New Roman" w:eastAsia="Times New Roman" w:hAnsi="Times New Roman" w:cs="Times New Roman"/>
          <w:color w:val="000000"/>
          <w:sz w:val="28"/>
          <w:szCs w:val="28"/>
        </w:rPr>
        <w:t xml:space="preserve"> 12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trở</w:t>
      </w:r>
      <w:proofErr w:type="spellEnd"/>
      <w:r w:rsidRPr="00127ECF">
        <w:rPr>
          <w:rFonts w:ascii="Times New Roman" w:eastAsia="Times New Roman" w:hAnsi="Times New Roman" w:cs="Times New Roman"/>
          <w:color w:val="000000"/>
          <w:sz w:val="28"/>
          <w:szCs w:val="28"/>
        </w:rPr>
        <w:t xml:space="preserve"> lên, </w:t>
      </w:r>
      <w:proofErr w:type="spellStart"/>
      <w:r w:rsidRPr="00127ECF">
        <w:rPr>
          <w:rFonts w:ascii="Times New Roman" w:eastAsia="Times New Roman" w:hAnsi="Times New Roman" w:cs="Times New Roman"/>
          <w:color w:val="000000"/>
          <w:sz w:val="28"/>
          <w:szCs w:val="28"/>
        </w:rPr>
        <w:t>vì</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vậy</w:t>
      </w:r>
      <w:proofErr w:type="spellEnd"/>
      <w:r w:rsidRPr="00127ECF">
        <w:rPr>
          <w:rFonts w:ascii="Times New Roman" w:eastAsia="Times New Roman" w:hAnsi="Times New Roman" w:cs="Times New Roman"/>
          <w:color w:val="000000"/>
          <w:sz w:val="28"/>
          <w:szCs w:val="28"/>
        </w:rPr>
        <w:t xml:space="preserve"> chi </w:t>
      </w:r>
      <w:proofErr w:type="spellStart"/>
      <w:r w:rsidRPr="00127ECF">
        <w:rPr>
          <w:rFonts w:ascii="Times New Roman" w:eastAsia="Times New Roman" w:hAnsi="Times New Roman" w:cs="Times New Roman"/>
          <w:color w:val="000000"/>
          <w:sz w:val="28"/>
          <w:szCs w:val="28"/>
        </w:rPr>
        <w:t>phí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khấu</w:t>
      </w:r>
      <w:proofErr w:type="spellEnd"/>
      <w:r w:rsidRPr="00127ECF">
        <w:rPr>
          <w:rFonts w:ascii="Times New Roman" w:eastAsia="Times New Roman" w:hAnsi="Times New Roman" w:cs="Times New Roman"/>
          <w:color w:val="000000"/>
          <w:sz w:val="28"/>
          <w:szCs w:val="28"/>
        </w:rPr>
        <w:t xml:space="preserve"> hao </w:t>
      </w:r>
      <w:proofErr w:type="spellStart"/>
      <w:r w:rsidRPr="00127ECF">
        <w:rPr>
          <w:rFonts w:ascii="Times New Roman" w:eastAsia="Times New Roman" w:hAnsi="Times New Roman" w:cs="Times New Roman"/>
          <w:color w:val="000000"/>
          <w:sz w:val="28"/>
          <w:szCs w:val="28"/>
        </w:rPr>
        <w:t>hàng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mỗi</w:t>
      </w:r>
      <w:proofErr w:type="spellEnd"/>
      <w:r w:rsidRPr="00127ECF">
        <w:rPr>
          <w:rFonts w:ascii="Times New Roman" w:eastAsia="Times New Roman" w:hAnsi="Times New Roman" w:cs="Times New Roman"/>
          <w:color w:val="000000"/>
          <w:sz w:val="28"/>
          <w:szCs w:val="28"/>
        </w:rPr>
        <w:t xml:space="preserve"> trang </w:t>
      </w:r>
      <w:proofErr w:type="spellStart"/>
      <w:r w:rsidRPr="00127ECF">
        <w:rPr>
          <w:rFonts w:ascii="Times New Roman" w:eastAsia="Times New Roman" w:hAnsi="Times New Roman" w:cs="Times New Roman"/>
          <w:color w:val="000000"/>
          <w:sz w:val="28"/>
          <w:szCs w:val="28"/>
        </w:rPr>
        <w:t>thiết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bị</w:t>
      </w:r>
      <w:proofErr w:type="spellEnd"/>
      <w:r w:rsidRPr="00127ECF">
        <w:rPr>
          <w:rFonts w:ascii="Times New Roman" w:eastAsia="Times New Roman" w:hAnsi="Times New Roman" w:cs="Times New Roman"/>
          <w:color w:val="000000"/>
          <w:sz w:val="28"/>
          <w:szCs w:val="28"/>
        </w:rPr>
        <w:t xml:space="preserve"> tương </w:t>
      </w:r>
      <w:proofErr w:type="spellStart"/>
      <w:r w:rsidRPr="00127ECF">
        <w:rPr>
          <w:rFonts w:ascii="Times New Roman" w:eastAsia="Times New Roman" w:hAnsi="Times New Roman" w:cs="Times New Roman"/>
          <w:color w:val="000000"/>
          <w:sz w:val="28"/>
          <w:szCs w:val="28"/>
        </w:rPr>
        <w:t>đối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thấp</w:t>
      </w:r>
      <w:proofErr w:type="spellEnd"/>
      <w:r w:rsidRPr="00127ECF">
        <w:rPr>
          <w:rFonts w:ascii="Times New Roman" w:eastAsia="Times New Roman" w:hAnsi="Times New Roman" w:cs="Times New Roman"/>
          <w:color w:val="000000"/>
          <w:sz w:val="28"/>
          <w:szCs w:val="28"/>
        </w:rPr>
        <w:t>.</w:t>
      </w:r>
    </w:p>
    <w:p w14:paraId="06F80FEA" w14:textId="77777777" w:rsidR="00DD5358" w:rsidRDefault="00DD5358" w:rsidP="00DD5358">
      <w:pPr>
        <w:spacing w:after="0" w:line="360" w:lineRule="auto"/>
        <w:jc w:val="both"/>
        <w:rPr>
          <w:rFonts w:ascii="Times New Roman" w:eastAsia="Times New Roman" w:hAnsi="Times New Roman" w:cs="Times New Roman"/>
          <w:color w:val="000000"/>
          <w:sz w:val="28"/>
          <w:szCs w:val="28"/>
        </w:rPr>
      </w:pPr>
    </w:p>
    <w:p w14:paraId="624F8890" w14:textId="23802AD6" w:rsidR="00DD5358" w:rsidRPr="00127ECF" w:rsidRDefault="00DD5358" w:rsidP="00DD5358">
      <w:pPr>
        <w:spacing w:after="0" w:line="360" w:lineRule="auto"/>
        <w:jc w:val="both"/>
        <w:rPr>
          <w:rFonts w:ascii="Times New Roman" w:eastAsia="Times New Roman" w:hAnsi="Times New Roman" w:cs="Times New Roman"/>
          <w:color w:val="000000"/>
          <w:sz w:val="28"/>
          <w:szCs w:val="28"/>
        </w:rPr>
        <w:sectPr w:rsidR="00DD5358" w:rsidRPr="00127ECF" w:rsidSect="00DD5358">
          <w:type w:val="continuous"/>
          <w:pgSz w:w="12240" w:h="15840"/>
          <w:pgMar w:top="1985" w:right="1134" w:bottom="1701" w:left="1985" w:header="709" w:footer="709" w:gutter="0"/>
          <w:cols w:space="720"/>
        </w:sectPr>
      </w:pPr>
    </w:p>
    <w:p w14:paraId="2036E4C4"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137" w:name="_Toc117864790"/>
      <w:r w:rsidRPr="00127ECF">
        <w:rPr>
          <w:rFonts w:ascii="Times New Roman" w:eastAsia="Times New Roman" w:hAnsi="Times New Roman" w:cs="Times New Roman"/>
          <w:b/>
          <w:color w:val="FF0000"/>
          <w:sz w:val="28"/>
          <w:szCs w:val="28"/>
        </w:rPr>
        <w:lastRenderedPageBreak/>
        <w:t xml:space="preserve">6.2.2    Chi </w:t>
      </w:r>
      <w:proofErr w:type="spellStart"/>
      <w:r w:rsidRPr="00127ECF">
        <w:rPr>
          <w:rFonts w:ascii="Times New Roman" w:eastAsia="Times New Roman" w:hAnsi="Times New Roman" w:cs="Times New Roman"/>
          <w:b/>
          <w:color w:val="FF0000"/>
          <w:sz w:val="28"/>
          <w:szCs w:val="28"/>
        </w:rPr>
        <w:t>phí</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cố</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định</w:t>
      </w:r>
      <w:bookmarkEnd w:id="137"/>
      <w:proofErr w:type="spellEnd"/>
    </w:p>
    <w:p w14:paraId="74F2EE9E"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7E12A38F" wp14:editId="2C1993B2">
            <wp:extent cx="5358810" cy="4369982"/>
            <wp:effectExtent l="0" t="0" r="0" b="0"/>
            <wp:docPr id="38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8"/>
                    <a:srcRect/>
                    <a:stretch>
                      <a:fillRect/>
                    </a:stretch>
                  </pic:blipFill>
                  <pic:spPr>
                    <a:xfrm>
                      <a:off x="0" y="0"/>
                      <a:ext cx="5356225" cy="4367874"/>
                    </a:xfrm>
                    <a:prstGeom prst="rect">
                      <a:avLst/>
                    </a:prstGeom>
                    <a:ln/>
                  </pic:spPr>
                </pic:pic>
              </a:graphicData>
            </a:graphic>
          </wp:inline>
        </w:drawing>
      </w:r>
    </w:p>
    <w:p w14:paraId="26B9252D"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38" w:name="_heading=h.1gf8i83" w:colFirst="0" w:colLast="0"/>
      <w:bookmarkEnd w:id="138"/>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6.3: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chi </w:t>
      </w:r>
      <w:proofErr w:type="spellStart"/>
      <w:r w:rsidRPr="00127ECF">
        <w:rPr>
          <w:rFonts w:ascii="Times New Roman" w:eastAsia="Times New Roman" w:hAnsi="Times New Roman" w:cs="Times New Roman"/>
          <w:b/>
          <w:i/>
          <w:color w:val="000000"/>
          <w:sz w:val="28"/>
          <w:szCs w:val="28"/>
        </w:rPr>
        <w:t>phí</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cố</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định</w:t>
      </w:r>
      <w:proofErr w:type="spellEnd"/>
    </w:p>
    <w:p w14:paraId="27D3F9E7" w14:textId="77777777" w:rsidR="00DF21F4" w:rsidRPr="00127ECF" w:rsidRDefault="009E7086" w:rsidP="00127ECF">
      <w:pPr>
        <w:spacing w:after="0" w:line="360" w:lineRule="auto"/>
        <w:jc w:val="both"/>
        <w:rPr>
          <w:rFonts w:ascii="Times New Roman" w:eastAsia="Times New Roman" w:hAnsi="Times New Roman" w:cs="Times New Roman"/>
          <w:sz w:val="28"/>
          <w:szCs w:val="28"/>
        </w:rPr>
        <w:sectPr w:rsidR="00DF21F4" w:rsidRPr="00127ECF" w:rsidSect="00EC0C46">
          <w:pgSz w:w="12240" w:h="15840"/>
          <w:pgMar w:top="1985" w:right="1134" w:bottom="1701" w:left="1985" w:header="709" w:footer="709" w:gutter="0"/>
          <w:cols w:space="720"/>
        </w:sectPr>
      </w:pPr>
      <w:proofErr w:type="spellStart"/>
      <w:r w:rsidRPr="00127ECF">
        <w:rPr>
          <w:rFonts w:ascii="Times New Roman" w:eastAsia="Times New Roman" w:hAnsi="Times New Roman" w:cs="Times New Roman"/>
          <w:b/>
          <w:color w:val="000000"/>
          <w:sz w:val="28"/>
          <w:szCs w:val="28"/>
        </w:rPr>
        <w:t>Kết</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luận</w:t>
      </w:r>
      <w:proofErr w:type="spellEnd"/>
      <w:r w:rsidRPr="00127ECF">
        <w:rPr>
          <w:rFonts w:ascii="Times New Roman" w:eastAsia="Times New Roman" w:hAnsi="Times New Roman" w:cs="Times New Roman"/>
          <w:b/>
          <w:color w:val="000000"/>
          <w:sz w:val="28"/>
          <w:szCs w:val="28"/>
        </w:rPr>
        <w:t>:</w:t>
      </w:r>
      <w:r w:rsidRPr="00127ECF">
        <w:rPr>
          <w:rFonts w:ascii="Times New Roman" w:eastAsia="Times New Roman" w:hAnsi="Times New Roman" w:cs="Times New Roman"/>
          <w:sz w:val="28"/>
          <w:szCs w:val="28"/>
        </w:rPr>
        <w:t xml:space="preserve"> </w:t>
      </w:r>
      <w:r w:rsidRPr="00127ECF">
        <w:rPr>
          <w:rFonts w:ascii="Times New Roman" w:eastAsia="Times New Roman" w:hAnsi="Times New Roman" w:cs="Times New Roman"/>
          <w:color w:val="000000"/>
          <w:sz w:val="28"/>
          <w:szCs w:val="28"/>
        </w:rPr>
        <w:t xml:space="preserve">Chi </w:t>
      </w:r>
      <w:proofErr w:type="spellStart"/>
      <w:r w:rsidRPr="00127ECF">
        <w:rPr>
          <w:rFonts w:ascii="Times New Roman" w:eastAsia="Times New Roman" w:hAnsi="Times New Roman" w:cs="Times New Roman"/>
          <w:color w:val="000000"/>
          <w:sz w:val="28"/>
          <w:szCs w:val="28"/>
        </w:rPr>
        <w:t>phí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định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hàng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 xml:space="preserve">ở </w:t>
      </w:r>
      <w:proofErr w:type="spellStart"/>
      <w:r w:rsidRPr="00127ECF">
        <w:rPr>
          <w:rFonts w:ascii="Times New Roman" w:eastAsia="Times New Roman" w:hAnsi="Times New Roman" w:cs="Times New Roman"/>
          <w:sz w:val="28"/>
          <w:szCs w:val="28"/>
        </w:rPr>
        <w:t>mức</w:t>
      </w:r>
      <w:proofErr w:type="spellEnd"/>
      <w:r w:rsidRPr="00127ECF">
        <w:rPr>
          <w:rFonts w:ascii="Times New Roman" w:eastAsia="Times New Roman" w:hAnsi="Times New Roman" w:cs="Times New Roman"/>
          <w:sz w:val="28"/>
          <w:szCs w:val="28"/>
        </w:rPr>
        <w:t xml:space="preserve"> Cao</w:t>
      </w:r>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 xml:space="preserve">do </w:t>
      </w:r>
      <w:proofErr w:type="spellStart"/>
      <w:r w:rsidRPr="00127ECF">
        <w:rPr>
          <w:rFonts w:ascii="Times New Roman" w:eastAsia="Times New Roman" w:hAnsi="Times New Roman" w:cs="Times New Roman"/>
          <w:sz w:val="28"/>
          <w:szCs w:val="28"/>
        </w:rPr>
        <w:t>mặt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thuê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nhân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kinh doanh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ở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công ty văn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nên </w:t>
      </w:r>
      <w:proofErr w:type="spellStart"/>
      <w:r w:rsidRPr="00127ECF">
        <w:rPr>
          <w:rFonts w:ascii="Times New Roman" w:eastAsia="Times New Roman" w:hAnsi="Times New Roman" w:cs="Times New Roman"/>
          <w:sz w:val="28"/>
          <w:szCs w:val="28"/>
        </w:rPr>
        <w:t>nó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cao hơn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chung</w:t>
      </w:r>
    </w:p>
    <w:p w14:paraId="0A26E27F"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139" w:name="_Toc117864791"/>
      <w:r w:rsidRPr="00127ECF">
        <w:rPr>
          <w:rFonts w:ascii="Times New Roman" w:eastAsia="Times New Roman" w:hAnsi="Times New Roman" w:cs="Times New Roman"/>
          <w:b/>
          <w:color w:val="FF0000"/>
          <w:sz w:val="28"/>
          <w:szCs w:val="28"/>
        </w:rPr>
        <w:lastRenderedPageBreak/>
        <w:t xml:space="preserve">6.3   Chi </w:t>
      </w:r>
      <w:proofErr w:type="spellStart"/>
      <w:r w:rsidRPr="00127ECF">
        <w:rPr>
          <w:rFonts w:ascii="Times New Roman" w:eastAsia="Times New Roman" w:hAnsi="Times New Roman" w:cs="Times New Roman"/>
          <w:b/>
          <w:color w:val="FF0000"/>
          <w:sz w:val="28"/>
          <w:szCs w:val="28"/>
        </w:rPr>
        <w:t>phí</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biến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đối</w:t>
      </w:r>
      <w:bookmarkEnd w:id="139"/>
      <w:proofErr w:type="spellEnd"/>
    </w:p>
    <w:p w14:paraId="22E40259" w14:textId="77777777" w:rsidR="00AC54F6"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140" w:name="_Toc117864792"/>
      <w:r w:rsidRPr="00127ECF">
        <w:rPr>
          <w:rFonts w:ascii="Times New Roman" w:eastAsia="Times New Roman" w:hAnsi="Times New Roman" w:cs="Times New Roman"/>
          <w:b/>
          <w:color w:val="FF0000"/>
          <w:sz w:val="28"/>
          <w:szCs w:val="28"/>
        </w:rPr>
        <w:t xml:space="preserve">6.3.1   Chi </w:t>
      </w:r>
      <w:proofErr w:type="spellStart"/>
      <w:r w:rsidRPr="00127ECF">
        <w:rPr>
          <w:rFonts w:ascii="Times New Roman" w:eastAsia="Times New Roman" w:hAnsi="Times New Roman" w:cs="Times New Roman"/>
          <w:b/>
          <w:color w:val="FF0000"/>
          <w:sz w:val="28"/>
          <w:szCs w:val="28"/>
        </w:rPr>
        <w:t>phí</w:t>
      </w:r>
      <w:proofErr w:type="spellEnd"/>
      <w:r w:rsidRPr="00127ECF">
        <w:rPr>
          <w:rFonts w:ascii="Times New Roman" w:eastAsia="Times New Roman" w:hAnsi="Times New Roman" w:cs="Times New Roman"/>
          <w:b/>
          <w:color w:val="FF0000"/>
          <w:sz w:val="28"/>
          <w:szCs w:val="28"/>
        </w:rPr>
        <w:t xml:space="preserve"> mua </w:t>
      </w:r>
      <w:proofErr w:type="spellStart"/>
      <w:r w:rsidRPr="00127ECF">
        <w:rPr>
          <w:rFonts w:ascii="Times New Roman" w:eastAsia="Times New Roman" w:hAnsi="Times New Roman" w:cs="Times New Roman"/>
          <w:b/>
          <w:color w:val="FF0000"/>
          <w:sz w:val="28"/>
          <w:szCs w:val="28"/>
        </w:rPr>
        <w:t>hàng</w:t>
      </w:r>
      <w:proofErr w:type="spellEnd"/>
      <w:r w:rsidRPr="00127ECF">
        <w:rPr>
          <w:rFonts w:ascii="Times New Roman" w:eastAsia="Times New Roman" w:hAnsi="Times New Roman" w:cs="Times New Roman"/>
          <w:b/>
          <w:color w:val="FF0000"/>
          <w:sz w:val="28"/>
          <w:szCs w:val="28"/>
        </w:rPr>
        <w:t xml:space="preserve">/ nguyên </w:t>
      </w:r>
      <w:proofErr w:type="spellStart"/>
      <w:r w:rsidRPr="00127ECF">
        <w:rPr>
          <w:rFonts w:ascii="Times New Roman" w:eastAsia="Times New Roman" w:hAnsi="Times New Roman" w:cs="Times New Roman"/>
          <w:b/>
          <w:color w:val="FF0000"/>
          <w:sz w:val="28"/>
          <w:szCs w:val="28"/>
        </w:rPr>
        <w:t>vật</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liệu</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hàng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tháng</w:t>
      </w:r>
      <w:bookmarkEnd w:id="140"/>
      <w:proofErr w:type="spellEnd"/>
      <w:r w:rsidR="00AC54F6" w:rsidRPr="00127ECF">
        <w:rPr>
          <w:rFonts w:ascii="Times New Roman" w:eastAsia="Times New Roman" w:hAnsi="Times New Roman" w:cs="Times New Roman"/>
          <w:b/>
          <w:color w:val="FF0000"/>
          <w:sz w:val="28"/>
          <w:szCs w:val="28"/>
        </w:rPr>
        <w:tab/>
        <w:t xml:space="preserve"> </w:t>
      </w:r>
    </w:p>
    <w:p w14:paraId="10CBD1DF" w14:textId="770200C2" w:rsidR="00DF21F4" w:rsidRPr="00127ECF" w:rsidRDefault="00AC54F6" w:rsidP="00127ECF">
      <w:pPr>
        <w:pStyle w:val="u3"/>
        <w:spacing w:before="0" w:line="360" w:lineRule="auto"/>
        <w:jc w:val="right"/>
        <w:rPr>
          <w:rFonts w:ascii="Times New Roman" w:eastAsia="Times New Roman" w:hAnsi="Times New Roman" w:cs="Times New Roman"/>
          <w:b/>
          <w:color w:val="FF0000"/>
          <w:sz w:val="28"/>
          <w:szCs w:val="28"/>
          <w:lang w:val="en-US"/>
        </w:rPr>
      </w:pPr>
      <w:bookmarkStart w:id="141" w:name="_Toc117864793"/>
      <w:proofErr w:type="spellStart"/>
      <w:r w:rsidRPr="00127ECF">
        <w:rPr>
          <w:rFonts w:ascii="Times New Roman" w:eastAsia="Times New Roman" w:hAnsi="Times New Roman" w:cs="Times New Roman"/>
          <w:b/>
          <w:color w:val="FF0000"/>
          <w:sz w:val="28"/>
          <w:szCs w:val="28"/>
          <w:lang w:val="en-US"/>
        </w:rPr>
        <w:t>Đơn</w:t>
      </w:r>
      <w:proofErr w:type="spellEnd"/>
      <w:r w:rsidRPr="00127ECF">
        <w:rPr>
          <w:rFonts w:ascii="Times New Roman" w:eastAsia="Times New Roman" w:hAnsi="Times New Roman" w:cs="Times New Roman"/>
          <w:b/>
          <w:color w:val="FF0000"/>
          <w:sz w:val="28"/>
          <w:szCs w:val="28"/>
          <w:lang w:val="en-US"/>
        </w:rPr>
        <w:t xml:space="preserve"> </w:t>
      </w:r>
      <w:proofErr w:type="spellStart"/>
      <w:r w:rsidRPr="00127ECF">
        <w:rPr>
          <w:rFonts w:ascii="Times New Roman" w:eastAsia="Times New Roman" w:hAnsi="Times New Roman" w:cs="Times New Roman"/>
          <w:b/>
          <w:color w:val="FF0000"/>
          <w:sz w:val="28"/>
          <w:szCs w:val="28"/>
          <w:lang w:val="en-US"/>
        </w:rPr>
        <w:t>vị</w:t>
      </w:r>
      <w:proofErr w:type="spellEnd"/>
      <w:r w:rsidRPr="00127ECF">
        <w:rPr>
          <w:rFonts w:ascii="Times New Roman" w:eastAsia="Times New Roman" w:hAnsi="Times New Roman" w:cs="Times New Roman"/>
          <w:b/>
          <w:color w:val="FF0000"/>
          <w:sz w:val="28"/>
          <w:szCs w:val="28"/>
          <w:lang w:val="en-US"/>
        </w:rPr>
        <w:t xml:space="preserve">: </w:t>
      </w:r>
      <w:r w:rsidRPr="00127ECF">
        <w:rPr>
          <w:rFonts w:ascii="Times New Roman" w:eastAsia="Times New Roman" w:hAnsi="Times New Roman" w:cs="Times New Roman"/>
          <w:b/>
          <w:color w:val="000000" w:themeColor="text1"/>
          <w:sz w:val="28"/>
          <w:szCs w:val="28"/>
          <w:lang w:val="en-US"/>
        </w:rPr>
        <w:t>VNĐ</w:t>
      </w:r>
      <w:bookmarkEnd w:id="141"/>
    </w:p>
    <w:p w14:paraId="69F67F9C" w14:textId="7B88A54E"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6C43F00C" wp14:editId="55AD19B7">
            <wp:extent cx="7890934" cy="4775200"/>
            <wp:effectExtent l="0" t="0" r="0" b="6350"/>
            <wp:docPr id="38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7936417" cy="4802724"/>
                    </a:xfrm>
                    <a:prstGeom prst="rect">
                      <a:avLst/>
                    </a:prstGeom>
                    <a:ln/>
                  </pic:spPr>
                </pic:pic>
              </a:graphicData>
            </a:graphic>
          </wp:inline>
        </w:drawing>
      </w:r>
    </w:p>
    <w:p w14:paraId="308A659B"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5B1B5471" wp14:editId="630CE46D">
            <wp:extent cx="8043334" cy="5486400"/>
            <wp:effectExtent l="0" t="0" r="0" b="0"/>
            <wp:docPr id="3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8118106" cy="5537402"/>
                    </a:xfrm>
                    <a:prstGeom prst="rect">
                      <a:avLst/>
                    </a:prstGeom>
                    <a:ln/>
                  </pic:spPr>
                </pic:pic>
              </a:graphicData>
            </a:graphic>
          </wp:inline>
        </w:drawing>
      </w:r>
    </w:p>
    <w:p w14:paraId="72A5377F" w14:textId="755F52E7" w:rsidR="00DF21F4" w:rsidRPr="00611EC8" w:rsidRDefault="009E7086" w:rsidP="00DD5358">
      <w:pPr>
        <w:spacing w:after="0" w:line="360" w:lineRule="auto"/>
        <w:jc w:val="both"/>
        <w:rPr>
          <w:rFonts w:ascii="Times New Roman" w:eastAsia="Times New Roman" w:hAnsi="Times New Roman" w:cs="Times New Roman"/>
          <w:sz w:val="24"/>
          <w:szCs w:val="24"/>
        </w:rPr>
      </w:pPr>
      <w:r w:rsidRPr="00611EC8">
        <w:rPr>
          <w:rFonts w:ascii="Times New Roman" w:eastAsia="Times New Roman" w:hAnsi="Times New Roman" w:cs="Times New Roman"/>
          <w:noProof/>
          <w:sz w:val="24"/>
          <w:szCs w:val="24"/>
          <w:lang w:val="en-US"/>
        </w:rPr>
        <w:lastRenderedPageBreak/>
        <w:drawing>
          <wp:anchor distT="0" distB="0" distL="114300" distR="114300" simplePos="0" relativeHeight="251659264" behindDoc="0" locked="0" layoutInCell="1" allowOverlap="1" wp14:anchorId="4254B68F" wp14:editId="3DDBDC4E">
            <wp:simplePos x="0" y="0"/>
            <wp:positionH relativeFrom="column">
              <wp:posOffset>3175</wp:posOffset>
            </wp:positionH>
            <wp:positionV relativeFrom="paragraph">
              <wp:posOffset>635</wp:posOffset>
            </wp:positionV>
            <wp:extent cx="7958455" cy="3919855"/>
            <wp:effectExtent l="0" t="0" r="4445" b="4445"/>
            <wp:wrapTopAndBottom/>
            <wp:docPr id="40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7958455" cy="3919855"/>
                    </a:xfrm>
                    <a:prstGeom prst="rect">
                      <a:avLst/>
                    </a:prstGeom>
                    <a:ln/>
                  </pic:spPr>
                </pic:pic>
              </a:graphicData>
            </a:graphic>
            <wp14:sizeRelV relativeFrom="margin">
              <wp14:pctHeight>0</wp14:pctHeight>
            </wp14:sizeRelV>
          </wp:anchor>
        </w:drawing>
      </w:r>
      <w:r w:rsidRPr="00611EC8">
        <w:rPr>
          <w:rFonts w:ascii="Times New Roman" w:eastAsia="Times New Roman" w:hAnsi="Times New Roman" w:cs="Times New Roman"/>
          <w:b/>
          <w:i/>
          <w:sz w:val="24"/>
          <w:szCs w:val="24"/>
        </w:rPr>
        <w:t xml:space="preserve">Ghi </w:t>
      </w:r>
      <w:proofErr w:type="spellStart"/>
      <w:r w:rsidRPr="00611EC8">
        <w:rPr>
          <w:rFonts w:ascii="Times New Roman" w:eastAsia="Times New Roman" w:hAnsi="Times New Roman" w:cs="Times New Roman"/>
          <w:b/>
          <w:i/>
          <w:sz w:val="24"/>
          <w:szCs w:val="24"/>
        </w:rPr>
        <w:t>chú</w:t>
      </w:r>
      <w:proofErr w:type="spellEnd"/>
      <w:r w:rsidRPr="00611EC8">
        <w:rPr>
          <w:rFonts w:ascii="Times New Roman" w:eastAsia="Times New Roman" w:hAnsi="Times New Roman" w:cs="Times New Roman"/>
          <w:b/>
          <w:i/>
          <w:sz w:val="24"/>
          <w:szCs w:val="24"/>
        </w:rPr>
        <w:t xml:space="preserve"> </w:t>
      </w:r>
      <w:proofErr w:type="spellStart"/>
      <w:r w:rsidRPr="00611EC8">
        <w:rPr>
          <w:rFonts w:ascii="Times New Roman" w:eastAsia="Times New Roman" w:hAnsi="Times New Roman" w:cs="Times New Roman"/>
          <w:b/>
          <w:i/>
          <w:sz w:val="24"/>
          <w:szCs w:val="24"/>
        </w:rPr>
        <w:t>cột</w:t>
      </w:r>
      <w:proofErr w:type="spellEnd"/>
      <w:r w:rsidRPr="00611EC8">
        <w:rPr>
          <w:rFonts w:ascii="Times New Roman" w:eastAsia="Times New Roman" w:hAnsi="Times New Roman" w:cs="Times New Roman"/>
          <w:b/>
          <w:i/>
          <w:sz w:val="24"/>
          <w:szCs w:val="24"/>
        </w:rPr>
        <w:t xml:space="preserve"> </w:t>
      </w:r>
      <w:proofErr w:type="spellStart"/>
      <w:r w:rsidRPr="00611EC8">
        <w:rPr>
          <w:rFonts w:ascii="Times New Roman" w:eastAsia="Times New Roman" w:hAnsi="Times New Roman" w:cs="Times New Roman"/>
          <w:b/>
          <w:i/>
          <w:sz w:val="24"/>
          <w:szCs w:val="24"/>
        </w:rPr>
        <w:t>hình</w:t>
      </w:r>
      <w:proofErr w:type="spellEnd"/>
      <w:r w:rsidRPr="00611EC8">
        <w:rPr>
          <w:rFonts w:ascii="Times New Roman" w:eastAsia="Times New Roman" w:hAnsi="Times New Roman" w:cs="Times New Roman"/>
          <w:b/>
          <w:i/>
          <w:sz w:val="24"/>
          <w:szCs w:val="24"/>
        </w:rPr>
        <w:t xml:space="preserve"> </w:t>
      </w:r>
      <w:proofErr w:type="spellStart"/>
      <w:r w:rsidRPr="00611EC8">
        <w:rPr>
          <w:rFonts w:ascii="Times New Roman" w:eastAsia="Times New Roman" w:hAnsi="Times New Roman" w:cs="Times New Roman"/>
          <w:b/>
          <w:i/>
          <w:sz w:val="24"/>
          <w:szCs w:val="24"/>
        </w:rPr>
        <w:t>thức</w:t>
      </w:r>
      <w:proofErr w:type="spellEnd"/>
      <w:r w:rsidRPr="00611EC8">
        <w:rPr>
          <w:rFonts w:ascii="Times New Roman" w:eastAsia="Times New Roman" w:hAnsi="Times New Roman" w:cs="Times New Roman"/>
          <w:b/>
          <w:i/>
          <w:sz w:val="24"/>
          <w:szCs w:val="24"/>
        </w:rPr>
        <w:t xml:space="preserve"> kinh doanh:</w:t>
      </w:r>
      <w:r w:rsidRPr="00611EC8">
        <w:rPr>
          <w:rFonts w:ascii="Times New Roman" w:eastAsia="Times New Roman" w:hAnsi="Times New Roman" w:cs="Times New Roman"/>
          <w:sz w:val="24"/>
          <w:szCs w:val="24"/>
        </w:rPr>
        <w:t xml:space="preserve"> </w:t>
      </w:r>
      <w:r w:rsidRPr="00611EC8">
        <w:rPr>
          <w:rFonts w:ascii="Times New Roman" w:eastAsia="Times New Roman" w:hAnsi="Times New Roman" w:cs="Times New Roman"/>
          <w:i/>
          <w:sz w:val="24"/>
          <w:szCs w:val="24"/>
        </w:rPr>
        <w:t xml:space="preserve">(1): </w:t>
      </w:r>
      <w:proofErr w:type="spellStart"/>
      <w:r w:rsidRPr="00611EC8">
        <w:rPr>
          <w:rFonts w:ascii="Times New Roman" w:eastAsia="Times New Roman" w:hAnsi="Times New Roman" w:cs="Times New Roman"/>
          <w:i/>
          <w:sz w:val="24"/>
          <w:szCs w:val="24"/>
        </w:rPr>
        <w:t>Số</w:t>
      </w:r>
      <w:proofErr w:type="spellEnd"/>
      <w:r w:rsidRPr="00611EC8">
        <w:rPr>
          <w:rFonts w:ascii="Times New Roman" w:eastAsia="Times New Roman" w:hAnsi="Times New Roman" w:cs="Times New Roman"/>
          <w:i/>
          <w:sz w:val="24"/>
          <w:szCs w:val="24"/>
        </w:rPr>
        <w:t xml:space="preserve"> </w:t>
      </w:r>
      <w:proofErr w:type="spellStart"/>
      <w:r w:rsidRPr="00611EC8">
        <w:rPr>
          <w:rFonts w:ascii="Times New Roman" w:eastAsia="Times New Roman" w:hAnsi="Times New Roman" w:cs="Times New Roman"/>
          <w:i/>
          <w:sz w:val="24"/>
          <w:szCs w:val="24"/>
        </w:rPr>
        <w:t>lượng</w:t>
      </w:r>
      <w:proofErr w:type="spellEnd"/>
      <w:r w:rsidRPr="00611EC8">
        <w:rPr>
          <w:rFonts w:ascii="Times New Roman" w:eastAsia="Times New Roman" w:hAnsi="Times New Roman" w:cs="Times New Roman"/>
          <w:i/>
          <w:sz w:val="24"/>
          <w:szCs w:val="24"/>
        </w:rPr>
        <w:t xml:space="preserve">, (2): Chi </w:t>
      </w:r>
      <w:proofErr w:type="spellStart"/>
      <w:r w:rsidRPr="00611EC8">
        <w:rPr>
          <w:rFonts w:ascii="Times New Roman" w:eastAsia="Times New Roman" w:hAnsi="Times New Roman" w:cs="Times New Roman"/>
          <w:i/>
          <w:sz w:val="24"/>
          <w:szCs w:val="24"/>
        </w:rPr>
        <w:t>phí</w:t>
      </w:r>
      <w:proofErr w:type="spellEnd"/>
      <w:r w:rsidRPr="00611EC8">
        <w:rPr>
          <w:rFonts w:ascii="Times New Roman" w:eastAsia="Times New Roman" w:hAnsi="Times New Roman" w:cs="Times New Roman"/>
          <w:i/>
          <w:sz w:val="24"/>
          <w:szCs w:val="24"/>
        </w:rPr>
        <w:t xml:space="preserve"> </w:t>
      </w:r>
      <w:proofErr w:type="spellStart"/>
      <w:r w:rsidRPr="00611EC8">
        <w:rPr>
          <w:rFonts w:ascii="Times New Roman" w:eastAsia="Times New Roman" w:hAnsi="Times New Roman" w:cs="Times New Roman"/>
          <w:i/>
          <w:sz w:val="24"/>
          <w:szCs w:val="24"/>
        </w:rPr>
        <w:t>nhập</w:t>
      </w:r>
      <w:proofErr w:type="spellEnd"/>
      <w:r w:rsidRPr="00611EC8">
        <w:rPr>
          <w:rFonts w:ascii="Times New Roman" w:eastAsia="Times New Roman" w:hAnsi="Times New Roman" w:cs="Times New Roman"/>
          <w:i/>
          <w:sz w:val="24"/>
          <w:szCs w:val="24"/>
        </w:rPr>
        <w:t xml:space="preserve"> </w:t>
      </w:r>
      <w:proofErr w:type="spellStart"/>
      <w:r w:rsidRPr="00611EC8">
        <w:rPr>
          <w:rFonts w:ascii="Times New Roman" w:eastAsia="Times New Roman" w:hAnsi="Times New Roman" w:cs="Times New Roman"/>
          <w:i/>
          <w:sz w:val="24"/>
          <w:szCs w:val="24"/>
        </w:rPr>
        <w:t>hàng</w:t>
      </w:r>
      <w:proofErr w:type="spellEnd"/>
      <w:r w:rsidRPr="00611EC8">
        <w:rPr>
          <w:rFonts w:ascii="Times New Roman" w:eastAsia="Times New Roman" w:hAnsi="Times New Roman" w:cs="Times New Roman"/>
          <w:i/>
          <w:sz w:val="24"/>
          <w:szCs w:val="24"/>
        </w:rPr>
        <w:t>/</w:t>
      </w:r>
      <w:proofErr w:type="spellStart"/>
      <w:r w:rsidRPr="00611EC8">
        <w:rPr>
          <w:rFonts w:ascii="Times New Roman" w:eastAsia="Times New Roman" w:hAnsi="Times New Roman" w:cs="Times New Roman"/>
          <w:i/>
          <w:sz w:val="24"/>
          <w:szCs w:val="24"/>
        </w:rPr>
        <w:t>sản</w:t>
      </w:r>
      <w:proofErr w:type="spellEnd"/>
      <w:r w:rsidRPr="00611EC8">
        <w:rPr>
          <w:rFonts w:ascii="Times New Roman" w:eastAsia="Times New Roman" w:hAnsi="Times New Roman" w:cs="Times New Roman"/>
          <w:i/>
          <w:sz w:val="24"/>
          <w:szCs w:val="24"/>
        </w:rPr>
        <w:t xml:space="preserve"> </w:t>
      </w:r>
      <w:proofErr w:type="spellStart"/>
      <w:r w:rsidRPr="00611EC8">
        <w:rPr>
          <w:rFonts w:ascii="Times New Roman" w:eastAsia="Times New Roman" w:hAnsi="Times New Roman" w:cs="Times New Roman"/>
          <w:i/>
          <w:sz w:val="24"/>
          <w:szCs w:val="24"/>
        </w:rPr>
        <w:t>phẩm</w:t>
      </w:r>
      <w:proofErr w:type="spellEnd"/>
      <w:r w:rsidRPr="00611EC8">
        <w:rPr>
          <w:rFonts w:ascii="Times New Roman" w:eastAsia="Times New Roman" w:hAnsi="Times New Roman" w:cs="Times New Roman"/>
          <w:i/>
          <w:sz w:val="24"/>
          <w:szCs w:val="24"/>
        </w:rPr>
        <w:t xml:space="preserve">, (3): </w:t>
      </w:r>
      <w:proofErr w:type="spellStart"/>
      <w:r w:rsidRPr="00611EC8">
        <w:rPr>
          <w:rFonts w:ascii="Times New Roman" w:eastAsia="Times New Roman" w:hAnsi="Times New Roman" w:cs="Times New Roman"/>
          <w:i/>
          <w:sz w:val="24"/>
          <w:szCs w:val="24"/>
        </w:rPr>
        <w:t>Tổng</w:t>
      </w:r>
      <w:proofErr w:type="spellEnd"/>
      <w:r w:rsidRPr="00611EC8">
        <w:rPr>
          <w:rFonts w:ascii="Times New Roman" w:eastAsia="Times New Roman" w:hAnsi="Times New Roman" w:cs="Times New Roman"/>
          <w:i/>
          <w:sz w:val="24"/>
          <w:szCs w:val="24"/>
        </w:rPr>
        <w:t xml:space="preserve"> chi </w:t>
      </w:r>
      <w:proofErr w:type="spellStart"/>
      <w:r w:rsidRPr="00611EC8">
        <w:rPr>
          <w:rFonts w:ascii="Times New Roman" w:eastAsia="Times New Roman" w:hAnsi="Times New Roman" w:cs="Times New Roman"/>
          <w:i/>
          <w:sz w:val="24"/>
          <w:szCs w:val="24"/>
        </w:rPr>
        <w:t>phí</w:t>
      </w:r>
      <w:proofErr w:type="spellEnd"/>
      <w:r w:rsidRPr="00611EC8">
        <w:rPr>
          <w:rFonts w:ascii="Times New Roman" w:eastAsia="Times New Roman" w:hAnsi="Times New Roman" w:cs="Times New Roman"/>
          <w:i/>
          <w:sz w:val="24"/>
          <w:szCs w:val="24"/>
        </w:rPr>
        <w:t xml:space="preserve"> </w:t>
      </w:r>
      <w:proofErr w:type="spellStart"/>
      <w:r w:rsidRPr="00611EC8">
        <w:rPr>
          <w:rFonts w:ascii="Times New Roman" w:eastAsia="Times New Roman" w:hAnsi="Times New Roman" w:cs="Times New Roman"/>
          <w:i/>
          <w:sz w:val="24"/>
          <w:szCs w:val="24"/>
        </w:rPr>
        <w:t>nhập</w:t>
      </w:r>
      <w:proofErr w:type="spellEnd"/>
      <w:r w:rsidRPr="00611EC8">
        <w:rPr>
          <w:rFonts w:ascii="Times New Roman" w:eastAsia="Times New Roman" w:hAnsi="Times New Roman" w:cs="Times New Roman"/>
          <w:i/>
          <w:sz w:val="24"/>
          <w:szCs w:val="24"/>
        </w:rPr>
        <w:t xml:space="preserve"> </w:t>
      </w:r>
      <w:proofErr w:type="spellStart"/>
      <w:r w:rsidRPr="00611EC8">
        <w:rPr>
          <w:rFonts w:ascii="Times New Roman" w:eastAsia="Times New Roman" w:hAnsi="Times New Roman" w:cs="Times New Roman"/>
          <w:i/>
          <w:sz w:val="24"/>
          <w:szCs w:val="24"/>
        </w:rPr>
        <w:t>hàng</w:t>
      </w:r>
      <w:proofErr w:type="spellEnd"/>
    </w:p>
    <w:p w14:paraId="1070684E" w14:textId="629F3039" w:rsidR="00AC54F6" w:rsidRPr="00127ECF" w:rsidRDefault="009E7086" w:rsidP="00611EC8">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42" w:name="_heading=h.upglbi" w:colFirst="0" w:colLast="0"/>
      <w:bookmarkEnd w:id="142"/>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6.4: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chi </w:t>
      </w:r>
      <w:proofErr w:type="spellStart"/>
      <w:r w:rsidRPr="00127ECF">
        <w:rPr>
          <w:rFonts w:ascii="Times New Roman" w:eastAsia="Times New Roman" w:hAnsi="Times New Roman" w:cs="Times New Roman"/>
          <w:b/>
          <w:i/>
          <w:color w:val="000000"/>
          <w:sz w:val="28"/>
          <w:szCs w:val="28"/>
        </w:rPr>
        <w:t>phí</w:t>
      </w:r>
      <w:proofErr w:type="spellEnd"/>
      <w:r w:rsidRPr="00127ECF">
        <w:rPr>
          <w:rFonts w:ascii="Times New Roman" w:eastAsia="Times New Roman" w:hAnsi="Times New Roman" w:cs="Times New Roman"/>
          <w:b/>
          <w:i/>
          <w:color w:val="000000"/>
          <w:sz w:val="28"/>
          <w:szCs w:val="28"/>
        </w:rPr>
        <w:t xml:space="preserve"> mua </w:t>
      </w:r>
      <w:proofErr w:type="spellStart"/>
      <w:r w:rsidRPr="00127ECF">
        <w:rPr>
          <w:rFonts w:ascii="Times New Roman" w:eastAsia="Times New Roman" w:hAnsi="Times New Roman" w:cs="Times New Roman"/>
          <w:b/>
          <w:i/>
          <w:color w:val="000000"/>
          <w:sz w:val="28"/>
          <w:szCs w:val="28"/>
        </w:rPr>
        <w:t>hàng</w:t>
      </w:r>
      <w:proofErr w:type="spellEnd"/>
      <w:r w:rsidRPr="00127ECF">
        <w:rPr>
          <w:rFonts w:ascii="Times New Roman" w:eastAsia="Times New Roman" w:hAnsi="Times New Roman" w:cs="Times New Roman"/>
          <w:b/>
          <w:i/>
          <w:color w:val="000000"/>
          <w:sz w:val="28"/>
          <w:szCs w:val="28"/>
        </w:rPr>
        <w:t xml:space="preserve">/nguyên </w:t>
      </w:r>
      <w:proofErr w:type="spellStart"/>
      <w:r w:rsidRPr="00127ECF">
        <w:rPr>
          <w:rFonts w:ascii="Times New Roman" w:eastAsia="Times New Roman" w:hAnsi="Times New Roman" w:cs="Times New Roman"/>
          <w:b/>
          <w:i/>
          <w:color w:val="000000"/>
          <w:sz w:val="28"/>
          <w:szCs w:val="28"/>
        </w:rPr>
        <w:t>vật</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liệu</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hàng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tháng</w:t>
      </w:r>
      <w:proofErr w:type="spellEnd"/>
    </w:p>
    <w:p w14:paraId="0E9B5E0C" w14:textId="25D49066" w:rsidR="00AC54F6" w:rsidRPr="00127ECF" w:rsidRDefault="00AC54F6" w:rsidP="00127ECF">
      <w:pPr>
        <w:spacing w:after="0" w:line="360" w:lineRule="auto"/>
        <w:jc w:val="both"/>
        <w:rPr>
          <w:rFonts w:ascii="Times New Roman" w:eastAsia="Times New Roman" w:hAnsi="Times New Roman" w:cs="Times New Roman"/>
          <w:sz w:val="28"/>
          <w:szCs w:val="28"/>
        </w:rPr>
        <w:sectPr w:rsidR="00AC54F6" w:rsidRPr="00127ECF" w:rsidSect="00DD5358">
          <w:footerReference w:type="default" r:id="rId79"/>
          <w:pgSz w:w="15840" w:h="12240" w:orient="landscape"/>
          <w:pgMar w:top="1985" w:right="1985" w:bottom="1134" w:left="1701" w:header="709" w:footer="709" w:gutter="0"/>
          <w:cols w:space="720"/>
          <w:docGrid w:linePitch="286"/>
        </w:sectPr>
      </w:pPr>
      <w:proofErr w:type="spellStart"/>
      <w:r w:rsidRPr="00127ECF">
        <w:rPr>
          <w:rFonts w:ascii="Times New Roman" w:eastAsia="Times New Roman" w:hAnsi="Times New Roman" w:cs="Times New Roman"/>
          <w:b/>
          <w:color w:val="000000"/>
          <w:sz w:val="28"/>
          <w:szCs w:val="28"/>
        </w:rPr>
        <w:t>Kết</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luận</w:t>
      </w:r>
      <w:proofErr w:type="spellEnd"/>
      <w:r w:rsidRPr="00127ECF">
        <w:rPr>
          <w:rFonts w:ascii="Times New Roman" w:eastAsia="Times New Roman" w:hAnsi="Times New Roman" w:cs="Times New Roman"/>
          <w:color w:val="000000"/>
          <w:sz w:val="28"/>
          <w:szCs w:val="28"/>
        </w:rPr>
        <w:t>:</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color w:val="000000"/>
          <w:sz w:val="28"/>
          <w:szCs w:val="28"/>
        </w:rPr>
        <w:t>Từ</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bảng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kế</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hoạch</w:t>
      </w:r>
      <w:proofErr w:type="spellEnd"/>
      <w:r w:rsidRPr="00127ECF">
        <w:rPr>
          <w:rFonts w:ascii="Times New Roman" w:eastAsia="Times New Roman" w:hAnsi="Times New Roman" w:cs="Times New Roman"/>
          <w:color w:val="000000"/>
          <w:sz w:val="28"/>
          <w:szCs w:val="28"/>
        </w:rPr>
        <w:t xml:space="preserve"> chi </w:t>
      </w:r>
      <w:proofErr w:type="spellStart"/>
      <w:r w:rsidRPr="00127ECF">
        <w:rPr>
          <w:rFonts w:ascii="Times New Roman" w:eastAsia="Times New Roman" w:hAnsi="Times New Roman" w:cs="Times New Roman"/>
          <w:color w:val="000000"/>
          <w:sz w:val="28"/>
          <w:szCs w:val="28"/>
        </w:rPr>
        <w:t>phí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mỗi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ta </w:t>
      </w:r>
      <w:proofErr w:type="spellStart"/>
      <w:r w:rsidRPr="00127ECF">
        <w:rPr>
          <w:rFonts w:ascii="Times New Roman" w:eastAsia="Times New Roman" w:hAnsi="Times New Roman" w:cs="Times New Roman"/>
          <w:color w:val="000000"/>
          <w:sz w:val="28"/>
          <w:szCs w:val="28"/>
        </w:rPr>
        <w:t>thấy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9</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tựu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bạn</w:t>
      </w:r>
      <w:proofErr w:type="spellEnd"/>
      <w:r w:rsidRPr="00127ECF">
        <w:rPr>
          <w:rFonts w:ascii="Times New Roman" w:eastAsia="Times New Roman" w:hAnsi="Times New Roman" w:cs="Times New Roman"/>
          <w:sz w:val="28"/>
          <w:szCs w:val="28"/>
        </w:rPr>
        <w:t xml:space="preserve"> sinh viên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đóng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góp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một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lớn</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nên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9 </w:t>
      </w:r>
      <w:proofErr w:type="spellStart"/>
      <w:r w:rsidRPr="00127ECF">
        <w:rPr>
          <w:rFonts w:ascii="Times New Roman" w:eastAsia="Times New Roman" w:hAnsi="Times New Roman" w:cs="Times New Roman"/>
          <w:sz w:val="28"/>
          <w:szCs w:val="28"/>
        </w:rPr>
        <w:t>đứng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Còn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11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mở</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chưa lâu nên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chưa cao. </w:t>
      </w:r>
    </w:p>
    <w:p w14:paraId="2A039F10" w14:textId="77777777" w:rsidR="00DD5358" w:rsidRDefault="00DD5358" w:rsidP="00127ECF">
      <w:pPr>
        <w:pStyle w:val="u3"/>
        <w:spacing w:before="0" w:line="360" w:lineRule="auto"/>
        <w:rPr>
          <w:rFonts w:ascii="Times New Roman" w:eastAsia="Times New Roman" w:hAnsi="Times New Roman" w:cs="Times New Roman"/>
          <w:b/>
          <w:color w:val="FF0000"/>
          <w:sz w:val="28"/>
          <w:szCs w:val="28"/>
        </w:rPr>
        <w:sectPr w:rsidR="00DD5358" w:rsidSect="00EC0C46">
          <w:footerReference w:type="default" r:id="rId80"/>
          <w:pgSz w:w="12240" w:h="15840"/>
          <w:pgMar w:top="1985" w:right="1134" w:bottom="1701" w:left="1985" w:header="709" w:footer="709" w:gutter="0"/>
          <w:cols w:space="720"/>
        </w:sectPr>
      </w:pPr>
    </w:p>
    <w:p w14:paraId="5D8B839B" w14:textId="77777777" w:rsidR="00DF21F4" w:rsidRPr="00127ECF" w:rsidRDefault="009E7086" w:rsidP="00127ECF">
      <w:pPr>
        <w:pStyle w:val="u3"/>
        <w:spacing w:before="0" w:line="360" w:lineRule="auto"/>
        <w:rPr>
          <w:rFonts w:ascii="Times New Roman" w:eastAsia="Times New Roman" w:hAnsi="Times New Roman" w:cs="Times New Roman"/>
          <w:b/>
          <w:color w:val="FF0000"/>
          <w:sz w:val="28"/>
          <w:szCs w:val="28"/>
        </w:rPr>
      </w:pPr>
      <w:bookmarkStart w:id="143" w:name="_Toc117864794"/>
      <w:r w:rsidRPr="00127ECF">
        <w:rPr>
          <w:rFonts w:ascii="Times New Roman" w:eastAsia="Times New Roman" w:hAnsi="Times New Roman" w:cs="Times New Roman"/>
          <w:b/>
          <w:color w:val="FF0000"/>
          <w:sz w:val="28"/>
          <w:szCs w:val="28"/>
        </w:rPr>
        <w:t xml:space="preserve">6.3.2   Chi </w:t>
      </w:r>
      <w:proofErr w:type="spellStart"/>
      <w:r w:rsidRPr="00127ECF">
        <w:rPr>
          <w:rFonts w:ascii="Times New Roman" w:eastAsia="Times New Roman" w:hAnsi="Times New Roman" w:cs="Times New Roman"/>
          <w:b/>
          <w:color w:val="FF0000"/>
          <w:sz w:val="28"/>
          <w:szCs w:val="28"/>
        </w:rPr>
        <w:t>phí</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biến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đổi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hàng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tháng</w:t>
      </w:r>
      <w:bookmarkEnd w:id="143"/>
      <w:proofErr w:type="spellEnd"/>
    </w:p>
    <w:p w14:paraId="4C44C812" w14:textId="77777777" w:rsidR="00DF21F4" w:rsidRPr="00127ECF" w:rsidRDefault="009E7086" w:rsidP="00127ECF">
      <w:pPr>
        <w:keepNext/>
        <w:tabs>
          <w:tab w:val="left" w:pos="1800"/>
        </w:tabs>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78348F17" wp14:editId="13626F60">
            <wp:extent cx="5791835" cy="3606800"/>
            <wp:effectExtent l="0" t="0" r="0" b="0"/>
            <wp:docPr id="40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srcRect/>
                    <a:stretch>
                      <a:fillRect/>
                    </a:stretch>
                  </pic:blipFill>
                  <pic:spPr>
                    <a:xfrm>
                      <a:off x="0" y="0"/>
                      <a:ext cx="5791835" cy="3606800"/>
                    </a:xfrm>
                    <a:prstGeom prst="rect">
                      <a:avLst/>
                    </a:prstGeom>
                    <a:ln/>
                  </pic:spPr>
                </pic:pic>
              </a:graphicData>
            </a:graphic>
          </wp:inline>
        </w:drawing>
      </w:r>
    </w:p>
    <w:p w14:paraId="05BC3090"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44" w:name="_heading=h.1tuee74" w:colFirst="0" w:colLast="0"/>
      <w:bookmarkEnd w:id="144"/>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6.5: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chi </w:t>
      </w:r>
      <w:proofErr w:type="spellStart"/>
      <w:r w:rsidRPr="00127ECF">
        <w:rPr>
          <w:rFonts w:ascii="Times New Roman" w:eastAsia="Times New Roman" w:hAnsi="Times New Roman" w:cs="Times New Roman"/>
          <w:b/>
          <w:i/>
          <w:color w:val="000000"/>
          <w:sz w:val="28"/>
          <w:szCs w:val="28"/>
        </w:rPr>
        <w:t>phí</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biến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đổi</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hàng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tháng</w:t>
      </w:r>
      <w:proofErr w:type="spellEnd"/>
    </w:p>
    <w:p w14:paraId="1F9FA582"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biến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cấu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phát</w:t>
      </w:r>
      <w:proofErr w:type="spellEnd"/>
      <w:r w:rsidRPr="00127ECF">
        <w:rPr>
          <w:rFonts w:ascii="Times New Roman" w:eastAsia="Times New Roman" w:hAnsi="Times New Roman" w:cs="Times New Roman"/>
          <w:sz w:val="28"/>
          <w:szCs w:val="28"/>
        </w:rPr>
        <w:t xml:space="preserve"> sinh, thương doanh thu cho nhân viên theo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thuê </w:t>
      </w:r>
      <w:proofErr w:type="spellStart"/>
      <w:r w:rsidRPr="00127ECF">
        <w:rPr>
          <w:rFonts w:ascii="Times New Roman" w:eastAsia="Times New Roman" w:hAnsi="Times New Roman" w:cs="Times New Roman"/>
          <w:sz w:val="28"/>
          <w:szCs w:val="28"/>
        </w:rPr>
        <w:t>shipper</w:t>
      </w:r>
      <w:proofErr w:type="spellEnd"/>
      <w:r w:rsidRPr="00127ECF">
        <w:rPr>
          <w:rFonts w:ascii="Times New Roman" w:eastAsia="Times New Roman" w:hAnsi="Times New Roman" w:cs="Times New Roman"/>
          <w:sz w:val="28"/>
          <w:szCs w:val="28"/>
        </w:rPr>
        <w:t xml:space="preserve"> giao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xúc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
    <w:p w14:paraId="4A9D319C" w14:textId="77777777" w:rsidR="00DF21F4" w:rsidRPr="00127ECF" w:rsidRDefault="009E7086" w:rsidP="00127ECF">
      <w:pPr>
        <w:spacing w:after="0" w:line="360" w:lineRule="auto"/>
        <w:rPr>
          <w:rFonts w:ascii="Times New Roman" w:eastAsia="Times New Roman" w:hAnsi="Times New Roman" w:cs="Times New Roman"/>
          <w:sz w:val="28"/>
          <w:szCs w:val="28"/>
        </w:rPr>
        <w:sectPr w:rsidR="00DF21F4" w:rsidRPr="00127ECF" w:rsidSect="00DD5358">
          <w:type w:val="continuous"/>
          <w:pgSz w:w="12240" w:h="15840"/>
          <w:pgMar w:top="1985" w:right="1134" w:bottom="1701" w:left="1985" w:header="709" w:footer="709" w:gutter="0"/>
          <w:cols w:space="720"/>
        </w:sectPr>
      </w:pPr>
      <w:r w:rsidRPr="00127ECF">
        <w:rPr>
          <w:rFonts w:ascii="Times New Roman" w:hAnsi="Times New Roman" w:cs="Times New Roman"/>
          <w:sz w:val="28"/>
          <w:szCs w:val="28"/>
        </w:rPr>
        <w:br w:type="page"/>
      </w:r>
    </w:p>
    <w:p w14:paraId="0B850F28" w14:textId="77777777" w:rsidR="00DF21F4" w:rsidRPr="00127ECF" w:rsidRDefault="009E7086" w:rsidP="00127ECF">
      <w:pPr>
        <w:pStyle w:val="u1"/>
        <w:spacing w:before="0" w:after="0" w:line="360" w:lineRule="auto"/>
        <w:jc w:val="center"/>
        <w:rPr>
          <w:rFonts w:ascii="Times New Roman" w:eastAsia="Times New Roman" w:hAnsi="Times New Roman" w:cs="Times New Roman"/>
          <w:b/>
          <w:color w:val="FF0000"/>
          <w:sz w:val="28"/>
          <w:szCs w:val="28"/>
        </w:rPr>
      </w:pPr>
      <w:bookmarkStart w:id="145" w:name="_Toc117864795"/>
      <w:r w:rsidRPr="00127ECF">
        <w:rPr>
          <w:rFonts w:ascii="Times New Roman" w:eastAsia="Times New Roman" w:hAnsi="Times New Roman" w:cs="Times New Roman"/>
          <w:b/>
          <w:color w:val="FF0000"/>
          <w:sz w:val="28"/>
          <w:szCs w:val="28"/>
        </w:rPr>
        <w:lastRenderedPageBreak/>
        <w:t>CHƯƠNG VII: KẾ HOẠCH TÀI CHÍNH DOANH NGHIỆP</w:t>
      </w:r>
      <w:bookmarkEnd w:id="145"/>
    </w:p>
    <w:p w14:paraId="0AA33113" w14:textId="78032F9B" w:rsidR="00DF21F4" w:rsidRDefault="009E7086" w:rsidP="00127ECF">
      <w:pPr>
        <w:pStyle w:val="u2"/>
        <w:spacing w:before="0" w:line="360" w:lineRule="auto"/>
        <w:rPr>
          <w:rFonts w:ascii="Times New Roman" w:eastAsia="Times New Roman" w:hAnsi="Times New Roman" w:cs="Times New Roman"/>
          <w:b/>
          <w:color w:val="FF0000"/>
          <w:sz w:val="28"/>
          <w:szCs w:val="28"/>
        </w:rPr>
      </w:pPr>
      <w:bookmarkStart w:id="146" w:name="_Toc117864796"/>
      <w:r w:rsidRPr="00127ECF">
        <w:rPr>
          <w:rFonts w:ascii="Times New Roman" w:eastAsia="Times New Roman" w:hAnsi="Times New Roman" w:cs="Times New Roman"/>
          <w:b/>
          <w:color w:val="FF0000"/>
          <w:sz w:val="28"/>
          <w:szCs w:val="28"/>
        </w:rPr>
        <w:t xml:space="preserve">7.1   </w:t>
      </w:r>
      <w:proofErr w:type="spellStart"/>
      <w:r w:rsidRPr="00127ECF">
        <w:rPr>
          <w:rFonts w:ascii="Times New Roman" w:eastAsia="Times New Roman" w:hAnsi="Times New Roman" w:cs="Times New Roman"/>
          <w:b/>
          <w:color w:val="FF0000"/>
          <w:sz w:val="28"/>
          <w:szCs w:val="28"/>
        </w:rPr>
        <w:t>Kế</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hoạch</w:t>
      </w:r>
      <w:proofErr w:type="spellEnd"/>
      <w:r w:rsidRPr="00127ECF">
        <w:rPr>
          <w:rFonts w:ascii="Times New Roman" w:eastAsia="Times New Roman" w:hAnsi="Times New Roman" w:cs="Times New Roman"/>
          <w:b/>
          <w:color w:val="FF0000"/>
          <w:sz w:val="28"/>
          <w:szCs w:val="28"/>
        </w:rPr>
        <w:t xml:space="preserve"> doanh thu</w:t>
      </w:r>
      <w:bookmarkEnd w:id="146"/>
    </w:p>
    <w:p w14:paraId="06055ACC" w14:textId="2D46506F" w:rsidR="00547394" w:rsidRPr="00547394" w:rsidRDefault="00547394" w:rsidP="00547394">
      <w:pPr>
        <w:spacing w:after="0" w:line="360" w:lineRule="auto"/>
        <w:jc w:val="right"/>
        <w:rPr>
          <w:rFonts w:ascii="Times New Roman" w:hAnsi="Times New Roman" w:cs="Times New Roman"/>
          <w:b/>
          <w:color w:val="FF0000"/>
          <w:sz w:val="28"/>
          <w:szCs w:val="28"/>
          <w:lang w:val="en-US"/>
        </w:rPr>
      </w:pPr>
      <w:r>
        <w:rPr>
          <w:noProof/>
          <w:lang w:val="en-US"/>
        </w:rPr>
        <w:drawing>
          <wp:anchor distT="0" distB="0" distL="114300" distR="114300" simplePos="0" relativeHeight="251663360" behindDoc="0" locked="0" layoutInCell="1" allowOverlap="1" wp14:anchorId="32899EC8" wp14:editId="17465C23">
            <wp:simplePos x="0" y="0"/>
            <wp:positionH relativeFrom="margin">
              <wp:align>left</wp:align>
            </wp:positionH>
            <wp:positionV relativeFrom="paragraph">
              <wp:posOffset>247015</wp:posOffset>
            </wp:positionV>
            <wp:extent cx="7717790" cy="44767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717790" cy="4476750"/>
                    </a:xfrm>
                    <a:prstGeom prst="rect">
                      <a:avLst/>
                    </a:prstGeom>
                  </pic:spPr>
                </pic:pic>
              </a:graphicData>
            </a:graphic>
            <wp14:sizeRelV relativeFrom="margin">
              <wp14:pctHeight>0</wp14:pctHeight>
            </wp14:sizeRelV>
          </wp:anchor>
        </w:drawing>
      </w:r>
      <w:proofErr w:type="spellStart"/>
      <w:r w:rsidRPr="00547394">
        <w:rPr>
          <w:rFonts w:ascii="Times New Roman" w:eastAsia="Times New Roman" w:hAnsi="Times New Roman" w:cs="Times New Roman"/>
          <w:b/>
          <w:color w:val="FF0000"/>
          <w:sz w:val="28"/>
          <w:szCs w:val="28"/>
          <w:lang w:val="en-US"/>
        </w:rPr>
        <w:t>Đơn</w:t>
      </w:r>
      <w:proofErr w:type="spellEnd"/>
      <w:r w:rsidRPr="00547394">
        <w:rPr>
          <w:rFonts w:ascii="Times New Roman" w:eastAsia="Times New Roman" w:hAnsi="Times New Roman" w:cs="Times New Roman"/>
          <w:b/>
          <w:color w:val="FF0000"/>
          <w:sz w:val="28"/>
          <w:szCs w:val="28"/>
          <w:lang w:val="en-US"/>
        </w:rPr>
        <w:t xml:space="preserve"> </w:t>
      </w:r>
      <w:proofErr w:type="spellStart"/>
      <w:r w:rsidRPr="00547394">
        <w:rPr>
          <w:rFonts w:ascii="Times New Roman" w:eastAsia="Times New Roman" w:hAnsi="Times New Roman" w:cs="Times New Roman"/>
          <w:b/>
          <w:color w:val="FF0000"/>
          <w:sz w:val="28"/>
          <w:szCs w:val="28"/>
          <w:lang w:val="en-US"/>
        </w:rPr>
        <w:t>vị</w:t>
      </w:r>
      <w:proofErr w:type="spellEnd"/>
      <w:r w:rsidRPr="00547394">
        <w:rPr>
          <w:rFonts w:ascii="Times New Roman" w:hAnsi="Times New Roman" w:cs="Times New Roman"/>
          <w:b/>
          <w:color w:val="FF0000"/>
          <w:sz w:val="28"/>
          <w:szCs w:val="28"/>
          <w:lang w:val="en-US"/>
        </w:rPr>
        <w:t>: VNĐ</w:t>
      </w:r>
    </w:p>
    <w:p w14:paraId="14C962D2" w14:textId="0C45E4CA" w:rsidR="00547394" w:rsidRPr="00547394" w:rsidRDefault="00547394" w:rsidP="00547394"/>
    <w:p w14:paraId="319E5A94" w14:textId="6E517DBE" w:rsidR="00DF21F4" w:rsidRPr="00127ECF" w:rsidRDefault="00547394" w:rsidP="00127ECF">
      <w:pPr>
        <w:spacing w:after="0" w:line="360" w:lineRule="auto"/>
        <w:rPr>
          <w:rFonts w:ascii="Times New Roman" w:eastAsia="Times New Roman" w:hAnsi="Times New Roman" w:cs="Times New Roman"/>
          <w:sz w:val="28"/>
          <w:szCs w:val="28"/>
        </w:rPr>
      </w:pPr>
      <w:r>
        <w:rPr>
          <w:noProof/>
          <w:lang w:val="en-US"/>
        </w:rPr>
        <w:lastRenderedPageBreak/>
        <w:drawing>
          <wp:inline distT="0" distB="0" distL="0" distR="0" wp14:anchorId="4751DE7B" wp14:editId="585595CD">
            <wp:extent cx="7717790" cy="4898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717790" cy="4898390"/>
                    </a:xfrm>
                    <a:prstGeom prst="rect">
                      <a:avLst/>
                    </a:prstGeom>
                  </pic:spPr>
                </pic:pic>
              </a:graphicData>
            </a:graphic>
          </wp:inline>
        </w:drawing>
      </w:r>
    </w:p>
    <w:p w14:paraId="2305ADD8" w14:textId="6660C2BF" w:rsidR="00EC0C46" w:rsidRPr="00127ECF" w:rsidRDefault="00EC0C46" w:rsidP="00127ECF">
      <w:pPr>
        <w:spacing w:after="0" w:line="360" w:lineRule="auto"/>
        <w:rPr>
          <w:rFonts w:ascii="Times New Roman" w:eastAsia="Times New Roman" w:hAnsi="Times New Roman" w:cs="Times New Roman"/>
          <w:sz w:val="28"/>
          <w:szCs w:val="28"/>
          <w:lang w:val="en-US"/>
        </w:rPr>
      </w:pPr>
    </w:p>
    <w:p w14:paraId="2BEAF549" w14:textId="291BFB18" w:rsidR="00EC0C46" w:rsidRPr="00127ECF" w:rsidRDefault="00EC0C46" w:rsidP="00127ECF">
      <w:pPr>
        <w:spacing w:after="0" w:line="360" w:lineRule="auto"/>
        <w:rPr>
          <w:rFonts w:ascii="Times New Roman" w:eastAsia="Times New Roman" w:hAnsi="Times New Roman" w:cs="Times New Roman"/>
          <w:sz w:val="28"/>
          <w:szCs w:val="28"/>
          <w:lang w:val="en-US"/>
        </w:rPr>
      </w:pPr>
    </w:p>
    <w:p w14:paraId="6FD0C5BD" w14:textId="23C0072A" w:rsidR="00DF21F4" w:rsidRPr="00127ECF" w:rsidRDefault="00547394" w:rsidP="00127ECF">
      <w:pPr>
        <w:spacing w:after="0" w:line="360" w:lineRule="auto"/>
        <w:rPr>
          <w:rFonts w:ascii="Times New Roman" w:eastAsia="Times New Roman" w:hAnsi="Times New Roman" w:cs="Times New Roman"/>
          <w:sz w:val="28"/>
          <w:szCs w:val="28"/>
        </w:rPr>
      </w:pPr>
      <w:r>
        <w:rPr>
          <w:noProof/>
          <w:lang w:val="en-US"/>
        </w:rPr>
        <w:lastRenderedPageBreak/>
        <w:drawing>
          <wp:inline distT="0" distB="0" distL="0" distR="0" wp14:anchorId="18DF9341" wp14:editId="5E893D0B">
            <wp:extent cx="7717790" cy="18846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717790" cy="1884680"/>
                    </a:xfrm>
                    <a:prstGeom prst="rect">
                      <a:avLst/>
                    </a:prstGeom>
                  </pic:spPr>
                </pic:pic>
              </a:graphicData>
            </a:graphic>
          </wp:inline>
        </w:drawing>
      </w:r>
    </w:p>
    <w:p w14:paraId="2243AA2D"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b/>
          <w:sz w:val="28"/>
          <w:szCs w:val="28"/>
        </w:rPr>
        <w:t xml:space="preserve">Ghi </w:t>
      </w:r>
      <w:proofErr w:type="spellStart"/>
      <w:r w:rsidRPr="00127ECF">
        <w:rPr>
          <w:rFonts w:ascii="Times New Roman" w:eastAsia="Times New Roman" w:hAnsi="Times New Roman" w:cs="Times New Roman"/>
          <w:b/>
          <w:sz w:val="28"/>
          <w:szCs w:val="28"/>
        </w:rPr>
        <w:t>chú</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cột</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hình</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thức</w:t>
      </w:r>
      <w:proofErr w:type="spellEnd"/>
      <w:r w:rsidRPr="00127ECF">
        <w:rPr>
          <w:rFonts w:ascii="Times New Roman" w:eastAsia="Times New Roman" w:hAnsi="Times New Roman" w:cs="Times New Roman"/>
          <w:b/>
          <w:sz w:val="28"/>
          <w:szCs w:val="28"/>
        </w:rPr>
        <w:t xml:space="preserve"> kinh doanh</w:t>
      </w:r>
      <w:r w:rsidRPr="00127ECF">
        <w:rPr>
          <w:rFonts w:ascii="Times New Roman" w:eastAsia="Times New Roman" w:hAnsi="Times New Roman" w:cs="Times New Roman"/>
          <w:sz w:val="28"/>
          <w:szCs w:val="28"/>
        </w:rPr>
        <w:t xml:space="preserve">: (1):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(2):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(3): Doanh thu</w:t>
      </w:r>
    </w:p>
    <w:p w14:paraId="18E43F24"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47" w:name="_heading=h.184mhaj" w:colFirst="0" w:colLast="0"/>
      <w:bookmarkEnd w:id="147"/>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7. 1: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kế</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hoạch</w:t>
      </w:r>
      <w:proofErr w:type="spellEnd"/>
      <w:r w:rsidRPr="00127ECF">
        <w:rPr>
          <w:rFonts w:ascii="Times New Roman" w:eastAsia="Times New Roman" w:hAnsi="Times New Roman" w:cs="Times New Roman"/>
          <w:b/>
          <w:i/>
          <w:color w:val="000000"/>
          <w:sz w:val="28"/>
          <w:szCs w:val="28"/>
        </w:rPr>
        <w:t xml:space="preserve"> doanh thu </w:t>
      </w:r>
      <w:proofErr w:type="spellStart"/>
      <w:r w:rsidRPr="00127ECF">
        <w:rPr>
          <w:rFonts w:ascii="Times New Roman" w:eastAsia="Times New Roman" w:hAnsi="Times New Roman" w:cs="Times New Roman"/>
          <w:b/>
          <w:i/>
          <w:color w:val="000000"/>
          <w:sz w:val="28"/>
          <w:szCs w:val="28"/>
        </w:rPr>
        <w:t>từng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sản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phẩm</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mỗi</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tháng</w:t>
      </w:r>
      <w:proofErr w:type="spellEnd"/>
    </w:p>
    <w:p w14:paraId="075703CD" w14:textId="77777777" w:rsidR="00DF21F4" w:rsidRPr="00127ECF" w:rsidRDefault="00DF21F4" w:rsidP="00127ECF">
      <w:pPr>
        <w:pBdr>
          <w:top w:val="nil"/>
          <w:left w:val="nil"/>
          <w:bottom w:val="nil"/>
          <w:right w:val="nil"/>
          <w:between w:val="nil"/>
        </w:pBdr>
        <w:spacing w:after="0" w:line="360" w:lineRule="auto"/>
        <w:jc w:val="center"/>
        <w:rPr>
          <w:rFonts w:ascii="Times New Roman" w:eastAsia="Times New Roman" w:hAnsi="Times New Roman" w:cs="Times New Roman"/>
          <w:b/>
          <w:i/>
          <w:sz w:val="28"/>
          <w:szCs w:val="28"/>
        </w:rPr>
      </w:pPr>
      <w:bookmarkStart w:id="148" w:name="_heading=h.w8q834ubmh73" w:colFirst="0" w:colLast="0"/>
      <w:bookmarkEnd w:id="148"/>
    </w:p>
    <w:p w14:paraId="30397A09" w14:textId="77777777" w:rsidR="00DF21F4" w:rsidRPr="00127ECF" w:rsidRDefault="009E7086" w:rsidP="00127ECF">
      <w:pPr>
        <w:spacing w:after="0" w:line="360" w:lineRule="auto"/>
        <w:jc w:val="both"/>
        <w:rPr>
          <w:rFonts w:ascii="Times New Roman" w:eastAsia="Times New Roman" w:hAnsi="Times New Roman" w:cs="Times New Roman"/>
          <w:b/>
          <w:sz w:val="28"/>
          <w:szCs w:val="28"/>
        </w:rPr>
      </w:pPr>
      <w:proofErr w:type="spellStart"/>
      <w:r w:rsidRPr="00127ECF">
        <w:rPr>
          <w:rFonts w:ascii="Times New Roman" w:eastAsia="Times New Roman" w:hAnsi="Times New Roman" w:cs="Times New Roman"/>
          <w:b/>
          <w:color w:val="000000"/>
          <w:sz w:val="28"/>
          <w:szCs w:val="28"/>
        </w:rPr>
        <w:t>Kết</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luận</w:t>
      </w:r>
      <w:proofErr w:type="spellEnd"/>
      <w:r w:rsidRPr="00127ECF">
        <w:rPr>
          <w:rFonts w:ascii="Times New Roman" w:eastAsia="Times New Roman" w:hAnsi="Times New Roman" w:cs="Times New Roman"/>
          <w:b/>
          <w:color w:val="000000"/>
          <w:sz w:val="28"/>
          <w:szCs w:val="28"/>
        </w:rPr>
        <w:t>: </w:t>
      </w:r>
    </w:p>
    <w:p w14:paraId="280B6557" w14:textId="380BE042" w:rsidR="00DF21F4" w:rsidRPr="00127ECF" w:rsidRDefault="009E7086" w:rsidP="00547394">
      <w:pPr>
        <w:spacing w:after="0" w:line="360" w:lineRule="auto"/>
        <w:ind w:left="360"/>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Từ</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bảng</w:t>
      </w:r>
      <w:proofErr w:type="spellEnd"/>
      <w:r w:rsidRPr="00127ECF">
        <w:rPr>
          <w:rFonts w:ascii="Times New Roman" w:eastAsia="Times New Roman" w:hAnsi="Times New Roman" w:cs="Times New Roman"/>
          <w:color w:val="000000"/>
          <w:sz w:val="28"/>
          <w:szCs w:val="28"/>
        </w:rPr>
        <w:t xml:space="preserve"> doanh thu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sz w:val="28"/>
          <w:szCs w:val="28"/>
        </w:rPr>
        <w:t xml:space="preserve"> ta</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nhận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rằng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 xml:space="preserve">9,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10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color w:val="000000"/>
          <w:sz w:val="28"/>
          <w:szCs w:val="28"/>
        </w:rPr>
        <w:t xml:space="preserve"> 2 </w:t>
      </w:r>
      <w:proofErr w:type="spellStart"/>
      <w:r w:rsidRPr="00127ECF">
        <w:rPr>
          <w:rFonts w:ascii="Times New Roman" w:eastAsia="Times New Roman" w:hAnsi="Times New Roman" w:cs="Times New Roman"/>
          <w:color w:val="000000"/>
          <w:sz w:val="28"/>
          <w:szCs w:val="28"/>
        </w:rPr>
        <w:t>th</w:t>
      </w:r>
      <w:r w:rsidRPr="00127ECF">
        <w:rPr>
          <w:rFonts w:ascii="Times New Roman" w:eastAsia="Times New Roman" w:hAnsi="Times New Roman" w:cs="Times New Roman"/>
          <w:sz w:val="28"/>
          <w:szCs w:val="28"/>
        </w:rPr>
        <w:t>áng</w:t>
      </w:r>
      <w:proofErr w:type="spellEnd"/>
      <w:r w:rsidRPr="00127ECF">
        <w:rPr>
          <w:rFonts w:ascii="Times New Roman" w:eastAsia="Times New Roman" w:hAnsi="Times New Roman" w:cs="Times New Roman"/>
          <w:color w:val="000000"/>
          <w:sz w:val="28"/>
          <w:szCs w:val="28"/>
        </w:rPr>
        <w:t xml:space="preserve"> doanh thu cao </w:t>
      </w:r>
      <w:proofErr w:type="spellStart"/>
      <w:r w:rsidRPr="00127ECF">
        <w:rPr>
          <w:rFonts w:ascii="Times New Roman" w:eastAsia="Times New Roman" w:hAnsi="Times New Roman" w:cs="Times New Roman"/>
          <w:color w:val="000000"/>
          <w:sz w:val="28"/>
          <w:szCs w:val="28"/>
        </w:rPr>
        <w:t>nhất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lần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lượt</w:t>
      </w:r>
      <w:proofErr w:type="spellEnd"/>
      <w:r w:rsidRPr="00127ECF">
        <w:rPr>
          <w:rFonts w:ascii="Times New Roman" w:eastAsia="Times New Roman" w:hAnsi="Times New Roman" w:cs="Times New Roman"/>
          <w:color w:val="000000"/>
          <w:sz w:val="28"/>
          <w:szCs w:val="28"/>
        </w:rPr>
        <w:t xml:space="preserve"> </w:t>
      </w:r>
      <w:r w:rsidR="00547394" w:rsidRPr="00547394">
        <w:rPr>
          <w:rFonts w:ascii="Times New Roman" w:hAnsi="Times New Roman" w:cs="Times New Roman"/>
          <w:sz w:val="28"/>
          <w:szCs w:val="28"/>
        </w:rPr>
        <w:t>246.230.000</w:t>
      </w:r>
      <w:r w:rsidR="00376C98">
        <w:rPr>
          <w:rFonts w:ascii="Times New Roman" w:hAnsi="Times New Roman" w:cs="Times New Roman"/>
          <w:sz w:val="28"/>
          <w:szCs w:val="28"/>
          <w:lang w:val="en-US"/>
        </w:rPr>
        <w:t xml:space="preserve"> </w:t>
      </w:r>
      <w:r w:rsidRPr="00547394">
        <w:rPr>
          <w:rFonts w:ascii="Times New Roman" w:eastAsia="Times New Roman" w:hAnsi="Times New Roman" w:cs="Times New Roman"/>
          <w:color w:val="000000"/>
          <w:sz w:val="28"/>
          <w:szCs w:val="28"/>
        </w:rPr>
        <w:t>VN</w:t>
      </w:r>
      <w:r w:rsidRPr="00547394">
        <w:rPr>
          <w:rFonts w:ascii="Times New Roman" w:eastAsia="Times New Roman" w:hAnsi="Times New Roman" w:cs="Times New Roman"/>
          <w:sz w:val="28"/>
          <w:szCs w:val="28"/>
        </w:rPr>
        <w:t>Đ</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và</w:t>
      </w:r>
      <w:proofErr w:type="spellEnd"/>
      <w:r w:rsidRPr="00127ECF">
        <w:rPr>
          <w:rFonts w:ascii="Times New Roman" w:eastAsia="Times New Roman" w:hAnsi="Times New Roman" w:cs="Times New Roman"/>
          <w:color w:val="000000"/>
          <w:sz w:val="28"/>
          <w:szCs w:val="28"/>
        </w:rPr>
        <w:t xml:space="preserve"> </w:t>
      </w:r>
      <w:r w:rsidR="00547394" w:rsidRPr="00547394">
        <w:rPr>
          <w:rFonts w:ascii="Times New Roman" w:hAnsi="Times New Roman" w:cs="Times New Roman"/>
          <w:sz w:val="28"/>
          <w:szCs w:val="28"/>
        </w:rPr>
        <w:t>231.430.000</w:t>
      </w:r>
      <w:r w:rsidR="00376C98">
        <w:rPr>
          <w:rFonts w:ascii="Times New Roman" w:hAnsi="Times New Roman" w:cs="Times New Roman"/>
          <w:sz w:val="28"/>
          <w:szCs w:val="28"/>
          <w:lang w:val="en-US"/>
        </w:rPr>
        <w:t xml:space="preserve"> </w:t>
      </w:r>
      <w:r w:rsidRPr="00547394">
        <w:rPr>
          <w:rFonts w:ascii="Times New Roman" w:eastAsia="Times New Roman" w:hAnsi="Times New Roman" w:cs="Times New Roman"/>
          <w:color w:val="000000"/>
          <w:sz w:val="28"/>
          <w:szCs w:val="28"/>
        </w:rPr>
        <w:t>VN</w:t>
      </w:r>
      <w:r w:rsidRPr="00547394">
        <w:rPr>
          <w:rFonts w:ascii="Times New Roman" w:eastAsia="Times New Roman" w:hAnsi="Times New Roman" w:cs="Times New Roman"/>
          <w:sz w:val="28"/>
          <w:szCs w:val="28"/>
        </w:rPr>
        <w:t>Đ</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bởi</w:t>
      </w:r>
      <w:proofErr w:type="spellEnd"/>
      <w:r w:rsidRPr="00127ECF">
        <w:rPr>
          <w:rFonts w:ascii="Times New Roman" w:eastAsia="Times New Roman" w:hAnsi="Times New Roman" w:cs="Times New Roman"/>
          <w:sz w:val="28"/>
          <w:szCs w:val="28"/>
        </w:rPr>
        <w:t xml:space="preserve"> đây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học</w:t>
      </w:r>
      <w:proofErr w:type="spellEnd"/>
      <w:r w:rsidRPr="00127ECF">
        <w:rPr>
          <w:rFonts w:ascii="Times New Roman" w:eastAsia="Times New Roman" w:hAnsi="Times New Roman" w:cs="Times New Roman"/>
          <w:sz w:val="28"/>
          <w:szCs w:val="28"/>
        </w:rPr>
        <w:t xml:space="preserve"> sinh, sinh viên </w:t>
      </w:r>
      <w:proofErr w:type="spellStart"/>
      <w:r w:rsidRPr="00127ECF">
        <w:rPr>
          <w:rFonts w:ascii="Times New Roman" w:eastAsia="Times New Roman" w:hAnsi="Times New Roman" w:cs="Times New Roman"/>
          <w:sz w:val="28"/>
          <w:szCs w:val="28"/>
        </w:rPr>
        <w:t>trở</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học</w:t>
      </w:r>
      <w:proofErr w:type="spellEnd"/>
      <w:r w:rsidRPr="00127ECF">
        <w:rPr>
          <w:rFonts w:ascii="Times New Roman" w:eastAsia="Times New Roman" w:hAnsi="Times New Roman" w:cs="Times New Roman"/>
          <w:sz w:val="28"/>
          <w:szCs w:val="28"/>
        </w:rPr>
        <w:t xml:space="preserve"> nên nhu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cao</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Tiếp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đến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7</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 xml:space="preserve">8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doanh thu cao </w:t>
      </w:r>
      <w:proofErr w:type="spellStart"/>
      <w:r w:rsidRPr="00127ECF">
        <w:rPr>
          <w:rFonts w:ascii="Times New Roman" w:eastAsia="Times New Roman" w:hAnsi="Times New Roman" w:cs="Times New Roman"/>
          <w:color w:val="000000"/>
          <w:sz w:val="28"/>
          <w:szCs w:val="28"/>
        </w:rPr>
        <w:t>lần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lượt</w:t>
      </w:r>
      <w:proofErr w:type="spellEnd"/>
      <w:r w:rsidRPr="00127ECF">
        <w:rPr>
          <w:rFonts w:ascii="Times New Roman" w:eastAsia="Times New Roman" w:hAnsi="Times New Roman" w:cs="Times New Roman"/>
          <w:sz w:val="28"/>
          <w:szCs w:val="28"/>
        </w:rPr>
        <w:t xml:space="preserve"> </w:t>
      </w:r>
      <w:r w:rsidR="00376C98" w:rsidRPr="00376C98">
        <w:rPr>
          <w:rFonts w:ascii="Times New Roman" w:hAnsi="Times New Roman" w:cs="Times New Roman"/>
          <w:sz w:val="28"/>
          <w:szCs w:val="28"/>
        </w:rPr>
        <w:t>214.285.000</w:t>
      </w:r>
      <w:r w:rsidR="00376C98">
        <w:rPr>
          <w:rFonts w:ascii="Arial" w:hAnsi="Arial" w:cs="Arial"/>
          <w:sz w:val="22"/>
          <w:szCs w:val="22"/>
          <w:lang w:val="en-US"/>
        </w:rPr>
        <w:t xml:space="preserve"> </w:t>
      </w:r>
      <w:r w:rsidRPr="00127ECF">
        <w:rPr>
          <w:rFonts w:ascii="Times New Roman" w:eastAsia="Times New Roman" w:hAnsi="Times New Roman" w:cs="Times New Roman"/>
          <w:sz w:val="28"/>
          <w:szCs w:val="28"/>
        </w:rPr>
        <w:t>VNĐ</w:t>
      </w:r>
      <w:r w:rsidRPr="00127ECF">
        <w:rPr>
          <w:rFonts w:ascii="Times New Roman" w:eastAsia="Times New Roman" w:hAnsi="Times New Roman" w:cs="Times New Roman"/>
          <w:color w:val="000000"/>
          <w:sz w:val="28"/>
          <w:szCs w:val="28"/>
        </w:rPr>
        <w:t xml:space="preserve">, </w:t>
      </w:r>
      <w:r w:rsidR="00376C98" w:rsidRPr="00376C98">
        <w:rPr>
          <w:rFonts w:ascii="Times New Roman" w:hAnsi="Times New Roman" w:cs="Times New Roman"/>
          <w:sz w:val="28"/>
          <w:szCs w:val="28"/>
        </w:rPr>
        <w:t>216.585.000</w:t>
      </w:r>
      <w:r w:rsidR="00376C98">
        <w:rPr>
          <w:rFonts w:ascii="Times New Roman" w:hAnsi="Times New Roman" w:cs="Times New Roman"/>
          <w:sz w:val="28"/>
          <w:szCs w:val="28"/>
          <w:lang w:val="en-US"/>
        </w:rPr>
        <w:t xml:space="preserve"> </w:t>
      </w:r>
      <w:r w:rsidRPr="00376C98">
        <w:rPr>
          <w:rFonts w:ascii="Times New Roman" w:hAnsi="Times New Roman" w:cs="Times New Roman"/>
          <w:sz w:val="28"/>
          <w:szCs w:val="28"/>
        </w:rPr>
        <w:t>VNĐ</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d</w:t>
      </w:r>
      <w:r w:rsidRPr="00127ECF">
        <w:rPr>
          <w:rFonts w:ascii="Times New Roman" w:eastAsia="Times New Roman" w:hAnsi="Times New Roman" w:cs="Times New Roman"/>
          <w:color w:val="000000"/>
          <w:sz w:val="28"/>
          <w:szCs w:val="28"/>
        </w:rPr>
        <w:t xml:space="preserve">o </w:t>
      </w:r>
      <w:proofErr w:type="spellStart"/>
      <w:r w:rsidRPr="00127ECF">
        <w:rPr>
          <w:rFonts w:ascii="Times New Roman" w:eastAsia="Times New Roman" w:hAnsi="Times New Roman" w:cs="Times New Roman"/>
          <w:color w:val="000000"/>
          <w:sz w:val="28"/>
          <w:szCs w:val="28"/>
        </w:rPr>
        <w:t>các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này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w:t>
      </w:r>
      <w:r w:rsidR="00376C98">
        <w:rPr>
          <w:rFonts w:ascii="Times New Roman" w:eastAsia="Times New Roman" w:hAnsi="Times New Roman" w:cs="Times New Roman"/>
          <w:sz w:val="28"/>
          <w:szCs w:val="28"/>
        </w:rPr>
        <w:t>c</w:t>
      </w:r>
      <w:proofErr w:type="spellEnd"/>
      <w:r w:rsidR="00376C98">
        <w:rPr>
          <w:rFonts w:ascii="Times New Roman" w:eastAsia="Times New Roman" w:hAnsi="Times New Roman" w:cs="Times New Roman"/>
          <w:sz w:val="28"/>
          <w:szCs w:val="28"/>
        </w:rPr>
        <w:t xml:space="preserve"> </w:t>
      </w:r>
      <w:proofErr w:type="spellStart"/>
      <w:r w:rsidR="00376C98">
        <w:rPr>
          <w:rFonts w:ascii="Times New Roman" w:eastAsia="Times New Roman" w:hAnsi="Times New Roman" w:cs="Times New Roman"/>
          <w:sz w:val="28"/>
          <w:szCs w:val="28"/>
        </w:rPr>
        <w:t>người</w:t>
      </w:r>
      <w:proofErr w:type="spellEnd"/>
      <w:r w:rsidR="00376C98">
        <w:rPr>
          <w:rFonts w:ascii="Times New Roman" w:eastAsia="Times New Roman" w:hAnsi="Times New Roman" w:cs="Times New Roman"/>
          <w:sz w:val="28"/>
          <w:szCs w:val="28"/>
        </w:rPr>
        <w:t xml:space="preserve"> lao </w:t>
      </w:r>
      <w:proofErr w:type="spellStart"/>
      <w:r w:rsidR="00376C98">
        <w:rPr>
          <w:rFonts w:ascii="Times New Roman" w:eastAsia="Times New Roman" w:hAnsi="Times New Roman" w:cs="Times New Roman"/>
          <w:sz w:val="28"/>
          <w:szCs w:val="28"/>
        </w:rPr>
        <w:t>động</w:t>
      </w:r>
      <w:proofErr w:type="spellEnd"/>
      <w:r w:rsidR="00376C98">
        <w:rPr>
          <w:rFonts w:ascii="Times New Roman" w:eastAsia="Times New Roman" w:hAnsi="Times New Roman" w:cs="Times New Roman"/>
          <w:sz w:val="28"/>
          <w:szCs w:val="28"/>
        </w:rPr>
        <w:t xml:space="preserve"> </w:t>
      </w:r>
      <w:proofErr w:type="spellStart"/>
      <w:r w:rsidR="00376C98">
        <w:rPr>
          <w:rFonts w:ascii="Times New Roman" w:eastAsia="Times New Roman" w:hAnsi="Times New Roman" w:cs="Times New Roman"/>
          <w:sz w:val="28"/>
          <w:szCs w:val="28"/>
        </w:rPr>
        <w:t>có</w:t>
      </w:r>
      <w:proofErr w:type="spellEnd"/>
      <w:r w:rsidR="00376C98">
        <w:rPr>
          <w:rFonts w:ascii="Times New Roman" w:eastAsia="Times New Roman" w:hAnsi="Times New Roman" w:cs="Times New Roman"/>
          <w:sz w:val="28"/>
          <w:szCs w:val="28"/>
        </w:rPr>
        <w:t xml:space="preserve"> nhu </w:t>
      </w:r>
      <w:proofErr w:type="spellStart"/>
      <w:r w:rsidR="00376C98">
        <w:rPr>
          <w:rFonts w:ascii="Times New Roman" w:eastAsia="Times New Roman" w:hAnsi="Times New Roman" w:cs="Times New Roman"/>
          <w:sz w:val="28"/>
          <w:szCs w:val="28"/>
        </w:rPr>
        <w:t>cầu</w:t>
      </w:r>
      <w:proofErr w:type="spellEnd"/>
      <w:r w:rsidR="00376C98">
        <w:rPr>
          <w:rFonts w:ascii="Times New Roman" w:eastAsia="Times New Roman" w:hAnsi="Times New Roman" w:cs="Times New Roman"/>
          <w:sz w:val="28"/>
          <w:szCs w:val="28"/>
        </w:rPr>
        <w:t xml:space="preserve"> cao</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Tiếp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đến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11</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doanh thu </w:t>
      </w:r>
      <w:proofErr w:type="spellStart"/>
      <w:r w:rsidRPr="00127ECF">
        <w:rPr>
          <w:rFonts w:ascii="Times New Roman" w:eastAsia="Times New Roman" w:hAnsi="Times New Roman" w:cs="Times New Roman"/>
          <w:color w:val="000000"/>
          <w:sz w:val="28"/>
          <w:szCs w:val="28"/>
        </w:rPr>
        <w:t>thấp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r w:rsidR="00376C98" w:rsidRPr="00376C98">
        <w:rPr>
          <w:rFonts w:ascii="Times New Roman" w:hAnsi="Times New Roman" w:cs="Times New Roman"/>
          <w:sz w:val="28"/>
          <w:szCs w:val="28"/>
        </w:rPr>
        <w:t>148.480.000</w:t>
      </w:r>
      <w:r w:rsidR="00376C98">
        <w:rPr>
          <w:rFonts w:ascii="Arial" w:hAnsi="Arial" w:cs="Arial"/>
          <w:sz w:val="22"/>
          <w:szCs w:val="22"/>
          <w:lang w:val="en-US"/>
        </w:rPr>
        <w:t xml:space="preserve"> </w:t>
      </w:r>
      <w:r w:rsidRPr="00127ECF">
        <w:rPr>
          <w:rFonts w:ascii="Times New Roman" w:eastAsia="Times New Roman" w:hAnsi="Times New Roman" w:cs="Times New Roman"/>
          <w:sz w:val="28"/>
          <w:szCs w:val="28"/>
        </w:rPr>
        <w:t>VNĐ</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vì</w:t>
      </w:r>
      <w:proofErr w:type="spellEnd"/>
      <w:r w:rsidRPr="00127ECF">
        <w:rPr>
          <w:rFonts w:ascii="Times New Roman" w:eastAsia="Times New Roman" w:hAnsi="Times New Roman" w:cs="Times New Roman"/>
          <w:sz w:val="28"/>
          <w:szCs w:val="28"/>
        </w:rPr>
        <w:t xml:space="preserve"> đây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đầu</w:t>
      </w:r>
      <w:proofErr w:type="spellEnd"/>
      <w:r w:rsidRPr="00127ECF">
        <w:rPr>
          <w:rFonts w:ascii="Times New Roman" w:eastAsia="Times New Roman" w:hAnsi="Times New Roman" w:cs="Times New Roman"/>
          <w:sz w:val="28"/>
          <w:szCs w:val="28"/>
        </w:rPr>
        <w:t xml:space="preserve"> tiên </w:t>
      </w:r>
      <w:proofErr w:type="spellStart"/>
      <w:r w:rsidRPr="00127ECF">
        <w:rPr>
          <w:rFonts w:ascii="Times New Roman" w:eastAsia="Times New Roman" w:hAnsi="Times New Roman" w:cs="Times New Roman"/>
          <w:sz w:val="28"/>
          <w:szCs w:val="28"/>
        </w:rPr>
        <w:t>mở</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nên chưa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quen</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điều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dẫn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đến</w:t>
      </w:r>
      <w:proofErr w:type="spellEnd"/>
      <w:r w:rsidRPr="00127ECF">
        <w:rPr>
          <w:rFonts w:ascii="Times New Roman" w:eastAsia="Times New Roman" w:hAnsi="Times New Roman" w:cs="Times New Roman"/>
          <w:color w:val="000000"/>
          <w:sz w:val="28"/>
          <w:szCs w:val="28"/>
        </w:rPr>
        <w:t xml:space="preserve"> doanh th</w:t>
      </w:r>
      <w:r w:rsidRPr="00127ECF">
        <w:rPr>
          <w:rFonts w:ascii="Times New Roman" w:eastAsia="Times New Roman" w:hAnsi="Times New Roman" w:cs="Times New Roman"/>
          <w:sz w:val="28"/>
          <w:szCs w:val="28"/>
        </w:rPr>
        <w:t>u</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11</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thấp</w:t>
      </w:r>
      <w:proofErr w:type="spellEnd"/>
      <w:r w:rsidRPr="00127ECF">
        <w:rPr>
          <w:rFonts w:ascii="Times New Roman" w:eastAsia="Times New Roman" w:hAnsi="Times New Roman" w:cs="Times New Roman"/>
          <w:color w:val="000000"/>
          <w:sz w:val="28"/>
          <w:szCs w:val="28"/>
        </w:rPr>
        <w:t xml:space="preserve"> hơn </w:t>
      </w:r>
      <w:proofErr w:type="spellStart"/>
      <w:r w:rsidRPr="00127ECF">
        <w:rPr>
          <w:rFonts w:ascii="Times New Roman" w:eastAsia="Times New Roman" w:hAnsi="Times New Roman" w:cs="Times New Roman"/>
          <w:color w:val="000000"/>
          <w:sz w:val="28"/>
          <w:szCs w:val="28"/>
        </w:rPr>
        <w:t>hẳn</w:t>
      </w:r>
      <w:proofErr w:type="spellEnd"/>
      <w:r w:rsidRPr="00127ECF">
        <w:rPr>
          <w:rFonts w:ascii="Times New Roman" w:eastAsia="Times New Roman" w:hAnsi="Times New Roman" w:cs="Times New Roman"/>
          <w:color w:val="000000"/>
          <w:sz w:val="28"/>
          <w:szCs w:val="28"/>
        </w:rPr>
        <w:t xml:space="preserve"> so </w:t>
      </w:r>
      <w:proofErr w:type="spellStart"/>
      <w:r w:rsidRPr="00127ECF">
        <w:rPr>
          <w:rFonts w:ascii="Times New Roman" w:eastAsia="Times New Roman" w:hAnsi="Times New Roman" w:cs="Times New Roman"/>
          <w:color w:val="000000"/>
          <w:sz w:val="28"/>
          <w:szCs w:val="28"/>
        </w:rPr>
        <w:t>với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khác</w:t>
      </w:r>
      <w:proofErr w:type="spellEnd"/>
      <w:r w:rsidRPr="00127ECF">
        <w:rPr>
          <w:rFonts w:ascii="Times New Roman" w:eastAsia="Times New Roman" w:hAnsi="Times New Roman" w:cs="Times New Roman"/>
          <w:color w:val="000000"/>
          <w:sz w:val="28"/>
          <w:szCs w:val="28"/>
        </w:rPr>
        <w:t xml:space="preserve"> trong năm.</w:t>
      </w:r>
    </w:p>
    <w:p w14:paraId="7F6A5A37" w14:textId="11AD9B23" w:rsidR="00DF21F4" w:rsidRPr="00376C98" w:rsidRDefault="009E7086" w:rsidP="00376C98">
      <w:pPr>
        <w:spacing w:after="0" w:line="360" w:lineRule="auto"/>
        <w:ind w:left="360"/>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Ngoài</w:t>
      </w:r>
      <w:proofErr w:type="spellEnd"/>
      <w:r w:rsidRPr="00127ECF">
        <w:rPr>
          <w:rFonts w:ascii="Times New Roman" w:eastAsia="Times New Roman" w:hAnsi="Times New Roman" w:cs="Times New Roman"/>
          <w:color w:val="000000"/>
          <w:sz w:val="28"/>
          <w:szCs w:val="28"/>
        </w:rPr>
        <w:t xml:space="preserve"> ra, </w:t>
      </w:r>
      <w:proofErr w:type="spellStart"/>
      <w:r w:rsidRPr="00127ECF">
        <w:rPr>
          <w:rFonts w:ascii="Times New Roman" w:eastAsia="Times New Roman" w:hAnsi="Times New Roman" w:cs="Times New Roman"/>
          <w:color w:val="000000"/>
          <w:sz w:val="28"/>
          <w:szCs w:val="28"/>
        </w:rPr>
        <w:t>t</w:t>
      </w:r>
      <w:r w:rsidRPr="00127ECF">
        <w:rPr>
          <w:rFonts w:ascii="Times New Roman" w:eastAsia="Times New Roman" w:hAnsi="Times New Roman" w:cs="Times New Roman"/>
          <w:sz w:val="28"/>
          <w:szCs w:val="28"/>
        </w:rPr>
        <w: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1</w:t>
      </w:r>
      <w:r w:rsidRPr="00127ECF">
        <w:rPr>
          <w:rFonts w:ascii="Times New Roman" w:eastAsia="Times New Roman" w:hAnsi="Times New Roman" w:cs="Times New Roman"/>
          <w:sz w:val="28"/>
          <w:szCs w:val="28"/>
        </w:rPr>
        <w:t>2</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6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mức</w:t>
      </w:r>
      <w:proofErr w:type="spellEnd"/>
      <w:r w:rsidRPr="00127ECF">
        <w:rPr>
          <w:rFonts w:ascii="Times New Roman" w:eastAsia="Times New Roman" w:hAnsi="Times New Roman" w:cs="Times New Roman"/>
          <w:color w:val="000000"/>
          <w:sz w:val="28"/>
          <w:szCs w:val="28"/>
        </w:rPr>
        <w:t xml:space="preserve"> doanh thu </w:t>
      </w:r>
      <w:proofErr w:type="spellStart"/>
      <w:r w:rsidRPr="00127ECF">
        <w:rPr>
          <w:rFonts w:ascii="Times New Roman" w:eastAsia="Times New Roman" w:hAnsi="Times New Roman" w:cs="Times New Roman"/>
          <w:color w:val="000000"/>
          <w:sz w:val="28"/>
          <w:szCs w:val="28"/>
        </w:rPr>
        <w:t>ổn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định</w:t>
      </w:r>
      <w:proofErr w:type="spellEnd"/>
      <w:r w:rsidRPr="00127ECF">
        <w:rPr>
          <w:rFonts w:ascii="Times New Roman" w:eastAsia="Times New Roman" w:hAnsi="Times New Roman" w:cs="Times New Roman"/>
          <w:color w:val="000000"/>
          <w:sz w:val="28"/>
          <w:szCs w:val="28"/>
        </w:rPr>
        <w:t xml:space="preserve"> giao </w:t>
      </w:r>
      <w:proofErr w:type="spellStart"/>
      <w:r w:rsidRPr="00127ECF">
        <w:rPr>
          <w:rFonts w:ascii="Times New Roman" w:eastAsia="Times New Roman" w:hAnsi="Times New Roman" w:cs="Times New Roman"/>
          <w:color w:val="000000"/>
          <w:sz w:val="28"/>
          <w:szCs w:val="28"/>
        </w:rPr>
        <w:t>động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từ</w:t>
      </w:r>
      <w:proofErr w:type="spellEnd"/>
      <w:r w:rsidRPr="00127ECF">
        <w:rPr>
          <w:rFonts w:ascii="Times New Roman" w:eastAsia="Times New Roman" w:hAnsi="Times New Roman" w:cs="Times New Roman"/>
          <w:color w:val="000000"/>
          <w:sz w:val="28"/>
          <w:szCs w:val="28"/>
        </w:rPr>
        <w:t xml:space="preserve"> </w:t>
      </w:r>
      <w:r w:rsidR="00376C98" w:rsidRPr="00376C98">
        <w:rPr>
          <w:rFonts w:ascii="Times New Roman" w:hAnsi="Times New Roman" w:cs="Times New Roman"/>
          <w:sz w:val="28"/>
          <w:szCs w:val="28"/>
        </w:rPr>
        <w:t>162.425.000</w:t>
      </w:r>
      <w:r w:rsidR="00376C98">
        <w:rPr>
          <w:rFonts w:ascii="Arial" w:hAnsi="Arial" w:cs="Arial"/>
          <w:sz w:val="22"/>
          <w:szCs w:val="22"/>
          <w:lang w:val="en-US"/>
        </w:rPr>
        <w:t xml:space="preserve"> </w:t>
      </w:r>
      <w:r w:rsidRPr="00127ECF">
        <w:rPr>
          <w:rFonts w:ascii="Times New Roman" w:eastAsia="Times New Roman" w:hAnsi="Times New Roman" w:cs="Times New Roman"/>
          <w:sz w:val="28"/>
          <w:szCs w:val="28"/>
        </w:rPr>
        <w:t>VNĐ</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đến</w:t>
      </w:r>
      <w:proofErr w:type="spellEnd"/>
      <w:r w:rsidRPr="00127ECF">
        <w:rPr>
          <w:rFonts w:ascii="Times New Roman" w:eastAsia="Times New Roman" w:hAnsi="Times New Roman" w:cs="Times New Roman"/>
          <w:color w:val="000000"/>
          <w:sz w:val="28"/>
          <w:szCs w:val="28"/>
        </w:rPr>
        <w:t xml:space="preserve"> </w:t>
      </w:r>
      <w:r w:rsidR="00376C98" w:rsidRPr="00376C98">
        <w:rPr>
          <w:rFonts w:ascii="Times New Roman" w:hAnsi="Times New Roman" w:cs="Times New Roman"/>
          <w:sz w:val="28"/>
          <w:szCs w:val="28"/>
        </w:rPr>
        <w:t>210.530.000</w:t>
      </w:r>
      <w:r w:rsidR="00376C98">
        <w:rPr>
          <w:rFonts w:ascii="Arial" w:hAnsi="Arial" w:cs="Arial"/>
          <w:sz w:val="22"/>
          <w:szCs w:val="22"/>
          <w:lang w:val="en-US"/>
        </w:rPr>
        <w:t xml:space="preserve"> </w:t>
      </w:r>
      <w:r w:rsidRPr="00127ECF">
        <w:rPr>
          <w:rFonts w:ascii="Times New Roman" w:eastAsia="Times New Roman" w:hAnsi="Times New Roman" w:cs="Times New Roman"/>
          <w:sz w:val="28"/>
          <w:szCs w:val="28"/>
        </w:rPr>
        <w:t>VNĐ</w:t>
      </w:r>
      <w:r w:rsidRPr="00127ECF">
        <w:rPr>
          <w:rFonts w:ascii="Times New Roman" w:eastAsia="Times New Roman" w:hAnsi="Times New Roman" w:cs="Times New Roman"/>
          <w:color w:val="000000"/>
          <w:sz w:val="28"/>
          <w:szCs w:val="28"/>
        </w:rPr>
        <w:t>.</w:t>
      </w:r>
    </w:p>
    <w:p w14:paraId="4B658A1A" w14:textId="22C47DD5" w:rsidR="00DF21F4" w:rsidRPr="00611EC8" w:rsidRDefault="009E7086" w:rsidP="00611EC8">
      <w:pPr>
        <w:pStyle w:val="u2"/>
        <w:spacing w:before="0" w:line="360" w:lineRule="auto"/>
        <w:rPr>
          <w:rFonts w:ascii="Times New Roman" w:eastAsia="Times New Roman" w:hAnsi="Times New Roman" w:cs="Times New Roman"/>
          <w:b/>
          <w:color w:val="FF0000"/>
          <w:sz w:val="28"/>
          <w:szCs w:val="28"/>
        </w:rPr>
      </w:pPr>
      <w:bookmarkStart w:id="149" w:name="_Toc117864797"/>
      <w:r w:rsidRPr="00127ECF">
        <w:rPr>
          <w:rFonts w:ascii="Times New Roman" w:eastAsia="Times New Roman" w:hAnsi="Times New Roman" w:cs="Times New Roman"/>
          <w:b/>
          <w:color w:val="FF0000"/>
          <w:sz w:val="28"/>
          <w:szCs w:val="28"/>
        </w:rPr>
        <w:lastRenderedPageBreak/>
        <w:t xml:space="preserve">7.2   </w:t>
      </w:r>
      <w:proofErr w:type="spellStart"/>
      <w:r w:rsidRPr="00127ECF">
        <w:rPr>
          <w:rFonts w:ascii="Times New Roman" w:eastAsia="Times New Roman" w:hAnsi="Times New Roman" w:cs="Times New Roman"/>
          <w:b/>
          <w:color w:val="FF0000"/>
          <w:sz w:val="28"/>
          <w:szCs w:val="28"/>
        </w:rPr>
        <w:t>Kế</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hoạch</w:t>
      </w:r>
      <w:proofErr w:type="spellEnd"/>
      <w:r w:rsidRPr="00127ECF">
        <w:rPr>
          <w:rFonts w:ascii="Times New Roman" w:eastAsia="Times New Roman" w:hAnsi="Times New Roman" w:cs="Times New Roman"/>
          <w:b/>
          <w:color w:val="FF0000"/>
          <w:sz w:val="28"/>
          <w:szCs w:val="28"/>
        </w:rPr>
        <w:t xml:space="preserve"> chi </w:t>
      </w:r>
      <w:proofErr w:type="spellStart"/>
      <w:r w:rsidRPr="00127ECF">
        <w:rPr>
          <w:rFonts w:ascii="Times New Roman" w:eastAsia="Times New Roman" w:hAnsi="Times New Roman" w:cs="Times New Roman"/>
          <w:b/>
          <w:color w:val="FF0000"/>
          <w:sz w:val="28"/>
          <w:szCs w:val="28"/>
        </w:rPr>
        <w:t>phí</w:t>
      </w:r>
      <w:bookmarkEnd w:id="149"/>
      <w:proofErr w:type="spellEnd"/>
    </w:p>
    <w:p w14:paraId="13DDACEB" w14:textId="77777777" w:rsidR="00AC54F6"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r w:rsidRPr="00127ECF">
        <w:rPr>
          <w:rFonts w:ascii="Times New Roman" w:eastAsia="Times New Roman" w:hAnsi="Times New Roman" w:cs="Times New Roman"/>
          <w:noProof/>
          <w:sz w:val="28"/>
          <w:szCs w:val="28"/>
          <w:lang w:val="en-US"/>
        </w:rPr>
        <w:drawing>
          <wp:inline distT="114300" distB="114300" distL="114300" distR="114300" wp14:anchorId="7E81B9AB" wp14:editId="0B6098D8">
            <wp:extent cx="8161867" cy="4978400"/>
            <wp:effectExtent l="0" t="0" r="0" b="0"/>
            <wp:docPr id="3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5"/>
                    <a:srcRect/>
                    <a:stretch>
                      <a:fillRect/>
                    </a:stretch>
                  </pic:blipFill>
                  <pic:spPr>
                    <a:xfrm>
                      <a:off x="0" y="0"/>
                      <a:ext cx="8229474" cy="5019637"/>
                    </a:xfrm>
                    <a:prstGeom prst="rect">
                      <a:avLst/>
                    </a:prstGeom>
                    <a:ln/>
                  </pic:spPr>
                </pic:pic>
              </a:graphicData>
            </a:graphic>
          </wp:inline>
        </w:drawing>
      </w:r>
    </w:p>
    <w:p w14:paraId="2F0E50D9" w14:textId="77777777" w:rsidR="00AC54F6" w:rsidRPr="00127ECF" w:rsidRDefault="00AC54F6" w:rsidP="00127ECF">
      <w:pPr>
        <w:spacing w:after="0" w:line="360" w:lineRule="auto"/>
        <w:jc w:val="both"/>
        <w:rPr>
          <w:rFonts w:ascii="Times New Roman" w:eastAsia="Times New Roman" w:hAnsi="Times New Roman" w:cs="Times New Roman"/>
          <w:sz w:val="28"/>
          <w:szCs w:val="28"/>
        </w:rPr>
      </w:pPr>
    </w:p>
    <w:p w14:paraId="116FEF99" w14:textId="3A3F723D" w:rsidR="00EC0C46" w:rsidRPr="00127ECF" w:rsidRDefault="009E7086" w:rsidP="00127ECF">
      <w:pPr>
        <w:spacing w:after="0" w:line="360" w:lineRule="auto"/>
        <w:jc w:val="both"/>
        <w:rPr>
          <w:rFonts w:ascii="Times New Roman" w:eastAsia="Times New Roman" w:hAnsi="Times New Roman" w:cs="Times New Roman"/>
          <w:sz w:val="28"/>
          <w:szCs w:val="28"/>
          <w:lang w:val="en-US"/>
        </w:rPr>
      </w:pPr>
      <w:r w:rsidRPr="00127ECF">
        <w:rPr>
          <w:rFonts w:ascii="Times New Roman" w:eastAsia="Times New Roman" w:hAnsi="Times New Roman" w:cs="Times New Roman"/>
          <w:noProof/>
          <w:sz w:val="28"/>
          <w:szCs w:val="28"/>
          <w:lang w:val="en-US"/>
        </w:rPr>
        <w:drawing>
          <wp:inline distT="114300" distB="114300" distL="114300" distR="114300" wp14:anchorId="539E6AEB" wp14:editId="4EE2EF99">
            <wp:extent cx="8280400" cy="5139267"/>
            <wp:effectExtent l="0" t="0" r="6350" b="4445"/>
            <wp:docPr id="3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8355624" cy="5185955"/>
                    </a:xfrm>
                    <a:prstGeom prst="rect">
                      <a:avLst/>
                    </a:prstGeom>
                    <a:ln/>
                  </pic:spPr>
                </pic:pic>
              </a:graphicData>
            </a:graphic>
          </wp:inline>
        </w:drawing>
      </w:r>
    </w:p>
    <w:p w14:paraId="0E47867E" w14:textId="06277C07" w:rsidR="00EC0C46" w:rsidRPr="00127ECF" w:rsidRDefault="009E7086" w:rsidP="00127ECF">
      <w:pPr>
        <w:spacing w:after="0" w:line="360" w:lineRule="auto"/>
        <w:jc w:val="both"/>
        <w:rPr>
          <w:rFonts w:ascii="Times New Roman" w:eastAsia="Times New Roman" w:hAnsi="Times New Roman" w:cs="Times New Roman"/>
          <w:sz w:val="28"/>
          <w:szCs w:val="28"/>
          <w:lang w:val="en-US"/>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4EBA3B8A" wp14:editId="121BEF65">
            <wp:extent cx="8280400" cy="5494867"/>
            <wp:effectExtent l="0" t="0" r="6350" b="0"/>
            <wp:docPr id="3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a:srcRect/>
                    <a:stretch>
                      <a:fillRect/>
                    </a:stretch>
                  </pic:blipFill>
                  <pic:spPr>
                    <a:xfrm>
                      <a:off x="0" y="0"/>
                      <a:ext cx="8337673" cy="5532873"/>
                    </a:xfrm>
                    <a:prstGeom prst="rect">
                      <a:avLst/>
                    </a:prstGeom>
                    <a:ln/>
                  </pic:spPr>
                </pic:pic>
              </a:graphicData>
            </a:graphic>
          </wp:inline>
        </w:drawing>
      </w:r>
    </w:p>
    <w:p w14:paraId="33CDC3A1" w14:textId="77777777" w:rsidR="00AC54F6" w:rsidRPr="00127ECF" w:rsidRDefault="00AC54F6" w:rsidP="00127ECF">
      <w:pPr>
        <w:spacing w:after="0" w:line="360" w:lineRule="auto"/>
        <w:jc w:val="both"/>
        <w:rPr>
          <w:rFonts w:ascii="Times New Roman" w:eastAsia="Times New Roman" w:hAnsi="Times New Roman" w:cs="Times New Roman"/>
          <w:sz w:val="28"/>
          <w:szCs w:val="28"/>
          <w:lang w:val="en-US"/>
        </w:rPr>
      </w:pPr>
    </w:p>
    <w:p w14:paraId="68FF554E" w14:textId="77777777" w:rsidR="00EC0C46" w:rsidRPr="00127ECF" w:rsidRDefault="009E7086" w:rsidP="00127ECF">
      <w:pPr>
        <w:spacing w:after="0" w:line="360" w:lineRule="auto"/>
        <w:jc w:val="both"/>
        <w:rPr>
          <w:rFonts w:ascii="Times New Roman" w:eastAsia="Times New Roman" w:hAnsi="Times New Roman" w:cs="Times New Roman"/>
          <w:sz w:val="28"/>
          <w:szCs w:val="28"/>
          <w:lang w:val="en-US"/>
        </w:rPr>
      </w:pPr>
      <w:r w:rsidRPr="00127ECF">
        <w:rPr>
          <w:rFonts w:ascii="Times New Roman" w:eastAsia="Times New Roman" w:hAnsi="Times New Roman" w:cs="Times New Roman"/>
          <w:noProof/>
          <w:sz w:val="28"/>
          <w:szCs w:val="28"/>
          <w:lang w:val="en-US"/>
        </w:rPr>
        <w:drawing>
          <wp:inline distT="114300" distB="114300" distL="114300" distR="114300" wp14:anchorId="451FE9E3" wp14:editId="5A66A04E">
            <wp:extent cx="8001000" cy="5071534"/>
            <wp:effectExtent l="0" t="0" r="0" b="0"/>
            <wp:docPr id="37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8087354" cy="5126271"/>
                    </a:xfrm>
                    <a:prstGeom prst="rect">
                      <a:avLst/>
                    </a:prstGeom>
                    <a:ln/>
                  </pic:spPr>
                </pic:pic>
              </a:graphicData>
            </a:graphic>
          </wp:inline>
        </w:drawing>
      </w:r>
    </w:p>
    <w:p w14:paraId="267880C2"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19577958" wp14:editId="5DA8A938">
            <wp:extent cx="7890934" cy="3852334"/>
            <wp:effectExtent l="0" t="0" r="0" b="0"/>
            <wp:docPr id="38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9"/>
                    <a:srcRect/>
                    <a:stretch>
                      <a:fillRect/>
                    </a:stretch>
                  </pic:blipFill>
                  <pic:spPr>
                    <a:xfrm>
                      <a:off x="0" y="0"/>
                      <a:ext cx="7971242" cy="3891540"/>
                    </a:xfrm>
                    <a:prstGeom prst="rect">
                      <a:avLst/>
                    </a:prstGeom>
                    <a:ln/>
                  </pic:spPr>
                </pic:pic>
              </a:graphicData>
            </a:graphic>
          </wp:inline>
        </w:drawing>
      </w:r>
    </w:p>
    <w:p w14:paraId="24D81394" w14:textId="2E20C454" w:rsidR="00DF21F4" w:rsidRPr="00127ECF" w:rsidRDefault="009E7086" w:rsidP="00611EC8">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b/>
          <w:i/>
          <w:sz w:val="28"/>
          <w:szCs w:val="28"/>
        </w:rPr>
        <w:t xml:space="preserve">Ghi </w:t>
      </w:r>
      <w:proofErr w:type="spellStart"/>
      <w:r w:rsidRPr="00127ECF">
        <w:rPr>
          <w:rFonts w:ascii="Times New Roman" w:eastAsia="Times New Roman" w:hAnsi="Times New Roman" w:cs="Times New Roman"/>
          <w:b/>
          <w:i/>
          <w:sz w:val="28"/>
          <w:szCs w:val="28"/>
        </w:rPr>
        <w:t>chú</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cột</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hình</w:t>
      </w:r>
      <w:proofErr w:type="spellEnd"/>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b/>
          <w:i/>
          <w:sz w:val="28"/>
          <w:szCs w:val="28"/>
        </w:rPr>
        <w:t>thức</w:t>
      </w:r>
      <w:proofErr w:type="spellEnd"/>
      <w:r w:rsidRPr="00127ECF">
        <w:rPr>
          <w:rFonts w:ascii="Times New Roman" w:eastAsia="Times New Roman" w:hAnsi="Times New Roman" w:cs="Times New Roman"/>
          <w:b/>
          <w:i/>
          <w:sz w:val="28"/>
          <w:szCs w:val="28"/>
        </w:rPr>
        <w:t xml:space="preserve"> kinh doanh:</w:t>
      </w:r>
      <w:r w:rsidRPr="00127ECF">
        <w:rPr>
          <w:rFonts w:ascii="Times New Roman" w:eastAsia="Times New Roman" w:hAnsi="Times New Roman" w:cs="Times New Roman"/>
          <w:sz w:val="28"/>
          <w:szCs w:val="28"/>
        </w:rPr>
        <w:t xml:space="preserve"> </w:t>
      </w:r>
      <w:r w:rsidRPr="00127ECF">
        <w:rPr>
          <w:rFonts w:ascii="Times New Roman" w:eastAsia="Times New Roman" w:hAnsi="Times New Roman" w:cs="Times New Roman"/>
          <w:i/>
          <w:sz w:val="28"/>
          <w:szCs w:val="28"/>
        </w:rPr>
        <w:t xml:space="preserve">(1): </w:t>
      </w:r>
      <w:proofErr w:type="spellStart"/>
      <w:r w:rsidRPr="00127ECF">
        <w:rPr>
          <w:rFonts w:ascii="Times New Roman" w:eastAsia="Times New Roman" w:hAnsi="Times New Roman" w:cs="Times New Roman"/>
          <w:i/>
          <w:sz w:val="28"/>
          <w:szCs w:val="28"/>
        </w:rPr>
        <w:t>Số</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lượng</w:t>
      </w:r>
      <w:proofErr w:type="spellEnd"/>
      <w:r w:rsidRPr="00127ECF">
        <w:rPr>
          <w:rFonts w:ascii="Times New Roman" w:eastAsia="Times New Roman" w:hAnsi="Times New Roman" w:cs="Times New Roman"/>
          <w:i/>
          <w:sz w:val="28"/>
          <w:szCs w:val="28"/>
        </w:rPr>
        <w:t xml:space="preserve">, (2): </w:t>
      </w:r>
      <w:proofErr w:type="spellStart"/>
      <w:r w:rsidRPr="00127ECF">
        <w:rPr>
          <w:rFonts w:ascii="Times New Roman" w:eastAsia="Times New Roman" w:hAnsi="Times New Roman" w:cs="Times New Roman"/>
          <w:i/>
          <w:sz w:val="28"/>
          <w:szCs w:val="28"/>
        </w:rPr>
        <w:t>Sản</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phẩm</w:t>
      </w:r>
      <w:proofErr w:type="spellEnd"/>
      <w:r w:rsidRPr="00127ECF">
        <w:rPr>
          <w:rFonts w:ascii="Times New Roman" w:eastAsia="Times New Roman" w:hAnsi="Times New Roman" w:cs="Times New Roman"/>
          <w:i/>
          <w:sz w:val="28"/>
          <w:szCs w:val="28"/>
        </w:rPr>
        <w:t xml:space="preserve">, (3): </w:t>
      </w:r>
      <w:proofErr w:type="spellStart"/>
      <w:r w:rsidRPr="00127ECF">
        <w:rPr>
          <w:rFonts w:ascii="Times New Roman" w:eastAsia="Times New Roman" w:hAnsi="Times New Roman" w:cs="Times New Roman"/>
          <w:i/>
          <w:sz w:val="28"/>
          <w:szCs w:val="28"/>
        </w:rPr>
        <w:t>Giá</w:t>
      </w:r>
      <w:proofErr w:type="spellEnd"/>
      <w:r w:rsidRPr="00127ECF">
        <w:rPr>
          <w:rFonts w:ascii="Times New Roman" w:eastAsia="Times New Roman" w:hAnsi="Times New Roman" w:cs="Times New Roman"/>
          <w:i/>
          <w:sz w:val="28"/>
          <w:szCs w:val="28"/>
        </w:rPr>
        <w:t xml:space="preserve">, </w:t>
      </w:r>
      <w:proofErr w:type="spellStart"/>
      <w:r w:rsidRPr="00127ECF">
        <w:rPr>
          <w:rFonts w:ascii="Times New Roman" w:eastAsia="Times New Roman" w:hAnsi="Times New Roman" w:cs="Times New Roman"/>
          <w:i/>
          <w:sz w:val="28"/>
          <w:szCs w:val="28"/>
        </w:rPr>
        <w:t>Tổng</w:t>
      </w:r>
      <w:proofErr w:type="spellEnd"/>
      <w:r w:rsidRPr="00127ECF">
        <w:rPr>
          <w:rFonts w:ascii="Times New Roman" w:eastAsia="Times New Roman" w:hAnsi="Times New Roman" w:cs="Times New Roman"/>
          <w:i/>
          <w:sz w:val="28"/>
          <w:szCs w:val="28"/>
        </w:rPr>
        <w:t xml:space="preserve"> thu</w:t>
      </w:r>
    </w:p>
    <w:p w14:paraId="24DC5DF4" w14:textId="3A1884E3" w:rsidR="00AC54F6" w:rsidRPr="00127ECF" w:rsidRDefault="009E7086" w:rsidP="00611EC8">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50" w:name="_heading=h.279ka65" w:colFirst="0" w:colLast="0"/>
      <w:bookmarkEnd w:id="150"/>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7. 2: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chi </w:t>
      </w:r>
      <w:proofErr w:type="spellStart"/>
      <w:r w:rsidRPr="00127ECF">
        <w:rPr>
          <w:rFonts w:ascii="Times New Roman" w:eastAsia="Times New Roman" w:hAnsi="Times New Roman" w:cs="Times New Roman"/>
          <w:b/>
          <w:i/>
          <w:color w:val="000000"/>
          <w:sz w:val="28"/>
          <w:szCs w:val="28"/>
        </w:rPr>
        <w:t>phí</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biến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đổi</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từng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sản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phẩm</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hàng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tháng</w:t>
      </w:r>
      <w:proofErr w:type="spellEnd"/>
    </w:p>
    <w:p w14:paraId="49AF8C54" w14:textId="4186CD56" w:rsidR="00DF21F4" w:rsidRPr="00611EC8" w:rsidRDefault="00AC54F6" w:rsidP="00611EC8">
      <w:pPr>
        <w:spacing w:after="0"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sz w:val="28"/>
          <w:szCs w:val="28"/>
        </w:rPr>
        <w:t>Kết</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luận</w:t>
      </w:r>
      <w:proofErr w:type="spellEnd"/>
      <w:r w:rsidRPr="00127ECF">
        <w:rPr>
          <w:rFonts w:ascii="Times New Roman" w:eastAsia="Times New Roman" w:hAnsi="Times New Roman" w:cs="Times New Roman"/>
          <w:b/>
          <w:sz w:val="28"/>
          <w:szCs w:val="28"/>
        </w:rPr>
        <w:t>:</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hoạch</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mỗi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ta </w:t>
      </w:r>
      <w:proofErr w:type="spellStart"/>
      <w:r w:rsidRPr="00127ECF">
        <w:rPr>
          <w:rFonts w:ascii="Times New Roman" w:eastAsia="Times New Roman" w:hAnsi="Times New Roman" w:cs="Times New Roman"/>
          <w:sz w:val="28"/>
          <w:szCs w:val="28"/>
        </w:rPr>
        <w:t>thấy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9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tựu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học</w:t>
      </w:r>
      <w:proofErr w:type="spellEnd"/>
      <w:r w:rsidRPr="00127ECF">
        <w:rPr>
          <w:rFonts w:ascii="Times New Roman" w:eastAsia="Times New Roman" w:hAnsi="Times New Roman" w:cs="Times New Roman"/>
          <w:sz w:val="28"/>
          <w:szCs w:val="28"/>
        </w:rPr>
        <w:t xml:space="preserve"> sinh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sinh viên  </w:t>
      </w:r>
      <w:proofErr w:type="spellStart"/>
      <w:r w:rsidRPr="00127ECF">
        <w:rPr>
          <w:rFonts w:ascii="Times New Roman" w:eastAsia="Times New Roman" w:hAnsi="Times New Roman" w:cs="Times New Roman"/>
          <w:sz w:val="28"/>
          <w:szCs w:val="28"/>
        </w:rPr>
        <w:t>tổng</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cao </w:t>
      </w:r>
      <w:proofErr w:type="spellStart"/>
      <w:r w:rsidRPr="00127ECF">
        <w:rPr>
          <w:rFonts w:ascii="Times New Roman" w:eastAsia="Times New Roman" w:hAnsi="Times New Roman" w:cs="Times New Roman"/>
          <w:sz w:val="28"/>
          <w:szCs w:val="28"/>
        </w:rPr>
        <w:t>nhất</w:t>
      </w:r>
      <w:proofErr w:type="spellEnd"/>
      <w:r w:rsidRPr="00127ECF">
        <w:rPr>
          <w:rFonts w:ascii="Times New Roman" w:eastAsia="Times New Roman" w:hAnsi="Times New Roman" w:cs="Times New Roman"/>
          <w:sz w:val="28"/>
          <w:szCs w:val="28"/>
        </w:rPr>
        <w:t xml:space="preserve"> trong năm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72.601.770 VNĐ.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tổng</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11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45.920.353,33 VNĐ </w:t>
      </w:r>
      <w:proofErr w:type="spellStart"/>
      <w:r w:rsidRPr="00127ECF">
        <w:rPr>
          <w:rFonts w:ascii="Times New Roman" w:eastAsia="Times New Roman" w:hAnsi="Times New Roman" w:cs="Times New Roman"/>
          <w:sz w:val="28"/>
          <w:szCs w:val="28"/>
        </w:rPr>
        <w:t>vì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đầu</w:t>
      </w:r>
      <w:proofErr w:type="spellEnd"/>
      <w:r w:rsidRPr="00127ECF">
        <w:rPr>
          <w:rFonts w:ascii="Times New Roman" w:eastAsia="Times New Roman" w:hAnsi="Times New Roman" w:cs="Times New Roman"/>
          <w:sz w:val="28"/>
          <w:szCs w:val="28"/>
        </w:rPr>
        <w:t xml:space="preserve"> tiên kinh doanh chưa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quen nên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ít</w:t>
      </w:r>
      <w:proofErr w:type="spellEnd"/>
      <w:r w:rsidRPr="00127ECF">
        <w:rPr>
          <w:rFonts w:ascii="Times New Roman" w:eastAsia="Times New Roman" w:hAnsi="Times New Roman" w:cs="Times New Roman"/>
          <w:sz w:val="28"/>
          <w:szCs w:val="28"/>
        </w:rPr>
        <w:t xml:space="preserve"> cho nên </w:t>
      </w:r>
      <w:proofErr w:type="spellStart"/>
      <w:r w:rsidRPr="00127ECF">
        <w:rPr>
          <w:rFonts w:ascii="Times New Roman" w:eastAsia="Times New Roman" w:hAnsi="Times New Roman" w:cs="Times New Roman"/>
          <w:sz w:val="28"/>
          <w:szCs w:val="28"/>
        </w:rPr>
        <w:t>tổng</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nhất</w:t>
      </w:r>
      <w:proofErr w:type="spellEnd"/>
      <w:r w:rsidRPr="00127ECF">
        <w:rPr>
          <w:rFonts w:ascii="Times New Roman" w:eastAsia="Times New Roman" w:hAnsi="Times New Roman" w:cs="Times New Roman"/>
          <w:sz w:val="28"/>
          <w:szCs w:val="28"/>
        </w:rPr>
        <w:t xml:space="preserve"> trong năm.</w:t>
      </w:r>
      <w:r w:rsidR="009E7086" w:rsidRPr="00127ECF">
        <w:rPr>
          <w:rFonts w:ascii="Times New Roman" w:hAnsi="Times New Roman" w:cs="Times New Roman"/>
          <w:sz w:val="28"/>
          <w:szCs w:val="28"/>
        </w:rPr>
        <w:br w:type="page"/>
      </w:r>
      <w:bookmarkStart w:id="151" w:name="_heading=h.s79s0ekbge4a" w:colFirst="0" w:colLast="0"/>
      <w:bookmarkEnd w:id="151"/>
    </w:p>
    <w:p w14:paraId="4A972AB9" w14:textId="6B80394D" w:rsidR="00DF21F4" w:rsidRPr="00611EC8" w:rsidRDefault="009E7086" w:rsidP="00611EC8">
      <w:pPr>
        <w:pStyle w:val="u2"/>
        <w:spacing w:before="0" w:line="360" w:lineRule="auto"/>
        <w:rPr>
          <w:rFonts w:ascii="Times New Roman" w:eastAsia="Times New Roman" w:hAnsi="Times New Roman" w:cs="Times New Roman"/>
          <w:b/>
          <w:color w:val="FF0000"/>
          <w:sz w:val="28"/>
          <w:szCs w:val="28"/>
        </w:rPr>
      </w:pPr>
      <w:bookmarkStart w:id="152" w:name="_Toc117864798"/>
      <w:r w:rsidRPr="00127ECF">
        <w:rPr>
          <w:rFonts w:ascii="Times New Roman" w:eastAsia="Times New Roman" w:hAnsi="Times New Roman" w:cs="Times New Roman"/>
          <w:b/>
          <w:color w:val="FF0000"/>
          <w:sz w:val="28"/>
          <w:szCs w:val="28"/>
        </w:rPr>
        <w:lastRenderedPageBreak/>
        <w:t xml:space="preserve">7.3   </w:t>
      </w:r>
      <w:proofErr w:type="spellStart"/>
      <w:r w:rsidRPr="00127ECF">
        <w:rPr>
          <w:rFonts w:ascii="Times New Roman" w:eastAsia="Times New Roman" w:hAnsi="Times New Roman" w:cs="Times New Roman"/>
          <w:b/>
          <w:color w:val="FF0000"/>
          <w:sz w:val="28"/>
          <w:szCs w:val="28"/>
        </w:rPr>
        <w:t>Kế</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hoạch</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lợi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nhuận</w:t>
      </w:r>
      <w:bookmarkStart w:id="153" w:name="_heading=h.wkn8xzedog4b" w:colFirst="0" w:colLast="0"/>
      <w:bookmarkEnd w:id="152"/>
      <w:bookmarkEnd w:id="153"/>
      <w:proofErr w:type="spellEnd"/>
    </w:p>
    <w:p w14:paraId="7D0E3906" w14:textId="436D1BEB" w:rsidR="00DF21F4" w:rsidRPr="00127ECF" w:rsidRDefault="00376C98" w:rsidP="00611EC8">
      <w:pPr>
        <w:spacing w:after="0" w:line="360" w:lineRule="auto"/>
        <w:rPr>
          <w:rFonts w:ascii="Times New Roman" w:eastAsia="Times New Roman" w:hAnsi="Times New Roman" w:cs="Times New Roman"/>
          <w:sz w:val="28"/>
          <w:szCs w:val="28"/>
        </w:rPr>
      </w:pPr>
      <w:r>
        <w:rPr>
          <w:noProof/>
          <w:lang w:val="en-US"/>
        </w:rPr>
        <w:drawing>
          <wp:inline distT="0" distB="0" distL="0" distR="0" wp14:anchorId="4BD4D139" wp14:editId="336CD2FC">
            <wp:extent cx="7717790" cy="2955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717790" cy="2955925"/>
                    </a:xfrm>
                    <a:prstGeom prst="rect">
                      <a:avLst/>
                    </a:prstGeom>
                  </pic:spPr>
                </pic:pic>
              </a:graphicData>
            </a:graphic>
          </wp:inline>
        </w:drawing>
      </w:r>
    </w:p>
    <w:p w14:paraId="25AE8B46"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i/>
          <w:color w:val="000000"/>
          <w:sz w:val="28"/>
          <w:szCs w:val="28"/>
        </w:rPr>
      </w:pPr>
      <w:bookmarkStart w:id="154" w:name="_heading=h.36ei31r" w:colFirst="0" w:colLast="0"/>
      <w:bookmarkEnd w:id="154"/>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7. 3: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kế</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hoạch</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lợi</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nhuận</w:t>
      </w:r>
      <w:proofErr w:type="spellEnd"/>
    </w:p>
    <w:p w14:paraId="3421CC14" w14:textId="77777777" w:rsidR="00DF21F4" w:rsidRPr="00127ECF" w:rsidRDefault="009E7086" w:rsidP="00127ECF">
      <w:pPr>
        <w:spacing w:after="0" w:line="360" w:lineRule="auto"/>
        <w:jc w:val="both"/>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ROA (</w:t>
      </w:r>
      <w:proofErr w:type="spellStart"/>
      <w:r w:rsidRPr="00127ECF">
        <w:rPr>
          <w:rFonts w:ascii="Times New Roman" w:eastAsia="Times New Roman" w:hAnsi="Times New Roman" w:cs="Times New Roman"/>
          <w:color w:val="000000"/>
          <w:sz w:val="28"/>
          <w:szCs w:val="28"/>
        </w:rPr>
        <w:t>return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on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asset</w:t>
      </w:r>
      <w:proofErr w:type="spellEnd"/>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lợi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nhuận</w:t>
      </w:r>
      <w:proofErr w:type="spellEnd"/>
      <w:r w:rsidRPr="00127ECF">
        <w:rPr>
          <w:rFonts w:ascii="Times New Roman" w:eastAsia="Times New Roman" w:hAnsi="Times New Roman" w:cs="Times New Roman"/>
          <w:color w:val="000000"/>
          <w:sz w:val="28"/>
          <w:szCs w:val="28"/>
        </w:rPr>
        <w:t xml:space="preserve"> trên </w:t>
      </w:r>
      <w:proofErr w:type="spellStart"/>
      <w:r w:rsidRPr="00127ECF">
        <w:rPr>
          <w:rFonts w:ascii="Times New Roman" w:eastAsia="Times New Roman" w:hAnsi="Times New Roman" w:cs="Times New Roman"/>
          <w:color w:val="000000"/>
          <w:sz w:val="28"/>
          <w:szCs w:val="28"/>
        </w:rPr>
        <w:t>tổng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tài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sản</w:t>
      </w:r>
      <w:proofErr w:type="spellEnd"/>
      <w:r w:rsidRPr="00127ECF">
        <w:rPr>
          <w:rFonts w:ascii="Times New Roman" w:eastAsia="Times New Roman" w:hAnsi="Times New Roman" w:cs="Times New Roman"/>
          <w:color w:val="000000"/>
          <w:sz w:val="28"/>
          <w:szCs w:val="28"/>
        </w:rPr>
        <w:t>, ROE (</w:t>
      </w:r>
      <w:proofErr w:type="spellStart"/>
      <w:r w:rsidRPr="00127ECF">
        <w:rPr>
          <w:rFonts w:ascii="Times New Roman" w:eastAsia="Times New Roman" w:hAnsi="Times New Roman" w:cs="Times New Roman"/>
          <w:color w:val="000000"/>
          <w:sz w:val="28"/>
          <w:szCs w:val="28"/>
        </w:rPr>
        <w:t>return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on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Equity</w:t>
      </w:r>
      <w:proofErr w:type="spellEnd"/>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lợi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nhuận</w:t>
      </w:r>
      <w:proofErr w:type="spellEnd"/>
      <w:r w:rsidRPr="00127ECF">
        <w:rPr>
          <w:rFonts w:ascii="Times New Roman" w:eastAsia="Times New Roman" w:hAnsi="Times New Roman" w:cs="Times New Roman"/>
          <w:color w:val="000000"/>
          <w:sz w:val="28"/>
          <w:szCs w:val="28"/>
        </w:rPr>
        <w:t xml:space="preserve"> trên </w:t>
      </w: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chủ</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sở</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hữu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Vì</w:t>
      </w:r>
      <w:proofErr w:type="spellEnd"/>
      <w:r w:rsidRPr="00127ECF">
        <w:rPr>
          <w:rFonts w:ascii="Times New Roman" w:eastAsia="Times New Roman" w:hAnsi="Times New Roman" w:cs="Times New Roman"/>
          <w:color w:val="000000"/>
          <w:sz w:val="28"/>
          <w:szCs w:val="28"/>
        </w:rPr>
        <w:t xml:space="preserve"> doanh </w:t>
      </w:r>
      <w:proofErr w:type="spellStart"/>
      <w:r w:rsidRPr="00127ECF">
        <w:rPr>
          <w:rFonts w:ascii="Times New Roman" w:eastAsia="Times New Roman" w:hAnsi="Times New Roman" w:cs="Times New Roman"/>
          <w:color w:val="000000"/>
          <w:sz w:val="28"/>
          <w:szCs w:val="28"/>
        </w:rPr>
        <w:t>nghiệp</w:t>
      </w:r>
      <w:proofErr w:type="spellEnd"/>
      <w:r w:rsidRPr="00127ECF">
        <w:rPr>
          <w:rFonts w:ascii="Times New Roman" w:eastAsia="Times New Roman" w:hAnsi="Times New Roman" w:cs="Times New Roman"/>
          <w:color w:val="000000"/>
          <w:sz w:val="28"/>
          <w:szCs w:val="28"/>
        </w:rPr>
        <w:t xml:space="preserve"> không </w:t>
      </w:r>
      <w:proofErr w:type="spellStart"/>
      <w:r w:rsidRPr="00127ECF">
        <w:rPr>
          <w:rFonts w:ascii="Times New Roman" w:eastAsia="Times New Roman" w:hAnsi="Times New Roman" w:cs="Times New Roman"/>
          <w:color w:val="000000"/>
          <w:sz w:val="28"/>
          <w:szCs w:val="28"/>
        </w:rPr>
        <w:t>sử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dụng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vay </w:t>
      </w:r>
      <w:proofErr w:type="spellStart"/>
      <w:r w:rsidRPr="00127ECF">
        <w:rPr>
          <w:rFonts w:ascii="Times New Roman" w:eastAsia="Times New Roman" w:hAnsi="Times New Roman" w:cs="Times New Roman"/>
          <w:color w:val="000000"/>
          <w:sz w:val="28"/>
          <w:szCs w:val="28"/>
        </w:rPr>
        <w:t>mà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toàn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bộ</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dụng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chủ</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sở</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hữu</w:t>
      </w:r>
      <w:proofErr w:type="spellEnd"/>
      <w:r w:rsidRPr="00127ECF">
        <w:rPr>
          <w:rFonts w:ascii="Times New Roman" w:eastAsia="Times New Roman" w:hAnsi="Times New Roman" w:cs="Times New Roman"/>
          <w:color w:val="000000"/>
          <w:sz w:val="28"/>
          <w:szCs w:val="28"/>
        </w:rPr>
        <w:t xml:space="preserve"> nên ROA = ROE.</w:t>
      </w:r>
    </w:p>
    <w:p w14:paraId="0F9EF854"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ROI </w:t>
      </w:r>
      <w:proofErr w:type="spellStart"/>
      <w:r w:rsidRPr="00127ECF">
        <w:rPr>
          <w:rFonts w:ascii="Times New Roman" w:eastAsia="Times New Roman" w:hAnsi="Times New Roman" w:cs="Times New Roman"/>
          <w:sz w:val="28"/>
          <w:szCs w:val="28"/>
        </w:rPr>
        <w:t>viết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tắt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Return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on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Investment</w:t>
      </w:r>
      <w:proofErr w:type="spellEnd"/>
      <w:r w:rsidRPr="00127ECF">
        <w:rPr>
          <w:rFonts w:ascii="Times New Roman" w:eastAsia="Times New Roman" w:hAnsi="Times New Roman" w:cs="Times New Roman"/>
          <w:sz w:val="28"/>
          <w:szCs w:val="28"/>
        </w:rPr>
        <w:t xml:space="preserve"> – ROI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ròng</w:t>
      </w:r>
      <w:proofErr w:type="spellEnd"/>
      <w:r w:rsidRPr="00127ECF">
        <w:rPr>
          <w:rFonts w:ascii="Times New Roman" w:eastAsia="Times New Roman" w:hAnsi="Times New Roman" w:cs="Times New Roman"/>
          <w:sz w:val="28"/>
          <w:szCs w:val="28"/>
        </w:rPr>
        <w:t xml:space="preserve"> trên </w:t>
      </w:r>
      <w:proofErr w:type="spellStart"/>
      <w:r w:rsidRPr="00127ECF">
        <w:rPr>
          <w:rFonts w:ascii="Times New Roman" w:eastAsia="Times New Roman" w:hAnsi="Times New Roman" w:cs="Times New Roman"/>
          <w:sz w:val="28"/>
          <w:szCs w:val="28"/>
        </w:rPr>
        <w:t>tổng</w:t>
      </w:r>
      <w:proofErr w:type="spellEnd"/>
      <w:r w:rsidRPr="00127ECF">
        <w:rPr>
          <w:rFonts w:ascii="Times New Roman" w:eastAsia="Times New Roman" w:hAnsi="Times New Roman" w:cs="Times New Roman"/>
          <w:sz w:val="28"/>
          <w:szCs w:val="28"/>
        </w:rPr>
        <w:t xml:space="preserve"> chi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đầu</w:t>
      </w:r>
      <w:proofErr w:type="spellEnd"/>
      <w:r w:rsidRPr="00127ECF">
        <w:rPr>
          <w:rFonts w:ascii="Times New Roman" w:eastAsia="Times New Roman" w:hAnsi="Times New Roman" w:cs="Times New Roman"/>
          <w:sz w:val="28"/>
          <w:szCs w:val="28"/>
        </w:rPr>
        <w:t xml:space="preserve"> tư.</w:t>
      </w:r>
    </w:p>
    <w:p w14:paraId="60A978EB"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ROE = ROA = ROI= (</w:t>
      </w:r>
      <w:proofErr w:type="spellStart"/>
      <w:r w:rsidRPr="00127ECF">
        <w:rPr>
          <w:rFonts w:ascii="Times New Roman" w:eastAsia="Times New Roman" w:hAnsi="Times New Roman" w:cs="Times New Roman"/>
          <w:color w:val="000000"/>
          <w:sz w:val="28"/>
          <w:szCs w:val="28"/>
        </w:rPr>
        <w:t>Lợi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nhuận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ròng</w:t>
      </w:r>
      <w:proofErr w:type="spellEnd"/>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Tổng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chủ</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sở</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hữu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doanh </w:t>
      </w:r>
      <w:proofErr w:type="spellStart"/>
      <w:r w:rsidRPr="00127ECF">
        <w:rPr>
          <w:rFonts w:ascii="Times New Roman" w:eastAsia="Times New Roman" w:hAnsi="Times New Roman" w:cs="Times New Roman"/>
          <w:color w:val="000000"/>
          <w:sz w:val="28"/>
          <w:szCs w:val="28"/>
        </w:rPr>
        <w:t>nghiệp</w:t>
      </w:r>
      <w:proofErr w:type="spellEnd"/>
      <w:r w:rsidRPr="00127ECF">
        <w:rPr>
          <w:rFonts w:ascii="Times New Roman" w:eastAsia="Times New Roman" w:hAnsi="Times New Roman" w:cs="Times New Roman"/>
          <w:color w:val="000000"/>
          <w:sz w:val="28"/>
          <w:szCs w:val="28"/>
        </w:rPr>
        <w:t>) * 100</w:t>
      </w:r>
    </w:p>
    <w:p w14:paraId="6090B75F" w14:textId="3DD2F9F7" w:rsidR="00DF21F4" w:rsidRPr="00376C98" w:rsidRDefault="009E7086" w:rsidP="00127ECF">
      <w:pPr>
        <w:spacing w:after="0" w:line="360" w:lineRule="auto"/>
        <w:jc w:val="both"/>
        <w:rPr>
          <w:rFonts w:ascii="Times New Roman" w:eastAsia="Times New Roman" w:hAnsi="Times New Roman" w:cs="Times New Roman"/>
          <w:b/>
          <w:color w:val="000000"/>
          <w:sz w:val="28"/>
          <w:szCs w:val="28"/>
          <w:lang w:val="en-US"/>
        </w:rPr>
      </w:pPr>
      <w:r w:rsidRPr="00127ECF">
        <w:rPr>
          <w:rFonts w:ascii="Times New Roman" w:eastAsia="Times New Roman" w:hAnsi="Times New Roman" w:cs="Times New Roman"/>
          <w:color w:val="000000"/>
          <w:sz w:val="28"/>
          <w:szCs w:val="28"/>
        </w:rPr>
        <w:t xml:space="preserve">ROE = ROA = </w:t>
      </w:r>
      <w:r w:rsidRPr="00127ECF">
        <w:rPr>
          <w:rFonts w:ascii="Times New Roman" w:eastAsia="Times New Roman" w:hAnsi="Times New Roman" w:cs="Times New Roman"/>
          <w:sz w:val="28"/>
          <w:szCs w:val="28"/>
        </w:rPr>
        <w:t xml:space="preserve">ROI = </w:t>
      </w:r>
      <w:r w:rsidRPr="00127ECF">
        <w:rPr>
          <w:rFonts w:ascii="Times New Roman" w:eastAsia="Times New Roman" w:hAnsi="Times New Roman" w:cs="Times New Roman"/>
          <w:color w:val="000000"/>
          <w:sz w:val="28"/>
          <w:szCs w:val="28"/>
        </w:rPr>
        <w:t xml:space="preserve"> </w:t>
      </w:r>
      <w:r w:rsidRPr="00376C98">
        <w:rPr>
          <w:rFonts w:ascii="Times New Roman" w:eastAsia="Times New Roman" w:hAnsi="Times New Roman" w:cs="Times New Roman"/>
          <w:b/>
          <w:color w:val="000000"/>
          <w:sz w:val="28"/>
          <w:szCs w:val="28"/>
        </w:rPr>
        <w:t>(</w:t>
      </w:r>
      <w:r w:rsidR="00376C98" w:rsidRPr="00376C98">
        <w:rPr>
          <w:rFonts w:ascii="Times New Roman" w:hAnsi="Times New Roman" w:cs="Times New Roman"/>
          <w:b/>
          <w:color w:val="000000" w:themeColor="text1"/>
          <w:sz w:val="28"/>
          <w:szCs w:val="28"/>
        </w:rPr>
        <w:t>496.902.312</w:t>
      </w:r>
      <w:r w:rsidRPr="00376C98">
        <w:rPr>
          <w:rFonts w:ascii="Times New Roman" w:eastAsia="Times New Roman" w:hAnsi="Times New Roman" w:cs="Times New Roman"/>
          <w:b/>
          <w:color w:val="000000" w:themeColor="text1"/>
          <w:sz w:val="28"/>
          <w:szCs w:val="28"/>
        </w:rPr>
        <w:t>/</w:t>
      </w:r>
      <w:r w:rsidR="00376C98" w:rsidRPr="00376C98">
        <w:rPr>
          <w:rFonts w:ascii="Times New Roman" w:hAnsi="Times New Roman" w:cs="Times New Roman"/>
          <w:b/>
          <w:bCs/>
          <w:color w:val="000000" w:themeColor="text1"/>
          <w:sz w:val="28"/>
          <w:szCs w:val="28"/>
        </w:rPr>
        <w:t xml:space="preserve"> 1.213.576.324</w:t>
      </w:r>
      <w:r w:rsidRPr="00376C98">
        <w:rPr>
          <w:rFonts w:ascii="Times New Roman" w:eastAsia="Times New Roman" w:hAnsi="Times New Roman" w:cs="Times New Roman"/>
          <w:b/>
          <w:color w:val="000000"/>
          <w:sz w:val="28"/>
          <w:szCs w:val="28"/>
        </w:rPr>
        <w:t xml:space="preserve">) x 100 = </w:t>
      </w:r>
      <w:r w:rsidR="00376C98" w:rsidRPr="00376C98">
        <w:rPr>
          <w:rFonts w:ascii="Times New Roman" w:eastAsia="Times New Roman" w:hAnsi="Times New Roman" w:cs="Times New Roman"/>
          <w:b/>
          <w:sz w:val="28"/>
          <w:szCs w:val="28"/>
          <w:lang w:val="en-US"/>
        </w:rPr>
        <w:t>40,95</w:t>
      </w:r>
      <w:r w:rsidRPr="00376C98">
        <w:rPr>
          <w:rFonts w:ascii="Times New Roman" w:eastAsia="Times New Roman" w:hAnsi="Times New Roman" w:cs="Times New Roman"/>
          <w:b/>
          <w:color w:val="000000"/>
          <w:sz w:val="28"/>
          <w:szCs w:val="28"/>
        </w:rPr>
        <w:t>%</w:t>
      </w:r>
      <w:r w:rsidR="00376C98">
        <w:rPr>
          <w:rFonts w:ascii="Times New Roman" w:eastAsia="Times New Roman" w:hAnsi="Times New Roman" w:cs="Times New Roman"/>
          <w:b/>
          <w:color w:val="000000"/>
          <w:sz w:val="28"/>
          <w:szCs w:val="28"/>
          <w:lang w:val="en-US"/>
        </w:rPr>
        <w:t>.</w:t>
      </w:r>
    </w:p>
    <w:p w14:paraId="2AD795D9" w14:textId="52B67C7F" w:rsidR="00DF21F4" w:rsidRPr="00127ECF" w:rsidRDefault="009E7086" w:rsidP="00376C98">
      <w:pPr>
        <w:spacing w:after="0" w:line="360" w:lineRule="auto"/>
        <w:ind w:firstLine="720"/>
        <w:jc w:val="both"/>
        <w:rPr>
          <w:rFonts w:ascii="Times New Roman" w:eastAsia="Times New Roman" w:hAnsi="Times New Roman" w:cs="Times New Roman"/>
          <w:sz w:val="28"/>
          <w:szCs w:val="28"/>
        </w:rPr>
      </w:pPr>
      <w:proofErr w:type="spellStart"/>
      <w:r w:rsidRPr="00376C98">
        <w:rPr>
          <w:rFonts w:ascii="Times New Roman" w:eastAsia="Times New Roman" w:hAnsi="Times New Roman" w:cs="Times New Roman"/>
          <w:b/>
          <w:sz w:val="28"/>
          <w:szCs w:val="28"/>
        </w:rPr>
        <w:t>Nhận</w:t>
      </w:r>
      <w:proofErr w:type="spellEnd"/>
      <w:r w:rsidRPr="00376C98">
        <w:rPr>
          <w:rFonts w:ascii="Times New Roman" w:eastAsia="Times New Roman" w:hAnsi="Times New Roman" w:cs="Times New Roman"/>
          <w:b/>
          <w:sz w:val="28"/>
          <w:szCs w:val="28"/>
        </w:rPr>
        <w:t xml:space="preserve"> </w:t>
      </w:r>
      <w:proofErr w:type="spellStart"/>
      <w:r w:rsidRPr="00376C98">
        <w:rPr>
          <w:rFonts w:ascii="Times New Roman" w:eastAsia="Times New Roman" w:hAnsi="Times New Roman" w:cs="Times New Roman"/>
          <w:b/>
          <w:sz w:val="28"/>
          <w:szCs w:val="28"/>
        </w:rPr>
        <w:t>xét</w:t>
      </w:r>
      <w:proofErr w:type="spellEnd"/>
      <w:r w:rsidRPr="00376C98">
        <w:rPr>
          <w:rFonts w:ascii="Times New Roman" w:eastAsia="Times New Roman" w:hAnsi="Times New Roman" w:cs="Times New Roman"/>
          <w:b/>
          <w:sz w:val="28"/>
          <w:szCs w:val="28"/>
        </w:rPr>
        <w:t>:</w:t>
      </w:r>
      <w:r w:rsidRPr="00127ECF">
        <w:rPr>
          <w:rFonts w:ascii="Times New Roman" w:eastAsia="Times New Roman" w:hAnsi="Times New Roman" w:cs="Times New Roman"/>
          <w:sz w:val="28"/>
          <w:szCs w:val="28"/>
        </w:rPr>
        <w:t xml:space="preserve"> Ta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ROA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r w:rsidR="00376C98" w:rsidRPr="00376C98">
        <w:rPr>
          <w:rFonts w:ascii="Times New Roman" w:eastAsia="Times New Roman" w:hAnsi="Times New Roman" w:cs="Times New Roman"/>
          <w:b/>
          <w:sz w:val="28"/>
          <w:szCs w:val="28"/>
          <w:lang w:val="en-US"/>
        </w:rPr>
        <w:t>40,95</w:t>
      </w:r>
      <w:r w:rsidR="00376C98" w:rsidRPr="00376C98">
        <w:rPr>
          <w:rFonts w:ascii="Times New Roman" w:eastAsia="Times New Roman" w:hAnsi="Times New Roman" w:cs="Times New Roman"/>
          <w:b/>
          <w:color w:val="000000"/>
          <w:sz w:val="28"/>
          <w:szCs w:val="28"/>
        </w:rPr>
        <w:t>%</w:t>
      </w:r>
      <w:proofErr w:type="spellStart"/>
      <w:r w:rsidRPr="00127ECF">
        <w:rPr>
          <w:rFonts w:ascii="Times New Roman" w:eastAsia="Times New Roman" w:hAnsi="Times New Roman" w:cs="Times New Roman"/>
          <w:sz w:val="28"/>
          <w:szCs w:val="28"/>
        </w:rPr>
        <w:t>tức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đang khai </w:t>
      </w:r>
      <w:proofErr w:type="spellStart"/>
      <w:r w:rsidRPr="00127ECF">
        <w:rPr>
          <w:rFonts w:ascii="Times New Roman" w:eastAsia="Times New Roman" w:hAnsi="Times New Roman" w:cs="Times New Roman"/>
          <w:sz w:val="28"/>
          <w:szCs w:val="28"/>
        </w:rPr>
        <w:t>thác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tài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tạo</w:t>
      </w:r>
      <w:proofErr w:type="spellEnd"/>
      <w:r w:rsidRPr="00127ECF">
        <w:rPr>
          <w:rFonts w:ascii="Times New Roman" w:eastAsia="Times New Roman" w:hAnsi="Times New Roman" w:cs="Times New Roman"/>
          <w:sz w:val="28"/>
          <w:szCs w:val="28"/>
        </w:rPr>
        <w:t xml:space="preserve"> ra </w:t>
      </w:r>
      <w:proofErr w:type="spellStart"/>
      <w:r w:rsidRPr="00127ECF">
        <w:rPr>
          <w:rFonts w:ascii="Times New Roman" w:eastAsia="Times New Roman" w:hAnsi="Times New Roman" w:cs="Times New Roman"/>
          <w:sz w:val="28"/>
          <w:szCs w:val="28"/>
        </w:rPr>
        <w:t>mức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Tạo</w:t>
      </w:r>
      <w:proofErr w:type="spellEnd"/>
      <w:r w:rsidRPr="00127ECF">
        <w:rPr>
          <w:rFonts w:ascii="Times New Roman" w:eastAsia="Times New Roman" w:hAnsi="Times New Roman" w:cs="Times New Roman"/>
          <w:sz w:val="28"/>
          <w:szCs w:val="28"/>
        </w:rPr>
        <w:t xml:space="preserve"> ra </w:t>
      </w:r>
      <w:proofErr w:type="spellStart"/>
      <w:r w:rsidRPr="00127ECF">
        <w:rPr>
          <w:rFonts w:ascii="Times New Roman" w:eastAsia="Times New Roman" w:hAnsi="Times New Roman" w:cs="Times New Roman"/>
          <w:sz w:val="28"/>
          <w:szCs w:val="28"/>
        </w:rPr>
        <w:t>mức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nhuận</w:t>
      </w:r>
      <w:proofErr w:type="spellEnd"/>
      <w:r w:rsidRPr="00127ECF">
        <w:rPr>
          <w:rFonts w:ascii="Times New Roman" w:eastAsia="Times New Roman" w:hAnsi="Times New Roman" w:cs="Times New Roman"/>
          <w:sz w:val="28"/>
          <w:szCs w:val="28"/>
        </w:rPr>
        <w:t xml:space="preserve"> cao </w:t>
      </w:r>
      <w:proofErr w:type="spellStart"/>
      <w:r w:rsidRPr="00127ECF">
        <w:rPr>
          <w:rFonts w:ascii="Times New Roman" w:eastAsia="Times New Roman" w:hAnsi="Times New Roman" w:cs="Times New Roman"/>
          <w:sz w:val="28"/>
          <w:szCs w:val="28"/>
        </w:rPr>
        <w:t>vào</w:t>
      </w:r>
      <w:proofErr w:type="spellEnd"/>
      <w:r w:rsidRPr="00127ECF">
        <w:rPr>
          <w:rFonts w:ascii="Times New Roman" w:eastAsia="Times New Roman" w:hAnsi="Times New Roman" w:cs="Times New Roman"/>
          <w:sz w:val="28"/>
          <w:szCs w:val="28"/>
        </w:rPr>
        <w:t xml:space="preserve"> kinh doanh trên </w:t>
      </w:r>
      <w:proofErr w:type="spellStart"/>
      <w:r w:rsidRPr="00127ECF">
        <w:rPr>
          <w:rFonts w:ascii="Times New Roman" w:eastAsia="Times New Roman" w:hAnsi="Times New Roman" w:cs="Times New Roman"/>
          <w:sz w:val="28"/>
          <w:szCs w:val="28"/>
        </w:rPr>
        <w:t>lĩnh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này</w:t>
      </w:r>
      <w:proofErr w:type="spellEnd"/>
      <w:r w:rsidRPr="00127ECF">
        <w:rPr>
          <w:rFonts w:ascii="Times New Roman" w:eastAsia="Times New Roman" w:hAnsi="Times New Roman" w:cs="Times New Roman"/>
          <w:sz w:val="28"/>
          <w:szCs w:val="28"/>
        </w:rPr>
        <w:t xml:space="preserve">. </w:t>
      </w:r>
    </w:p>
    <w:p w14:paraId="2B9C739C" w14:textId="77777777" w:rsidR="00DF21F4" w:rsidRPr="00127ECF" w:rsidRDefault="00DF21F4" w:rsidP="00127ECF">
      <w:pPr>
        <w:pStyle w:val="u2"/>
        <w:spacing w:before="0" w:line="360" w:lineRule="auto"/>
        <w:rPr>
          <w:rFonts w:ascii="Times New Roman" w:eastAsia="Times New Roman" w:hAnsi="Times New Roman" w:cs="Times New Roman"/>
          <w:b/>
          <w:i/>
          <w:sz w:val="28"/>
          <w:szCs w:val="28"/>
        </w:rPr>
      </w:pPr>
      <w:bookmarkStart w:id="155" w:name="_heading=h.ipm0gt8xagkx" w:colFirst="0" w:colLast="0"/>
      <w:bookmarkEnd w:id="155"/>
    </w:p>
    <w:p w14:paraId="61022E86" w14:textId="524D2DB4" w:rsidR="00DF21F4" w:rsidRDefault="00376C98" w:rsidP="00611EC8">
      <w:pPr>
        <w:spacing w:after="0" w:line="360" w:lineRule="auto"/>
        <w:jc w:val="center"/>
        <w:rPr>
          <w:rFonts w:ascii="Times New Roman" w:eastAsia="Times New Roman" w:hAnsi="Times New Roman" w:cs="Times New Roman"/>
          <w:b/>
          <w:i/>
          <w:sz w:val="28"/>
          <w:szCs w:val="28"/>
        </w:rPr>
      </w:pPr>
      <w:bookmarkStart w:id="156" w:name="_heading=h.pv8etf2ibbde" w:colFirst="0" w:colLast="0"/>
      <w:bookmarkStart w:id="157" w:name="_heading=h.f81u40gsivy1" w:colFirst="0" w:colLast="0"/>
      <w:bookmarkEnd w:id="156"/>
      <w:bookmarkEnd w:id="157"/>
      <w:r>
        <w:rPr>
          <w:noProof/>
          <w:lang w:val="en-US"/>
        </w:rPr>
        <w:drawing>
          <wp:inline distT="0" distB="0" distL="0" distR="0" wp14:anchorId="75DF258F" wp14:editId="4C8B003D">
            <wp:extent cx="7717790" cy="4410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717790" cy="4410075"/>
                    </a:xfrm>
                    <a:prstGeom prst="rect">
                      <a:avLst/>
                    </a:prstGeom>
                  </pic:spPr>
                </pic:pic>
              </a:graphicData>
            </a:graphic>
          </wp:inline>
        </w:drawing>
      </w:r>
    </w:p>
    <w:p w14:paraId="444C4928" w14:textId="747CBC81" w:rsidR="00376C98" w:rsidRPr="00127ECF" w:rsidRDefault="00376C98" w:rsidP="00611EC8">
      <w:pPr>
        <w:spacing w:after="0" w:line="360" w:lineRule="auto"/>
        <w:jc w:val="center"/>
        <w:rPr>
          <w:rFonts w:ascii="Times New Roman" w:eastAsia="Times New Roman" w:hAnsi="Times New Roman" w:cs="Times New Roman"/>
          <w:b/>
          <w:i/>
          <w:sz w:val="28"/>
          <w:szCs w:val="28"/>
        </w:rPr>
      </w:pPr>
      <w:r>
        <w:rPr>
          <w:noProof/>
          <w:lang w:val="en-US"/>
        </w:rPr>
        <w:lastRenderedPageBreak/>
        <w:drawing>
          <wp:anchor distT="0" distB="0" distL="114300" distR="114300" simplePos="0" relativeHeight="251664384" behindDoc="0" locked="0" layoutInCell="1" allowOverlap="1" wp14:anchorId="2092B1BC" wp14:editId="45F9FF99">
            <wp:simplePos x="0" y="0"/>
            <wp:positionH relativeFrom="margin">
              <wp:align>right</wp:align>
            </wp:positionH>
            <wp:positionV relativeFrom="paragraph">
              <wp:posOffset>0</wp:posOffset>
            </wp:positionV>
            <wp:extent cx="7715250" cy="41910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7715250" cy="4191000"/>
                    </a:xfrm>
                    <a:prstGeom prst="rect">
                      <a:avLst/>
                    </a:prstGeom>
                  </pic:spPr>
                </pic:pic>
              </a:graphicData>
            </a:graphic>
            <wp14:sizeRelH relativeFrom="margin">
              <wp14:pctWidth>0</wp14:pctWidth>
            </wp14:sizeRelH>
            <wp14:sizeRelV relativeFrom="margin">
              <wp14:pctHeight>0</wp14:pctHeight>
            </wp14:sizeRelV>
          </wp:anchor>
        </w:drawing>
      </w:r>
    </w:p>
    <w:p w14:paraId="2BBFA951"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i/>
          <w:color w:val="000000"/>
          <w:sz w:val="28"/>
          <w:szCs w:val="28"/>
        </w:rPr>
      </w:pP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7. 4: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kế</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hoạch</w:t>
      </w:r>
      <w:proofErr w:type="spellEnd"/>
      <w:r w:rsidRPr="00127ECF">
        <w:rPr>
          <w:rFonts w:ascii="Times New Roman" w:eastAsia="Times New Roman" w:hAnsi="Times New Roman" w:cs="Times New Roman"/>
          <w:b/>
          <w:i/>
          <w:color w:val="000000"/>
          <w:sz w:val="28"/>
          <w:szCs w:val="28"/>
        </w:rPr>
        <w:t xml:space="preserve"> lưu </w:t>
      </w:r>
      <w:proofErr w:type="spellStart"/>
      <w:r w:rsidRPr="00127ECF">
        <w:rPr>
          <w:rFonts w:ascii="Times New Roman" w:eastAsia="Times New Roman" w:hAnsi="Times New Roman" w:cs="Times New Roman"/>
          <w:b/>
          <w:i/>
          <w:color w:val="000000"/>
          <w:sz w:val="28"/>
          <w:szCs w:val="28"/>
        </w:rPr>
        <w:t>chuyển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tiền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tệ</w:t>
      </w:r>
      <w:proofErr w:type="spellEnd"/>
    </w:p>
    <w:p w14:paraId="72CF4BB5" w14:textId="77777777" w:rsidR="00DF21F4" w:rsidRPr="00127ECF" w:rsidRDefault="00DF21F4" w:rsidP="00127ECF">
      <w:pPr>
        <w:spacing w:after="0" w:line="360" w:lineRule="auto"/>
        <w:jc w:val="both"/>
        <w:rPr>
          <w:rFonts w:ascii="Times New Roman" w:eastAsia="Times New Roman" w:hAnsi="Times New Roman" w:cs="Times New Roman"/>
          <w:sz w:val="28"/>
          <w:szCs w:val="28"/>
        </w:rPr>
        <w:sectPr w:rsidR="00DF21F4" w:rsidRPr="00127ECF" w:rsidSect="00611EC8">
          <w:pgSz w:w="15840" w:h="12240" w:orient="landscape"/>
          <w:pgMar w:top="1985" w:right="1985" w:bottom="1134" w:left="1701" w:header="288" w:footer="288" w:gutter="0"/>
          <w:cols w:space="720"/>
          <w:docGrid w:linePitch="286"/>
        </w:sectPr>
      </w:pPr>
    </w:p>
    <w:p w14:paraId="2059F8F1" w14:textId="77777777" w:rsidR="00611EC8" w:rsidRDefault="00611EC8" w:rsidP="00127ECF">
      <w:pPr>
        <w:pStyle w:val="u1"/>
        <w:spacing w:before="0" w:after="0" w:line="360" w:lineRule="auto"/>
        <w:jc w:val="center"/>
        <w:rPr>
          <w:rFonts w:ascii="Times New Roman" w:eastAsia="Times New Roman" w:hAnsi="Times New Roman" w:cs="Times New Roman"/>
          <w:b/>
          <w:color w:val="FF0000"/>
          <w:sz w:val="28"/>
          <w:szCs w:val="28"/>
        </w:rPr>
        <w:sectPr w:rsidR="00611EC8" w:rsidSect="00EC0C46">
          <w:footerReference w:type="default" r:id="rId93"/>
          <w:pgSz w:w="12240" w:h="15840"/>
          <w:pgMar w:top="1985" w:right="1134" w:bottom="1701" w:left="1985" w:header="709" w:footer="709" w:gutter="0"/>
          <w:cols w:space="720"/>
        </w:sectPr>
      </w:pPr>
    </w:p>
    <w:p w14:paraId="1598634E" w14:textId="77777777" w:rsidR="00DF21F4" w:rsidRPr="00127ECF" w:rsidRDefault="009E7086" w:rsidP="00127ECF">
      <w:pPr>
        <w:pStyle w:val="u1"/>
        <w:spacing w:before="0" w:after="0" w:line="360" w:lineRule="auto"/>
        <w:jc w:val="center"/>
        <w:rPr>
          <w:rFonts w:ascii="Times New Roman" w:eastAsia="Times New Roman" w:hAnsi="Times New Roman" w:cs="Times New Roman"/>
          <w:b/>
          <w:color w:val="FF0000"/>
          <w:sz w:val="28"/>
          <w:szCs w:val="28"/>
        </w:rPr>
      </w:pPr>
      <w:bookmarkStart w:id="158" w:name="_Toc117864799"/>
      <w:r w:rsidRPr="00127ECF">
        <w:rPr>
          <w:rFonts w:ascii="Times New Roman" w:eastAsia="Times New Roman" w:hAnsi="Times New Roman" w:cs="Times New Roman"/>
          <w:b/>
          <w:color w:val="FF0000"/>
          <w:sz w:val="28"/>
          <w:szCs w:val="28"/>
        </w:rPr>
        <w:t>CHƯƠNG VIII: VỐN KHỞI SỰ CẦN THIẾT</w:t>
      </w:r>
      <w:bookmarkEnd w:id="158"/>
    </w:p>
    <w:p w14:paraId="12266741"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159" w:name="_Toc117864800"/>
      <w:r w:rsidRPr="00127ECF">
        <w:rPr>
          <w:rFonts w:ascii="Times New Roman" w:eastAsia="Times New Roman" w:hAnsi="Times New Roman" w:cs="Times New Roman"/>
          <w:b/>
          <w:color w:val="FF0000"/>
          <w:sz w:val="28"/>
          <w:szCs w:val="28"/>
        </w:rPr>
        <w:t xml:space="preserve">8.1  </w:t>
      </w:r>
      <w:proofErr w:type="spellStart"/>
      <w:r w:rsidRPr="00127ECF">
        <w:rPr>
          <w:rFonts w:ascii="Times New Roman" w:eastAsia="Times New Roman" w:hAnsi="Times New Roman" w:cs="Times New Roman"/>
          <w:b/>
          <w:color w:val="FF0000"/>
          <w:sz w:val="28"/>
          <w:szCs w:val="28"/>
        </w:rPr>
        <w:t>Ước</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tính</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vốn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khởi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sự</w:t>
      </w:r>
      <w:bookmarkEnd w:id="159"/>
      <w:proofErr w:type="spellEnd"/>
    </w:p>
    <w:p w14:paraId="6653D9C4" w14:textId="77777777" w:rsidR="00DF21F4" w:rsidRPr="00127ECF" w:rsidRDefault="00DF21F4" w:rsidP="00127ECF">
      <w:pPr>
        <w:keepNext/>
        <w:spacing w:after="0" w:line="360" w:lineRule="auto"/>
        <w:jc w:val="center"/>
        <w:rPr>
          <w:rFonts w:ascii="Times New Roman" w:eastAsia="Times New Roman" w:hAnsi="Times New Roman" w:cs="Times New Roman"/>
          <w:sz w:val="28"/>
          <w:szCs w:val="28"/>
        </w:rPr>
      </w:pPr>
    </w:p>
    <w:tbl>
      <w:tblPr>
        <w:tblStyle w:val="affffffffff9"/>
        <w:tblW w:w="9120"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1071"/>
        <w:gridCol w:w="3928"/>
        <w:gridCol w:w="2098"/>
        <w:gridCol w:w="2023"/>
      </w:tblGrid>
      <w:tr w:rsidR="00DF21F4" w:rsidRPr="00127ECF" w14:paraId="6E79C9C3" w14:textId="77777777" w:rsidTr="00EC0C46">
        <w:trPr>
          <w:trHeight w:val="272"/>
        </w:trPr>
        <w:tc>
          <w:tcPr>
            <w:tcW w:w="7097" w:type="dxa"/>
            <w:gridSpan w:val="3"/>
            <w:tcBorders>
              <w:top w:val="single" w:sz="6" w:space="0" w:color="000000"/>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39D6140A" w14:textId="77777777" w:rsidR="00DF21F4" w:rsidRPr="00127ECF" w:rsidRDefault="009E7086" w:rsidP="00127ECF">
            <w:pPr>
              <w:widowControl w:val="0"/>
              <w:pBdr>
                <w:top w:val="nil"/>
                <w:left w:val="nil"/>
                <w:bottom w:val="nil"/>
                <w:right w:val="nil"/>
                <w:between w:val="nil"/>
              </w:pBdr>
              <w:spacing w:after="0"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color w:val="FFFFFF"/>
                <w:sz w:val="28"/>
                <w:szCs w:val="28"/>
              </w:rPr>
              <w:t>Vốn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cố</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định</w:t>
            </w:r>
            <w:proofErr w:type="spellEnd"/>
          </w:p>
        </w:tc>
        <w:tc>
          <w:tcPr>
            <w:tcW w:w="2023" w:type="dxa"/>
            <w:tcBorders>
              <w:top w:val="single" w:sz="6" w:space="0" w:color="000000"/>
              <w:left w:val="single" w:sz="6" w:space="0" w:color="CCCCCC"/>
              <w:bottom w:val="single" w:sz="6" w:space="0" w:color="000000"/>
              <w:right w:val="single" w:sz="6" w:space="0" w:color="000000"/>
            </w:tcBorders>
            <w:shd w:val="clear" w:color="auto" w:fill="FF0000"/>
            <w:tcMar>
              <w:top w:w="40" w:type="dxa"/>
              <w:left w:w="40" w:type="dxa"/>
              <w:bottom w:w="40" w:type="dxa"/>
              <w:right w:w="40" w:type="dxa"/>
            </w:tcMar>
            <w:vAlign w:val="bottom"/>
          </w:tcPr>
          <w:p w14:paraId="64CB8352"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b/>
                <w:color w:val="FFFFFF"/>
                <w:sz w:val="28"/>
                <w:szCs w:val="28"/>
              </w:rPr>
              <w:t>265.522.000</w:t>
            </w:r>
          </w:p>
        </w:tc>
      </w:tr>
      <w:tr w:rsidR="00DF21F4" w:rsidRPr="00127ECF" w14:paraId="1145F1B5" w14:textId="77777777" w:rsidTr="00EC0C46">
        <w:trPr>
          <w:trHeight w:val="272"/>
        </w:trPr>
        <w:tc>
          <w:tcPr>
            <w:tcW w:w="7097" w:type="dxa"/>
            <w:gridSpan w:val="3"/>
            <w:tcBorders>
              <w:top w:val="single" w:sz="6" w:space="0" w:color="CCCCCC"/>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513E2A09" w14:textId="77777777" w:rsidR="00DF21F4" w:rsidRPr="00127ECF" w:rsidRDefault="009E7086" w:rsidP="00127ECF">
            <w:pPr>
              <w:widowControl w:val="0"/>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b/>
                <w:i/>
                <w:color w:val="FFFFFF"/>
                <w:sz w:val="28"/>
                <w:szCs w:val="28"/>
              </w:rPr>
              <w:t xml:space="preserve">Cơ </w:t>
            </w:r>
            <w:proofErr w:type="spellStart"/>
            <w:r w:rsidRPr="00127ECF">
              <w:rPr>
                <w:rFonts w:ascii="Times New Roman" w:eastAsia="Times New Roman" w:hAnsi="Times New Roman" w:cs="Times New Roman"/>
                <w:b/>
                <w:i/>
                <w:color w:val="FFFFFF"/>
                <w:sz w:val="28"/>
                <w:szCs w:val="28"/>
              </w:rPr>
              <w:t>sở</w:t>
            </w:r>
            <w:proofErr w:type="spellEnd"/>
            <w:r w:rsidRPr="00127ECF">
              <w:rPr>
                <w:rFonts w:ascii="Times New Roman" w:eastAsia="Times New Roman" w:hAnsi="Times New Roman" w:cs="Times New Roman"/>
                <w:b/>
                <w:i/>
                <w:color w:val="FFFFFF"/>
                <w:sz w:val="28"/>
                <w:szCs w:val="28"/>
              </w:rPr>
              <w:t xml:space="preserve"> kinh doanh</w:t>
            </w:r>
          </w:p>
        </w:tc>
        <w:tc>
          <w:tcPr>
            <w:tcW w:w="2023" w:type="dxa"/>
            <w:tcBorders>
              <w:top w:val="single" w:sz="6" w:space="0" w:color="CCCCCC"/>
              <w:left w:val="single" w:sz="6" w:space="0" w:color="CCCCCC"/>
              <w:bottom w:val="single" w:sz="6" w:space="0" w:color="000000"/>
              <w:right w:val="single" w:sz="6" w:space="0" w:color="000000"/>
            </w:tcBorders>
            <w:shd w:val="clear" w:color="auto" w:fill="FF0000"/>
            <w:tcMar>
              <w:top w:w="40" w:type="dxa"/>
              <w:left w:w="40" w:type="dxa"/>
              <w:bottom w:w="40" w:type="dxa"/>
              <w:right w:w="40" w:type="dxa"/>
            </w:tcMar>
            <w:vAlign w:val="bottom"/>
          </w:tcPr>
          <w:p w14:paraId="58DF8032"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b/>
                <w:color w:val="FFFFFF"/>
                <w:sz w:val="28"/>
                <w:szCs w:val="28"/>
              </w:rPr>
              <w:t>86000000</w:t>
            </w:r>
          </w:p>
        </w:tc>
      </w:tr>
      <w:tr w:rsidR="00DF21F4" w:rsidRPr="00127ECF" w14:paraId="38574ED7"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35663AD"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3AC328"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Cọc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D5DB12B"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36000000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629E14"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3BB6175B"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786553"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DD3E51E"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Sửa</w:t>
            </w:r>
            <w:proofErr w:type="spellEnd"/>
            <w:r w:rsidRPr="00127ECF">
              <w:rPr>
                <w:rFonts w:ascii="Times New Roman" w:eastAsia="Times New Roman" w:hAnsi="Times New Roman" w:cs="Times New Roman"/>
                <w:sz w:val="28"/>
                <w:szCs w:val="28"/>
              </w:rPr>
              <w:t xml:space="preserve"> sang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thất</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0959B6"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C35C3B"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2BBFBDF3" w14:textId="77777777" w:rsidTr="00EC0C46">
        <w:trPr>
          <w:trHeight w:val="272"/>
        </w:trPr>
        <w:tc>
          <w:tcPr>
            <w:tcW w:w="7097" w:type="dxa"/>
            <w:gridSpan w:val="3"/>
            <w:tcBorders>
              <w:top w:val="single" w:sz="6" w:space="0" w:color="CCCCCC"/>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53AAC251" w14:textId="77777777" w:rsidR="00DF21F4" w:rsidRPr="00127ECF" w:rsidRDefault="009E7086" w:rsidP="00127ECF">
            <w:pPr>
              <w:widowControl w:val="0"/>
              <w:spacing w:after="0"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i/>
                <w:color w:val="FFFFFF"/>
                <w:sz w:val="28"/>
                <w:szCs w:val="28"/>
              </w:rPr>
              <w:t>Thiết</w:t>
            </w:r>
            <w:proofErr w:type="spellEnd"/>
            <w:r w:rsidRPr="00127ECF">
              <w:rPr>
                <w:rFonts w:ascii="Times New Roman" w:eastAsia="Times New Roman" w:hAnsi="Times New Roman" w:cs="Times New Roman"/>
                <w:b/>
                <w:i/>
                <w:color w:val="FFFFFF"/>
                <w:sz w:val="28"/>
                <w:szCs w:val="28"/>
              </w:rPr>
              <w:t xml:space="preserve"> </w:t>
            </w:r>
            <w:proofErr w:type="spellStart"/>
            <w:r w:rsidRPr="00127ECF">
              <w:rPr>
                <w:rFonts w:ascii="Times New Roman" w:eastAsia="Times New Roman" w:hAnsi="Times New Roman" w:cs="Times New Roman"/>
                <w:b/>
                <w:i/>
                <w:color w:val="FFFFFF"/>
                <w:sz w:val="28"/>
                <w:szCs w:val="28"/>
              </w:rPr>
              <w:t>bị</w:t>
            </w:r>
            <w:proofErr w:type="spellEnd"/>
          </w:p>
        </w:tc>
        <w:tc>
          <w:tcPr>
            <w:tcW w:w="2023" w:type="dxa"/>
            <w:tcBorders>
              <w:top w:val="single" w:sz="6" w:space="0" w:color="CCCCCC"/>
              <w:left w:val="single" w:sz="6" w:space="0" w:color="CCCCCC"/>
              <w:bottom w:val="single" w:sz="6" w:space="0" w:color="000000"/>
              <w:right w:val="single" w:sz="6" w:space="0" w:color="000000"/>
            </w:tcBorders>
            <w:shd w:val="clear" w:color="auto" w:fill="FF0000"/>
            <w:tcMar>
              <w:top w:w="40" w:type="dxa"/>
              <w:left w:w="40" w:type="dxa"/>
              <w:bottom w:w="40" w:type="dxa"/>
              <w:right w:w="40" w:type="dxa"/>
            </w:tcMar>
            <w:vAlign w:val="bottom"/>
          </w:tcPr>
          <w:p w14:paraId="58ED8979"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b/>
                <w:color w:val="FFFFFF"/>
                <w:sz w:val="28"/>
                <w:szCs w:val="28"/>
              </w:rPr>
              <w:t>179.522.000</w:t>
            </w:r>
          </w:p>
        </w:tc>
      </w:tr>
      <w:tr w:rsidR="00DF21F4" w:rsidRPr="00127ECF" w14:paraId="3537BD76"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E6E8B1"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679D134"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ghế</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5B77F3"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15B118"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29A7FF03"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66C263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03F236"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Cốc</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86FEBB8"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B2AD1C"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479FDD51"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CEEE8E3"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691B4A"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Bát</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48C305"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6E6831"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1243B734"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FA4B22"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2147F8"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Đũa,Thìa</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D2CF28"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62181C"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2AC5EEC8"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AD7EEE0"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F3EEED"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dao(</w:t>
            </w: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21D4FD"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F4AE0D"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04F91505"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664221"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C03ACCE"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Nồi</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0912E2"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263CD8"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7216ED03"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A81FA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D43F42"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Chảo</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78BBA23"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70D7E3"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301637DB"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8F8C37"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2030B33"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Lò</w:t>
            </w:r>
            <w:proofErr w:type="spellEnd"/>
            <w:r w:rsidRPr="00127ECF">
              <w:rPr>
                <w:rFonts w:ascii="Times New Roman" w:eastAsia="Times New Roman" w:hAnsi="Times New Roman" w:cs="Times New Roman"/>
                <w:sz w:val="28"/>
                <w:szCs w:val="28"/>
              </w:rPr>
              <w:t xml:space="preserve"> Vi </w:t>
            </w:r>
            <w:proofErr w:type="spellStart"/>
            <w:r w:rsidRPr="00127ECF">
              <w:rPr>
                <w:rFonts w:ascii="Times New Roman" w:eastAsia="Times New Roman" w:hAnsi="Times New Roman" w:cs="Times New Roman"/>
                <w:sz w:val="28"/>
                <w:szCs w:val="28"/>
              </w:rPr>
              <w:t>Sóng</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D168B1"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3.800.000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1A9F484"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1DEEC916"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69A679"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3244898"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Lò</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nướng</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01EADA"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7.200.000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E9B7BF2"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42687144"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CA5001F"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10288C5"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lạnh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tủ</w:t>
            </w:r>
            <w:proofErr w:type="spellEnd"/>
            <w:r w:rsidRPr="00127ECF">
              <w:rPr>
                <w:rFonts w:ascii="Times New Roman" w:eastAsia="Times New Roman" w:hAnsi="Times New Roman" w:cs="Times New Roman"/>
                <w:sz w:val="28"/>
                <w:szCs w:val="28"/>
              </w:rPr>
              <w:t xml:space="preserve"> đông</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45A970"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56.000.000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81E62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5F5826EF"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CE0F9A"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B394EE0"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Hệ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bếp</w:t>
            </w:r>
            <w:proofErr w:type="spellEnd"/>
            <w:r w:rsidRPr="00127ECF">
              <w:rPr>
                <w:rFonts w:ascii="Times New Roman" w:eastAsia="Times New Roman" w:hAnsi="Times New Roman" w:cs="Times New Roman"/>
                <w:sz w:val="28"/>
                <w:szCs w:val="28"/>
              </w:rPr>
              <w:t xml:space="preserve"> ga</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93CF9A"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19013E6"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00058851"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3DA8A7F"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20004A7"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Xe </w:t>
            </w:r>
            <w:proofErr w:type="spellStart"/>
            <w:r w:rsidRPr="00127ECF">
              <w:rPr>
                <w:rFonts w:ascii="Times New Roman" w:eastAsia="Times New Roman" w:hAnsi="Times New Roman" w:cs="Times New Roman"/>
                <w:sz w:val="28"/>
                <w:szCs w:val="28"/>
              </w:rPr>
              <w:t>đẩy</w:t>
            </w:r>
            <w:proofErr w:type="spellEnd"/>
            <w:r w:rsidRPr="00127ECF">
              <w:rPr>
                <w:rFonts w:ascii="Times New Roman" w:eastAsia="Times New Roman" w:hAnsi="Times New Roman" w:cs="Times New Roman"/>
                <w:sz w:val="28"/>
                <w:szCs w:val="28"/>
              </w:rPr>
              <w:t xml:space="preserve"> nguyên </w:t>
            </w:r>
            <w:proofErr w:type="spellStart"/>
            <w:r w:rsidRPr="00127ECF">
              <w:rPr>
                <w:rFonts w:ascii="Times New Roman" w:eastAsia="Times New Roman" w:hAnsi="Times New Roman" w:cs="Times New Roman"/>
                <w:sz w:val="28"/>
                <w:szCs w:val="28"/>
              </w:rPr>
              <w:t>vật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liệu</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5BF3E54"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800.000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4C6F72F"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286174EC"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4B2E6A"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40920B"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nấu</w:t>
            </w:r>
            <w:proofErr w:type="spellEnd"/>
            <w:r w:rsidRPr="00127ECF">
              <w:rPr>
                <w:rFonts w:ascii="Times New Roman" w:eastAsia="Times New Roman" w:hAnsi="Times New Roman" w:cs="Times New Roman"/>
                <w:sz w:val="28"/>
                <w:szCs w:val="28"/>
              </w:rPr>
              <w:t xml:space="preserve"> cơm</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2F893C"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4B0A973"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4CAEA463"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DCF5AE6"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6DF093D"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Thùng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đá</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724147"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B3F0BA5"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1094232D"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E555EF"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1EA837"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POS)</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27F929"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11.000.000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A8E4FB2"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20740B50"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164214"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6F1ACBE"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in(</w:t>
            </w:r>
            <w:proofErr w:type="spellStart"/>
            <w:r w:rsidRPr="00127ECF">
              <w:rPr>
                <w:rFonts w:ascii="Times New Roman" w:eastAsia="Times New Roman" w:hAnsi="Times New Roman" w:cs="Times New Roman"/>
                <w:sz w:val="28"/>
                <w:szCs w:val="28"/>
              </w:rPr>
              <w:t>Bill</w:t>
            </w:r>
            <w:proofErr w:type="spellEnd"/>
            <w:r w:rsidRPr="00127ECF">
              <w:rPr>
                <w:rFonts w:ascii="Times New Roman" w:eastAsia="Times New Roman" w:hAnsi="Times New Roman" w:cs="Times New Roman"/>
                <w:sz w:val="28"/>
                <w:szCs w:val="28"/>
              </w:rPr>
              <w:t>)</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7CC6B3"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1.800.000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DF740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15D997CA"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E2C7D1"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D1868E6"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Quạt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trần</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7D46CD"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D11FB11"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24B98540"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7A0E757"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D7CEF8"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chấm</w:t>
            </w:r>
            <w:proofErr w:type="spellEnd"/>
            <w:r w:rsidRPr="00127ECF">
              <w:rPr>
                <w:rFonts w:ascii="Times New Roman" w:eastAsia="Times New Roman" w:hAnsi="Times New Roman" w:cs="Times New Roman"/>
                <w:sz w:val="28"/>
                <w:szCs w:val="28"/>
              </w:rPr>
              <w:t xml:space="preserve"> công</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2BDC2E"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AAB39D"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3F4DBE01"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399B6C"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0C80C2"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camera</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B47C7F"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19152A"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08B07C42"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47F0CB9"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17DF50"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hòa</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DECC30"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7.000.000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4C3C41"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04931BD2"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59BA027"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5BF080"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Tivi</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2653E9"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16E03C2"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5C92F966"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9F01D0"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1536B7"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Ô che </w:t>
            </w:r>
            <w:proofErr w:type="spellStart"/>
            <w:r w:rsidRPr="00127ECF">
              <w:rPr>
                <w:rFonts w:ascii="Times New Roman" w:eastAsia="Times New Roman" w:hAnsi="Times New Roman" w:cs="Times New Roman"/>
                <w:sz w:val="28"/>
                <w:szCs w:val="28"/>
              </w:rPr>
              <w:t>nắng</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5E1067E"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4C2B47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3AC43B25"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769DAB"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8B53E8"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Hộp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đựng</w:t>
            </w:r>
            <w:proofErr w:type="spellEnd"/>
            <w:r w:rsidRPr="00127ECF">
              <w:rPr>
                <w:rFonts w:ascii="Times New Roman" w:eastAsia="Times New Roman" w:hAnsi="Times New Roman" w:cs="Times New Roman"/>
                <w:sz w:val="28"/>
                <w:szCs w:val="28"/>
              </w:rPr>
              <w:t xml:space="preserve"> cơm(</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online</w:t>
            </w:r>
            <w:proofErr w:type="spellEnd"/>
            <w:r w:rsidRPr="00127ECF">
              <w:rPr>
                <w:rFonts w:ascii="Times New Roman" w:eastAsia="Times New Roman" w:hAnsi="Times New Roman" w:cs="Times New Roman"/>
                <w:sz w:val="28"/>
                <w:szCs w:val="28"/>
              </w:rPr>
              <w:t>)</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1EBA41"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DC3AB0"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2C503B02"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51DBFA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4F2365"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Cây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nóng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lạnh</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40DA179"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4.000.000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F8793F"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0BB51519"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F47C64"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54D8CD"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Ban </w:t>
            </w:r>
            <w:proofErr w:type="spellStart"/>
            <w:r w:rsidRPr="00127ECF">
              <w:rPr>
                <w:rFonts w:ascii="Times New Roman" w:eastAsia="Times New Roman" w:hAnsi="Times New Roman" w:cs="Times New Roman"/>
                <w:sz w:val="28"/>
                <w:szCs w:val="28"/>
              </w:rPr>
              <w:t>thần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tài</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0E0D75"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272B4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5CD814BD"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F717A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6E543F81"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Nồi</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153B24"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8A908C"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34009785"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0743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9869B4"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Biển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bảng</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1C0FE8"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15.000.000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9B1851"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38C3F31A"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5C196B8"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3EBFDCAC"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Máy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hút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mùi</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81856E"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0E8A9B9"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4EC1E808"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051FE91"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9FDD82"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Biển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loại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hộp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đèn</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01C674"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271E4A"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5F83F9CF"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EF4B00"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CCCCCC"/>
            </w:tcBorders>
            <w:shd w:val="clear" w:color="auto" w:fill="auto"/>
            <w:tcMar>
              <w:top w:w="40" w:type="dxa"/>
              <w:left w:w="40" w:type="dxa"/>
              <w:bottom w:w="40" w:type="dxa"/>
              <w:right w:w="40" w:type="dxa"/>
            </w:tcMar>
            <w:vAlign w:val="bottom"/>
          </w:tcPr>
          <w:p w14:paraId="1A1D45E0"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chữa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cháy</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0E540D"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BB60F8"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5C90A551"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1373CE"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64E9E79"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bếp</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224C5F"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BD885C5"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7C37F22B"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22F619"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47DAD3"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Khay </w:t>
            </w:r>
            <w:proofErr w:type="spellStart"/>
            <w:r w:rsidRPr="00127ECF">
              <w:rPr>
                <w:rFonts w:ascii="Times New Roman" w:eastAsia="Times New Roman" w:hAnsi="Times New Roman" w:cs="Times New Roman"/>
                <w:sz w:val="28"/>
                <w:szCs w:val="28"/>
              </w:rPr>
              <w:t>đựng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đũa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thìa</w:t>
            </w:r>
            <w:proofErr w:type="spellEnd"/>
            <w:r w:rsidRPr="00127ECF">
              <w:rPr>
                <w:rFonts w:ascii="Times New Roman" w:eastAsia="Times New Roman" w:hAnsi="Times New Roman" w:cs="Times New Roman"/>
                <w:sz w:val="28"/>
                <w:szCs w:val="28"/>
              </w:rPr>
              <w:t xml:space="preserve"> khăn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ăn</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A29DE8"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150.000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908B2D"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4B9B90A9"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525E00"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ECDB93"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Thớt</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B06B60"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13F49A"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3D4E697C" w14:textId="77777777" w:rsidTr="00EC0C46">
        <w:trPr>
          <w:trHeight w:val="272"/>
        </w:trPr>
        <w:tc>
          <w:tcPr>
            <w:tcW w:w="7097" w:type="dxa"/>
            <w:gridSpan w:val="3"/>
            <w:tcBorders>
              <w:top w:val="single" w:sz="6" w:space="0" w:color="CCCCCC"/>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2A097FA2" w14:textId="77777777" w:rsidR="00DF21F4" w:rsidRPr="00127ECF" w:rsidRDefault="009E7086" w:rsidP="00127ECF">
            <w:pPr>
              <w:widowControl w:val="0"/>
              <w:spacing w:after="0"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color w:val="FFFFFF"/>
                <w:sz w:val="28"/>
                <w:szCs w:val="28"/>
              </w:rPr>
              <w:lastRenderedPageBreak/>
              <w:t>Vốn</w:t>
            </w:r>
            <w:proofErr w:type="spellEnd"/>
            <w:r w:rsidRPr="00127ECF">
              <w:rPr>
                <w:rFonts w:ascii="Times New Roman" w:eastAsia="Times New Roman" w:hAnsi="Times New Roman" w:cs="Times New Roman"/>
                <w:b/>
                <w:color w:val="FFFFFF"/>
                <w:sz w:val="28"/>
                <w:szCs w:val="28"/>
              </w:rPr>
              <w:t xml:space="preserve"> lưu </w:t>
            </w:r>
            <w:proofErr w:type="spellStart"/>
            <w:r w:rsidRPr="00127ECF">
              <w:rPr>
                <w:rFonts w:ascii="Times New Roman" w:eastAsia="Times New Roman" w:hAnsi="Times New Roman" w:cs="Times New Roman"/>
                <w:b/>
                <w:color w:val="FFFFFF"/>
                <w:sz w:val="28"/>
                <w:szCs w:val="28"/>
              </w:rPr>
              <w:t>động</w:t>
            </w:r>
            <w:proofErr w:type="spellEnd"/>
          </w:p>
        </w:tc>
        <w:tc>
          <w:tcPr>
            <w:tcW w:w="2023" w:type="dxa"/>
            <w:tcBorders>
              <w:top w:val="single" w:sz="6" w:space="0" w:color="CCCCCC"/>
              <w:left w:val="single" w:sz="6" w:space="0" w:color="CCCCCC"/>
              <w:bottom w:val="single" w:sz="6" w:space="0" w:color="000000"/>
              <w:right w:val="single" w:sz="6" w:space="0" w:color="000000"/>
            </w:tcBorders>
            <w:shd w:val="clear" w:color="auto" w:fill="FF0000"/>
            <w:tcMar>
              <w:top w:w="40" w:type="dxa"/>
              <w:left w:w="40" w:type="dxa"/>
              <w:bottom w:w="40" w:type="dxa"/>
              <w:right w:w="40" w:type="dxa"/>
            </w:tcMar>
            <w:vAlign w:val="bottom"/>
          </w:tcPr>
          <w:p w14:paraId="49723454"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b/>
                <w:color w:val="FFFFFF"/>
                <w:sz w:val="28"/>
                <w:szCs w:val="28"/>
              </w:rPr>
              <w:t>410.900.253</w:t>
            </w:r>
          </w:p>
        </w:tc>
      </w:tr>
      <w:tr w:rsidR="00DF21F4" w:rsidRPr="00127ECF" w14:paraId="5658549B"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319444"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D119C7D"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Tồn</w:t>
            </w:r>
            <w:proofErr w:type="spellEnd"/>
            <w:r w:rsidRPr="00127ECF">
              <w:rPr>
                <w:rFonts w:ascii="Times New Roman" w:eastAsia="Times New Roman" w:hAnsi="Times New Roman" w:cs="Times New Roman"/>
                <w:sz w:val="28"/>
                <w:szCs w:val="28"/>
              </w:rPr>
              <w:t xml:space="preserve"> kho </w:t>
            </w:r>
            <w:proofErr w:type="spellStart"/>
            <w:r w:rsidRPr="00127ECF">
              <w:rPr>
                <w:rFonts w:ascii="Times New Roman" w:eastAsia="Times New Roman" w:hAnsi="Times New Roman" w:cs="Times New Roman"/>
                <w:sz w:val="28"/>
                <w:szCs w:val="28"/>
              </w:rPr>
              <w:t>vật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7AD528F"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60.468.018</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450833"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2397D134"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5B2B479"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3C24A98"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phép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phí</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B46B61"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250.000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8850FD"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5F5CDAAD"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4182D2"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FF0000"/>
            <w:tcMar>
              <w:top w:w="40" w:type="dxa"/>
              <w:left w:w="40" w:type="dxa"/>
              <w:bottom w:w="40" w:type="dxa"/>
              <w:right w:w="40" w:type="dxa"/>
            </w:tcMar>
            <w:vAlign w:val="bottom"/>
          </w:tcPr>
          <w:p w14:paraId="76447E57"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b/>
                <w:color w:val="FFFFFF"/>
                <w:sz w:val="28"/>
                <w:szCs w:val="28"/>
              </w:rPr>
              <w:t xml:space="preserve">Chi </w:t>
            </w:r>
            <w:proofErr w:type="spellStart"/>
            <w:r w:rsidRPr="00127ECF">
              <w:rPr>
                <w:rFonts w:ascii="Times New Roman" w:eastAsia="Times New Roman" w:hAnsi="Times New Roman" w:cs="Times New Roman"/>
                <w:b/>
                <w:color w:val="FFFFFF"/>
                <w:sz w:val="28"/>
                <w:szCs w:val="28"/>
              </w:rPr>
              <w:t>phí</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Marketing</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AFB775"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17.927.667</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1DD40D"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4F4012B0"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3E0487"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40752D"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Lương</w:t>
            </w:r>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9DC19CA"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234.000.000 </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D61714"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054175BC"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19BB28"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E2DE9D6"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thuê </w:t>
            </w:r>
            <w:proofErr w:type="spellStart"/>
            <w:r w:rsidRPr="00127ECF">
              <w:rPr>
                <w:rFonts w:ascii="Times New Roman" w:eastAsia="Times New Roman" w:hAnsi="Times New Roman" w:cs="Times New Roman"/>
                <w:sz w:val="28"/>
                <w:szCs w:val="28"/>
              </w:rPr>
              <w:t>nhà</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2709DB3"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54000000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55E7F2B"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33E38074"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B4E60FF"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8EBFD37"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nước</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5DF402"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6900000</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66C013"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6B6E8AC8" w14:textId="77777777" w:rsidTr="00EC0C46">
        <w:trPr>
          <w:trHeight w:val="272"/>
        </w:trPr>
        <w:tc>
          <w:tcPr>
            <w:tcW w:w="1071"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C3BD08"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c>
          <w:tcPr>
            <w:tcW w:w="39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5379C0C" w14:textId="77777777" w:rsidR="00DF21F4" w:rsidRPr="00127ECF" w:rsidRDefault="009E7086" w:rsidP="00127ECF">
            <w:pPr>
              <w:widowControl w:val="0"/>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phát</w:t>
            </w:r>
            <w:proofErr w:type="spellEnd"/>
            <w:r w:rsidRPr="00127ECF">
              <w:rPr>
                <w:rFonts w:ascii="Times New Roman" w:eastAsia="Times New Roman" w:hAnsi="Times New Roman" w:cs="Times New Roman"/>
                <w:sz w:val="28"/>
                <w:szCs w:val="28"/>
              </w:rPr>
              <w:t xml:space="preserve"> sinh </w:t>
            </w:r>
            <w:proofErr w:type="spellStart"/>
            <w:r w:rsidRPr="00127ECF">
              <w:rPr>
                <w:rFonts w:ascii="Times New Roman" w:eastAsia="Times New Roman" w:hAnsi="Times New Roman" w:cs="Times New Roman"/>
                <w:sz w:val="28"/>
                <w:szCs w:val="28"/>
              </w:rPr>
              <w:t>khẩn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cấp</w:t>
            </w:r>
            <w:proofErr w:type="spellEnd"/>
          </w:p>
        </w:tc>
        <w:tc>
          <w:tcPr>
            <w:tcW w:w="20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6A3E6A"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37354568,49</w:t>
            </w:r>
          </w:p>
        </w:tc>
        <w:tc>
          <w:tcPr>
            <w:tcW w:w="202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E96257" w14:textId="77777777" w:rsidR="00DF21F4" w:rsidRPr="00127ECF" w:rsidRDefault="00DF21F4" w:rsidP="00127ECF">
            <w:pPr>
              <w:widowControl w:val="0"/>
              <w:spacing w:after="0" w:line="360" w:lineRule="auto"/>
              <w:rPr>
                <w:rFonts w:ascii="Times New Roman" w:eastAsia="Times New Roman" w:hAnsi="Times New Roman" w:cs="Times New Roman"/>
                <w:sz w:val="28"/>
                <w:szCs w:val="28"/>
              </w:rPr>
            </w:pPr>
          </w:p>
        </w:tc>
      </w:tr>
      <w:tr w:rsidR="00DF21F4" w:rsidRPr="00127ECF" w14:paraId="495C82EB" w14:textId="77777777" w:rsidTr="00EC0C46">
        <w:trPr>
          <w:trHeight w:val="272"/>
        </w:trPr>
        <w:tc>
          <w:tcPr>
            <w:tcW w:w="7097" w:type="dxa"/>
            <w:gridSpan w:val="3"/>
            <w:tcBorders>
              <w:top w:val="single" w:sz="6" w:space="0" w:color="CCCCCC"/>
              <w:left w:val="single" w:sz="6" w:space="0" w:color="000000"/>
              <w:bottom w:val="single" w:sz="6" w:space="0" w:color="000000"/>
              <w:right w:val="single" w:sz="6" w:space="0" w:color="000000"/>
            </w:tcBorders>
            <w:shd w:val="clear" w:color="auto" w:fill="FF0000"/>
            <w:tcMar>
              <w:top w:w="40" w:type="dxa"/>
              <w:left w:w="40" w:type="dxa"/>
              <w:bottom w:w="40" w:type="dxa"/>
              <w:right w:w="40" w:type="dxa"/>
            </w:tcMar>
            <w:vAlign w:val="bottom"/>
          </w:tcPr>
          <w:p w14:paraId="0ACEF912" w14:textId="77777777" w:rsidR="00DF21F4" w:rsidRPr="00127ECF" w:rsidRDefault="009E7086" w:rsidP="00127ECF">
            <w:pPr>
              <w:widowControl w:val="0"/>
              <w:spacing w:after="0"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b/>
                <w:color w:val="FFFFFF"/>
                <w:sz w:val="28"/>
                <w:szCs w:val="28"/>
              </w:rPr>
              <w:t>Vốn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Khởi</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Sự</w:t>
            </w:r>
            <w:proofErr w:type="spellEnd"/>
          </w:p>
        </w:tc>
        <w:tc>
          <w:tcPr>
            <w:tcW w:w="2023" w:type="dxa"/>
            <w:tcBorders>
              <w:top w:val="single" w:sz="6" w:space="0" w:color="CCCCCC"/>
              <w:left w:val="single" w:sz="6" w:space="0" w:color="CCCCCC"/>
              <w:bottom w:val="single" w:sz="6" w:space="0" w:color="000000"/>
              <w:right w:val="single" w:sz="6" w:space="0" w:color="000000"/>
            </w:tcBorders>
            <w:shd w:val="clear" w:color="auto" w:fill="FF0000"/>
            <w:tcMar>
              <w:top w:w="40" w:type="dxa"/>
              <w:left w:w="40" w:type="dxa"/>
              <w:bottom w:w="40" w:type="dxa"/>
              <w:right w:w="40" w:type="dxa"/>
            </w:tcMar>
            <w:vAlign w:val="bottom"/>
          </w:tcPr>
          <w:p w14:paraId="4135D5EC" w14:textId="77777777" w:rsidR="00DF21F4" w:rsidRPr="00127ECF" w:rsidRDefault="009E7086" w:rsidP="00127ECF">
            <w:pPr>
              <w:widowControl w:val="0"/>
              <w:spacing w:after="0"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b/>
                <w:color w:val="FFFFFF"/>
                <w:sz w:val="28"/>
                <w:szCs w:val="28"/>
              </w:rPr>
              <w:t>676.422.253</w:t>
            </w:r>
          </w:p>
        </w:tc>
      </w:tr>
    </w:tbl>
    <w:p w14:paraId="7D175672" w14:textId="77777777" w:rsidR="00DF21F4" w:rsidRPr="00127ECF" w:rsidRDefault="00DF21F4" w:rsidP="00127ECF">
      <w:pPr>
        <w:keepNext/>
        <w:spacing w:after="0" w:line="360" w:lineRule="auto"/>
        <w:jc w:val="center"/>
        <w:rPr>
          <w:rFonts w:ascii="Times New Roman" w:eastAsia="Times New Roman" w:hAnsi="Times New Roman" w:cs="Times New Roman"/>
          <w:sz w:val="28"/>
          <w:szCs w:val="28"/>
        </w:rPr>
      </w:pPr>
    </w:p>
    <w:p w14:paraId="035C54E5"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pPr>
      <w:bookmarkStart w:id="160" w:name="_heading=h.3jtnz0s" w:colFirst="0" w:colLast="0"/>
      <w:bookmarkEnd w:id="160"/>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8. 1: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ước</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tính</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vốn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khởi</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sự</w:t>
      </w:r>
      <w:proofErr w:type="spellEnd"/>
    </w:p>
    <w:p w14:paraId="083183E0" w14:textId="77777777" w:rsidR="00DF21F4" w:rsidRPr="00127ECF" w:rsidRDefault="009E7086" w:rsidP="00127EC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b/>
          <w:color w:val="000000"/>
          <w:sz w:val="28"/>
          <w:szCs w:val="28"/>
        </w:rPr>
        <w:t>Vốn</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khởi</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sự</w:t>
      </w:r>
      <w:proofErr w:type="spellEnd"/>
      <w:r w:rsidRPr="00127ECF">
        <w:rPr>
          <w:rFonts w:ascii="Times New Roman" w:eastAsia="Times New Roman" w:hAnsi="Times New Roman" w:cs="Times New Roman"/>
          <w:b/>
          <w:color w:val="000000"/>
          <w:sz w:val="28"/>
          <w:szCs w:val="28"/>
        </w:rPr>
        <w:t xml:space="preserve"> bao </w:t>
      </w:r>
      <w:proofErr w:type="spellStart"/>
      <w:r w:rsidRPr="00127ECF">
        <w:rPr>
          <w:rFonts w:ascii="Times New Roman" w:eastAsia="Times New Roman" w:hAnsi="Times New Roman" w:cs="Times New Roman"/>
          <w:b/>
          <w:color w:val="000000"/>
          <w:sz w:val="28"/>
          <w:szCs w:val="28"/>
        </w:rPr>
        <w:t>gồm</w:t>
      </w:r>
      <w:proofErr w:type="spellEnd"/>
      <w:r w:rsidRPr="00127ECF">
        <w:rPr>
          <w:rFonts w:ascii="Times New Roman" w:eastAsia="Times New Roman" w:hAnsi="Times New Roman" w:cs="Times New Roman"/>
          <w:b/>
          <w:color w:val="000000"/>
          <w:sz w:val="28"/>
          <w:szCs w:val="28"/>
        </w:rPr>
        <w:t>:</w:t>
      </w:r>
    </w:p>
    <w:p w14:paraId="6E9CE211" w14:textId="77777777" w:rsidR="00DF21F4" w:rsidRPr="00127ECF" w:rsidRDefault="009E7086" w:rsidP="00127ECF">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định</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265.522.000 VNĐ.</w:t>
      </w:r>
    </w:p>
    <w:p w14:paraId="1399A123" w14:textId="77777777" w:rsidR="00DF21F4" w:rsidRPr="00127ECF" w:rsidRDefault="009E7086" w:rsidP="00127ECF">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lưu </w:t>
      </w:r>
      <w:proofErr w:type="spellStart"/>
      <w:r w:rsidRPr="00127ECF">
        <w:rPr>
          <w:rFonts w:ascii="Times New Roman" w:eastAsia="Times New Roman" w:hAnsi="Times New Roman" w:cs="Times New Roman"/>
          <w:color w:val="000000"/>
          <w:sz w:val="28"/>
          <w:szCs w:val="28"/>
        </w:rPr>
        <w:t>động</w:t>
      </w:r>
      <w:proofErr w:type="spellEnd"/>
      <w:r w:rsidRPr="00127ECF">
        <w:rPr>
          <w:rFonts w:ascii="Times New Roman" w:eastAsia="Times New Roman" w:hAnsi="Times New Roman" w:cs="Times New Roman"/>
          <w:color w:val="000000"/>
          <w:sz w:val="28"/>
          <w:szCs w:val="28"/>
        </w:rPr>
        <w:t>: 410.900.253 VN</w:t>
      </w:r>
      <w:r w:rsidRPr="00127ECF">
        <w:rPr>
          <w:rFonts w:ascii="Times New Roman" w:eastAsia="Times New Roman" w:hAnsi="Times New Roman" w:cs="Times New Roman"/>
          <w:sz w:val="28"/>
          <w:szCs w:val="28"/>
        </w:rPr>
        <w:t>Đ.</w:t>
      </w:r>
    </w:p>
    <w:p w14:paraId="07C7720B" w14:textId="77777777" w:rsidR="00DF21F4" w:rsidRPr="00127ECF" w:rsidRDefault="009E7086" w:rsidP="00127ECF">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r w:rsidRPr="00127ECF">
        <w:rPr>
          <w:rFonts w:ascii="Times New Roman" w:hAnsi="Times New Roman" w:cs="Times New Roman"/>
          <w:sz w:val="28"/>
          <w:szCs w:val="28"/>
        </w:rPr>
        <w:br w:type="page"/>
      </w:r>
    </w:p>
    <w:p w14:paraId="096EB790" w14:textId="77777777" w:rsidR="00DF21F4" w:rsidRPr="00127ECF" w:rsidRDefault="009E7086" w:rsidP="00127ECF">
      <w:pPr>
        <w:pStyle w:val="u2"/>
        <w:spacing w:before="0" w:line="360" w:lineRule="auto"/>
        <w:rPr>
          <w:rFonts w:ascii="Times New Roman" w:eastAsia="Times New Roman" w:hAnsi="Times New Roman" w:cs="Times New Roman"/>
          <w:b/>
          <w:color w:val="FF0000"/>
          <w:sz w:val="28"/>
          <w:szCs w:val="28"/>
        </w:rPr>
      </w:pPr>
      <w:bookmarkStart w:id="161" w:name="_Toc117864801"/>
      <w:r w:rsidRPr="00127ECF">
        <w:rPr>
          <w:rFonts w:ascii="Times New Roman" w:eastAsia="Times New Roman" w:hAnsi="Times New Roman" w:cs="Times New Roman"/>
          <w:b/>
          <w:color w:val="FF0000"/>
          <w:sz w:val="28"/>
          <w:szCs w:val="28"/>
        </w:rPr>
        <w:lastRenderedPageBreak/>
        <w:t xml:space="preserve">8.2  </w:t>
      </w:r>
      <w:proofErr w:type="spellStart"/>
      <w:r w:rsidRPr="00127ECF">
        <w:rPr>
          <w:rFonts w:ascii="Times New Roman" w:eastAsia="Times New Roman" w:hAnsi="Times New Roman" w:cs="Times New Roman"/>
          <w:b/>
          <w:color w:val="FF0000"/>
          <w:sz w:val="28"/>
          <w:szCs w:val="28"/>
        </w:rPr>
        <w:t>Nguồn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vốn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khởi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sự</w:t>
      </w:r>
      <w:bookmarkEnd w:id="161"/>
      <w:proofErr w:type="spellEnd"/>
    </w:p>
    <w:p w14:paraId="7784BF30" w14:textId="77777777" w:rsidR="00DF21F4" w:rsidRPr="00127ECF" w:rsidRDefault="009E7086" w:rsidP="00127ECF">
      <w:pPr>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b/>
          <w:i/>
          <w:sz w:val="28"/>
          <w:szCs w:val="28"/>
        </w:rPr>
        <w:t xml:space="preserve"> </w:t>
      </w:r>
      <w:proofErr w:type="spellStart"/>
      <w:r w:rsidRPr="00127ECF">
        <w:rPr>
          <w:rFonts w:ascii="Times New Roman" w:eastAsia="Times New Roman" w:hAnsi="Times New Roman" w:cs="Times New Roman"/>
          <w:sz w:val="28"/>
          <w:szCs w:val="28"/>
        </w:rPr>
        <w:t>Nguồn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vốn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khởi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vốn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sở</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hữu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vốn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viên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góp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w:t>
      </w:r>
      <w:proofErr w:type="spellEnd"/>
      <w:r w:rsidRPr="00127ECF">
        <w:rPr>
          <w:rFonts w:ascii="Times New Roman" w:eastAsia="Times New Roman" w:hAnsi="Times New Roman" w:cs="Times New Roman"/>
          <w:sz w:val="28"/>
          <w:szCs w:val="28"/>
        </w:rPr>
        <w:t xml:space="preserve"> 676.500.000 VNĐ </w:t>
      </w:r>
      <w:proofErr w:type="spellStart"/>
      <w:r w:rsidRPr="00127ECF">
        <w:rPr>
          <w:rFonts w:ascii="Times New Roman" w:eastAsia="Times New Roman" w:hAnsi="Times New Roman" w:cs="Times New Roman"/>
          <w:sz w:val="28"/>
          <w:szCs w:val="28"/>
        </w:rPr>
        <w:t>cũng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chính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vốn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khởi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thiết</w:t>
      </w:r>
      <w:proofErr w:type="spellEnd"/>
      <w:r w:rsidRPr="00127ECF">
        <w:rPr>
          <w:rFonts w:ascii="Times New Roman" w:eastAsia="Times New Roman" w:hAnsi="Times New Roman" w:cs="Times New Roman"/>
          <w:sz w:val="28"/>
          <w:szCs w:val="28"/>
        </w:rPr>
        <w:t>.</w:t>
      </w:r>
    </w:p>
    <w:p w14:paraId="3AA79743" w14:textId="77777777" w:rsidR="00DF21F4" w:rsidRPr="00127ECF" w:rsidRDefault="009E7086" w:rsidP="00127ECF">
      <w:pPr>
        <w:pBdr>
          <w:top w:val="nil"/>
          <w:left w:val="nil"/>
          <w:bottom w:val="nil"/>
          <w:right w:val="nil"/>
          <w:between w:val="nil"/>
        </w:pBdr>
        <w:spacing w:after="0" w:line="360" w:lineRule="auto"/>
        <w:rPr>
          <w:rFonts w:ascii="Times New Roman" w:eastAsia="Times New Roman" w:hAnsi="Times New Roman" w:cs="Times New Roman"/>
          <w:b/>
          <w:color w:val="FF0000"/>
          <w:sz w:val="28"/>
          <w:szCs w:val="28"/>
        </w:rPr>
      </w:pPr>
      <w:proofErr w:type="spellStart"/>
      <w:r w:rsidRPr="00127ECF">
        <w:rPr>
          <w:rFonts w:ascii="Times New Roman" w:eastAsia="Times New Roman" w:hAnsi="Times New Roman" w:cs="Times New Roman"/>
          <w:b/>
          <w:color w:val="FF0000"/>
          <w:sz w:val="28"/>
          <w:szCs w:val="28"/>
        </w:rPr>
        <w:t>Vốn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góp</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của</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từng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thành</w:t>
      </w:r>
      <w:proofErr w:type="spellEnd"/>
      <w:r w:rsidRPr="00127ECF">
        <w:rPr>
          <w:rFonts w:ascii="Times New Roman" w:eastAsia="Times New Roman" w:hAnsi="Times New Roman" w:cs="Times New Roman"/>
          <w:b/>
          <w:color w:val="FF0000"/>
          <w:sz w:val="28"/>
          <w:szCs w:val="28"/>
        </w:rPr>
        <w:t xml:space="preserve"> viên</w:t>
      </w:r>
    </w:p>
    <w:tbl>
      <w:tblPr>
        <w:tblStyle w:val="affffffffffa"/>
        <w:tblW w:w="91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5"/>
        <w:gridCol w:w="2760"/>
        <w:gridCol w:w="2693"/>
        <w:gridCol w:w="2583"/>
      </w:tblGrid>
      <w:tr w:rsidR="00DF21F4" w:rsidRPr="00127ECF" w14:paraId="5CCC977B" w14:textId="77777777">
        <w:trPr>
          <w:trHeight w:val="1250"/>
          <w:jc w:val="center"/>
        </w:trPr>
        <w:tc>
          <w:tcPr>
            <w:tcW w:w="1065" w:type="dxa"/>
            <w:shd w:val="clear" w:color="auto" w:fill="FF0000"/>
            <w:vAlign w:val="center"/>
          </w:tcPr>
          <w:p w14:paraId="4A62C4E0" w14:textId="77777777" w:rsidR="00DF21F4" w:rsidRPr="00127ECF" w:rsidRDefault="009E7086" w:rsidP="00127ECF">
            <w:pPr>
              <w:pBdr>
                <w:top w:val="nil"/>
                <w:left w:val="nil"/>
                <w:bottom w:val="nil"/>
                <w:right w:val="nil"/>
                <w:between w:val="nil"/>
              </w:pBd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STT</w:t>
            </w:r>
          </w:p>
        </w:tc>
        <w:tc>
          <w:tcPr>
            <w:tcW w:w="2760" w:type="dxa"/>
            <w:shd w:val="clear" w:color="auto" w:fill="FF0000"/>
            <w:vAlign w:val="center"/>
          </w:tcPr>
          <w:p w14:paraId="4A278F8E" w14:textId="77777777" w:rsidR="00DF21F4" w:rsidRPr="00127ECF" w:rsidRDefault="009E7086" w:rsidP="00127ECF">
            <w:pPr>
              <w:pBdr>
                <w:top w:val="nil"/>
                <w:left w:val="nil"/>
                <w:bottom w:val="nil"/>
                <w:right w:val="nil"/>
                <w:between w:val="nil"/>
              </w:pBd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Họ</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và</w:t>
            </w:r>
            <w:proofErr w:type="spellEnd"/>
            <w:r w:rsidRPr="00127ECF">
              <w:rPr>
                <w:rFonts w:ascii="Times New Roman" w:eastAsia="Times New Roman" w:hAnsi="Times New Roman" w:cs="Times New Roman"/>
                <w:b/>
                <w:color w:val="FFFFFF"/>
                <w:sz w:val="28"/>
                <w:szCs w:val="28"/>
              </w:rPr>
              <w:t xml:space="preserve"> Tên</w:t>
            </w:r>
          </w:p>
        </w:tc>
        <w:tc>
          <w:tcPr>
            <w:tcW w:w="2693" w:type="dxa"/>
            <w:shd w:val="clear" w:color="auto" w:fill="FF0000"/>
            <w:vAlign w:val="center"/>
          </w:tcPr>
          <w:p w14:paraId="6ABB0DAE" w14:textId="77777777" w:rsidR="00DF21F4" w:rsidRPr="00127ECF" w:rsidRDefault="009E7086" w:rsidP="00127ECF">
            <w:pPr>
              <w:pBdr>
                <w:top w:val="nil"/>
                <w:left w:val="nil"/>
                <w:bottom w:val="nil"/>
                <w:right w:val="nil"/>
                <w:between w:val="nil"/>
              </w:pBd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Vốn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góp</w:t>
            </w:r>
            <w:proofErr w:type="spellEnd"/>
          </w:p>
          <w:p w14:paraId="2508B6E9" w14:textId="77777777" w:rsidR="00DF21F4" w:rsidRPr="00127ECF" w:rsidRDefault="009E7086" w:rsidP="00127ECF">
            <w:pPr>
              <w:pBdr>
                <w:top w:val="nil"/>
                <w:left w:val="nil"/>
                <w:bottom w:val="nil"/>
                <w:right w:val="nil"/>
                <w:between w:val="nil"/>
              </w:pBdr>
              <w:spacing w:line="360" w:lineRule="auto"/>
              <w:jc w:val="center"/>
              <w:rPr>
                <w:rFonts w:ascii="Times New Roman" w:eastAsia="Times New Roman" w:hAnsi="Times New Roman" w:cs="Times New Roman"/>
                <w:b/>
                <w:color w:val="FFFFFF"/>
                <w:sz w:val="28"/>
                <w:szCs w:val="28"/>
              </w:rPr>
            </w:pPr>
            <w:r w:rsidRPr="00127ECF">
              <w:rPr>
                <w:rFonts w:ascii="Times New Roman" w:eastAsia="Times New Roman" w:hAnsi="Times New Roman" w:cs="Times New Roman"/>
                <w:b/>
                <w:color w:val="FFFFFF"/>
                <w:sz w:val="28"/>
                <w:szCs w:val="28"/>
              </w:rPr>
              <w:t xml:space="preserve">(đơn </w:t>
            </w:r>
            <w:proofErr w:type="spellStart"/>
            <w:r w:rsidRPr="00127ECF">
              <w:rPr>
                <w:rFonts w:ascii="Times New Roman" w:eastAsia="Times New Roman" w:hAnsi="Times New Roman" w:cs="Times New Roman"/>
                <w:b/>
                <w:color w:val="FFFFFF"/>
                <w:sz w:val="28"/>
                <w:szCs w:val="28"/>
              </w:rPr>
              <w:t>vị</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đồng</w:t>
            </w:r>
            <w:proofErr w:type="spellEnd"/>
            <w:r w:rsidRPr="00127ECF">
              <w:rPr>
                <w:rFonts w:ascii="Times New Roman" w:eastAsia="Times New Roman" w:hAnsi="Times New Roman" w:cs="Times New Roman"/>
                <w:b/>
                <w:color w:val="FFFFFF"/>
                <w:sz w:val="28"/>
                <w:szCs w:val="28"/>
              </w:rPr>
              <w:t>)</w:t>
            </w:r>
          </w:p>
        </w:tc>
        <w:tc>
          <w:tcPr>
            <w:tcW w:w="2583" w:type="dxa"/>
            <w:shd w:val="clear" w:color="auto" w:fill="FF0000"/>
            <w:vAlign w:val="center"/>
          </w:tcPr>
          <w:p w14:paraId="5A5DD54B" w14:textId="77777777" w:rsidR="00DF21F4" w:rsidRPr="00127ECF" w:rsidRDefault="009E7086" w:rsidP="00127ECF">
            <w:pPr>
              <w:pBdr>
                <w:top w:val="nil"/>
                <w:left w:val="nil"/>
                <w:bottom w:val="nil"/>
                <w:right w:val="nil"/>
                <w:between w:val="nil"/>
              </w:pBdr>
              <w:spacing w:line="360" w:lineRule="auto"/>
              <w:jc w:val="center"/>
              <w:rPr>
                <w:rFonts w:ascii="Times New Roman" w:eastAsia="Times New Roman" w:hAnsi="Times New Roman" w:cs="Times New Roman"/>
                <w:b/>
                <w:color w:val="FFFFFF"/>
                <w:sz w:val="28"/>
                <w:szCs w:val="28"/>
              </w:rPr>
            </w:pPr>
            <w:proofErr w:type="spellStart"/>
            <w:r w:rsidRPr="00127ECF">
              <w:rPr>
                <w:rFonts w:ascii="Times New Roman" w:eastAsia="Times New Roman" w:hAnsi="Times New Roman" w:cs="Times New Roman"/>
                <w:b/>
                <w:color w:val="FFFFFF"/>
                <w:sz w:val="28"/>
                <w:szCs w:val="28"/>
              </w:rPr>
              <w:t>Phần</w:t>
            </w:r>
            <w:proofErr w:type="spellEnd"/>
            <w:r w:rsidRPr="00127ECF">
              <w:rPr>
                <w:rFonts w:ascii="Times New Roman" w:eastAsia="Times New Roman" w:hAnsi="Times New Roman" w:cs="Times New Roman"/>
                <w:b/>
                <w:color w:val="FFFFFF"/>
                <w:sz w:val="28"/>
                <w:szCs w:val="28"/>
              </w:rPr>
              <w:t xml:space="preserve"> trăm </w:t>
            </w:r>
            <w:proofErr w:type="spellStart"/>
            <w:r w:rsidRPr="00127ECF">
              <w:rPr>
                <w:rFonts w:ascii="Times New Roman" w:eastAsia="Times New Roman" w:hAnsi="Times New Roman" w:cs="Times New Roman"/>
                <w:b/>
                <w:color w:val="FFFFFF"/>
                <w:sz w:val="28"/>
                <w:szCs w:val="28"/>
              </w:rPr>
              <w:t>vốn</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góp</w:t>
            </w:r>
            <w:proofErr w:type="spellEnd"/>
            <w:r w:rsidRPr="00127ECF">
              <w:rPr>
                <w:rFonts w:ascii="Times New Roman" w:eastAsia="Times New Roman" w:hAnsi="Times New Roman" w:cs="Times New Roman"/>
                <w:b/>
                <w:color w:val="FFFFFF"/>
                <w:sz w:val="28"/>
                <w:szCs w:val="28"/>
              </w:rPr>
              <w:t xml:space="preserve"> (%)</w:t>
            </w:r>
          </w:p>
        </w:tc>
      </w:tr>
      <w:tr w:rsidR="00DF21F4" w:rsidRPr="00127ECF" w14:paraId="232ACB2C" w14:textId="77777777">
        <w:trPr>
          <w:jc w:val="center"/>
        </w:trPr>
        <w:tc>
          <w:tcPr>
            <w:tcW w:w="1065" w:type="dxa"/>
          </w:tcPr>
          <w:p w14:paraId="2FDC1F7A"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w:t>
            </w:r>
          </w:p>
        </w:tc>
        <w:tc>
          <w:tcPr>
            <w:tcW w:w="2760" w:type="dxa"/>
            <w:vAlign w:val="center"/>
          </w:tcPr>
          <w:p w14:paraId="2AB06456"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Trần</w:t>
            </w:r>
            <w:proofErr w:type="spellEnd"/>
            <w:r w:rsidRPr="00127ECF">
              <w:rPr>
                <w:rFonts w:ascii="Times New Roman" w:eastAsia="Times New Roman" w:hAnsi="Times New Roman" w:cs="Times New Roman"/>
                <w:sz w:val="28"/>
                <w:szCs w:val="28"/>
              </w:rPr>
              <w:t xml:space="preserve"> Minh Quân</w:t>
            </w:r>
          </w:p>
        </w:tc>
        <w:tc>
          <w:tcPr>
            <w:tcW w:w="2693" w:type="dxa"/>
            <w:vAlign w:val="bottom"/>
          </w:tcPr>
          <w:p w14:paraId="4C0608FD" w14:textId="77777777" w:rsidR="00DF21F4" w:rsidRPr="00127ECF" w:rsidRDefault="009E7086" w:rsidP="00127ECF">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270.600.000</w:t>
            </w:r>
          </w:p>
        </w:tc>
        <w:tc>
          <w:tcPr>
            <w:tcW w:w="2583" w:type="dxa"/>
          </w:tcPr>
          <w:p w14:paraId="1E93B245" w14:textId="77777777" w:rsidR="00DF21F4" w:rsidRPr="00127ECF" w:rsidRDefault="009E7086" w:rsidP="00127ECF">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4</w:t>
            </w:r>
            <w:r w:rsidRPr="00127ECF">
              <w:rPr>
                <w:rFonts w:ascii="Times New Roman" w:eastAsia="Times New Roman" w:hAnsi="Times New Roman" w:cs="Times New Roman"/>
                <w:color w:val="000000"/>
                <w:sz w:val="28"/>
                <w:szCs w:val="28"/>
              </w:rPr>
              <w:t>0 %</w:t>
            </w:r>
          </w:p>
        </w:tc>
      </w:tr>
      <w:tr w:rsidR="00DF21F4" w:rsidRPr="00127ECF" w14:paraId="329DDB2D" w14:textId="77777777">
        <w:trPr>
          <w:jc w:val="center"/>
        </w:trPr>
        <w:tc>
          <w:tcPr>
            <w:tcW w:w="1065" w:type="dxa"/>
          </w:tcPr>
          <w:p w14:paraId="3BC1231D"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2</w:t>
            </w:r>
          </w:p>
        </w:tc>
        <w:tc>
          <w:tcPr>
            <w:tcW w:w="2760" w:type="dxa"/>
            <w:vAlign w:val="center"/>
          </w:tcPr>
          <w:p w14:paraId="7B6CD7FD"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Hoàng</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Trường</w:t>
            </w:r>
            <w:proofErr w:type="spellEnd"/>
          </w:p>
        </w:tc>
        <w:tc>
          <w:tcPr>
            <w:tcW w:w="2693" w:type="dxa"/>
            <w:vAlign w:val="bottom"/>
          </w:tcPr>
          <w:p w14:paraId="19A6F78E" w14:textId="77777777" w:rsidR="00DF21F4" w:rsidRPr="00127ECF" w:rsidRDefault="009E7086" w:rsidP="00127ECF">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67.650.000</w:t>
            </w:r>
          </w:p>
        </w:tc>
        <w:tc>
          <w:tcPr>
            <w:tcW w:w="2583" w:type="dxa"/>
          </w:tcPr>
          <w:p w14:paraId="3573B2C4" w14:textId="77777777" w:rsidR="00DF21F4" w:rsidRPr="00127ECF" w:rsidRDefault="009E7086" w:rsidP="00127ECF">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w:t>
            </w:r>
            <w:r w:rsidRPr="00127ECF">
              <w:rPr>
                <w:rFonts w:ascii="Times New Roman" w:eastAsia="Times New Roman" w:hAnsi="Times New Roman" w:cs="Times New Roman"/>
                <w:sz w:val="28"/>
                <w:szCs w:val="28"/>
              </w:rPr>
              <w:t>0</w:t>
            </w:r>
            <w:r w:rsidRPr="00127ECF">
              <w:rPr>
                <w:rFonts w:ascii="Times New Roman" w:eastAsia="Times New Roman" w:hAnsi="Times New Roman" w:cs="Times New Roman"/>
                <w:color w:val="000000"/>
                <w:sz w:val="28"/>
                <w:szCs w:val="28"/>
              </w:rPr>
              <w:t xml:space="preserve"> %</w:t>
            </w:r>
          </w:p>
        </w:tc>
      </w:tr>
      <w:tr w:rsidR="00DF21F4" w:rsidRPr="00127ECF" w14:paraId="16CBC92A" w14:textId="77777777">
        <w:trPr>
          <w:jc w:val="center"/>
        </w:trPr>
        <w:tc>
          <w:tcPr>
            <w:tcW w:w="1065" w:type="dxa"/>
          </w:tcPr>
          <w:p w14:paraId="6CEE1C3F"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3</w:t>
            </w:r>
          </w:p>
        </w:tc>
        <w:tc>
          <w:tcPr>
            <w:tcW w:w="2760" w:type="dxa"/>
            <w:vAlign w:val="center"/>
          </w:tcPr>
          <w:p w14:paraId="05BE80FF"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Đàm</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Việt</w:t>
            </w:r>
            <w:proofErr w:type="spellEnd"/>
          </w:p>
        </w:tc>
        <w:tc>
          <w:tcPr>
            <w:tcW w:w="2693" w:type="dxa"/>
            <w:vAlign w:val="bottom"/>
          </w:tcPr>
          <w:p w14:paraId="78675D85" w14:textId="77777777" w:rsidR="00DF21F4" w:rsidRPr="00127ECF" w:rsidRDefault="009E7086" w:rsidP="00127ECF">
            <w:pPr>
              <w:spacing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67.650.000</w:t>
            </w:r>
          </w:p>
        </w:tc>
        <w:tc>
          <w:tcPr>
            <w:tcW w:w="2583" w:type="dxa"/>
          </w:tcPr>
          <w:p w14:paraId="307BC1EF" w14:textId="77777777" w:rsidR="00DF21F4" w:rsidRPr="00127ECF" w:rsidRDefault="009E7086" w:rsidP="00127ECF">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10 %</w:t>
            </w:r>
          </w:p>
        </w:tc>
      </w:tr>
      <w:tr w:rsidR="00DF21F4" w:rsidRPr="00127ECF" w14:paraId="262DDF85" w14:textId="77777777">
        <w:trPr>
          <w:jc w:val="center"/>
        </w:trPr>
        <w:tc>
          <w:tcPr>
            <w:tcW w:w="1065" w:type="dxa"/>
          </w:tcPr>
          <w:p w14:paraId="22F113D8"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4</w:t>
            </w:r>
          </w:p>
        </w:tc>
        <w:tc>
          <w:tcPr>
            <w:tcW w:w="2760" w:type="dxa"/>
            <w:vAlign w:val="center"/>
          </w:tcPr>
          <w:p w14:paraId="1593192B"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Lê Văn </w:t>
            </w:r>
            <w:proofErr w:type="spellStart"/>
            <w:r w:rsidRPr="00127ECF">
              <w:rPr>
                <w:rFonts w:ascii="Times New Roman" w:eastAsia="Times New Roman" w:hAnsi="Times New Roman" w:cs="Times New Roman"/>
                <w:sz w:val="28"/>
                <w:szCs w:val="28"/>
              </w:rPr>
              <w:t>Thắng</w:t>
            </w:r>
            <w:proofErr w:type="spellEnd"/>
          </w:p>
        </w:tc>
        <w:tc>
          <w:tcPr>
            <w:tcW w:w="2693" w:type="dxa"/>
            <w:vAlign w:val="bottom"/>
          </w:tcPr>
          <w:p w14:paraId="473935FA" w14:textId="77777777" w:rsidR="00DF21F4" w:rsidRPr="00127ECF" w:rsidRDefault="009E7086" w:rsidP="00127ECF">
            <w:pPr>
              <w:spacing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67.650.000</w:t>
            </w:r>
          </w:p>
        </w:tc>
        <w:tc>
          <w:tcPr>
            <w:tcW w:w="2583" w:type="dxa"/>
          </w:tcPr>
          <w:p w14:paraId="78D889DD" w14:textId="77777777" w:rsidR="00DF21F4" w:rsidRPr="00127ECF" w:rsidRDefault="009E7086" w:rsidP="00127ECF">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1</w:t>
            </w:r>
            <w:r w:rsidRPr="00127ECF">
              <w:rPr>
                <w:rFonts w:ascii="Times New Roman" w:eastAsia="Times New Roman" w:hAnsi="Times New Roman" w:cs="Times New Roman"/>
                <w:color w:val="000000"/>
                <w:sz w:val="28"/>
                <w:szCs w:val="28"/>
              </w:rPr>
              <w:t>0 %</w:t>
            </w:r>
          </w:p>
        </w:tc>
      </w:tr>
      <w:tr w:rsidR="00DF21F4" w:rsidRPr="00127ECF" w14:paraId="54F3306C" w14:textId="77777777">
        <w:trPr>
          <w:jc w:val="center"/>
        </w:trPr>
        <w:tc>
          <w:tcPr>
            <w:tcW w:w="1065" w:type="dxa"/>
          </w:tcPr>
          <w:p w14:paraId="48E4AB16"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5</w:t>
            </w:r>
          </w:p>
        </w:tc>
        <w:tc>
          <w:tcPr>
            <w:tcW w:w="2760" w:type="dxa"/>
            <w:vAlign w:val="center"/>
          </w:tcPr>
          <w:p w14:paraId="0784468F"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Đinh </w:t>
            </w:r>
            <w:proofErr w:type="spellStart"/>
            <w:r w:rsidRPr="00127ECF">
              <w:rPr>
                <w:rFonts w:ascii="Times New Roman" w:eastAsia="Times New Roman" w:hAnsi="Times New Roman" w:cs="Times New Roman"/>
                <w:sz w:val="28"/>
                <w:szCs w:val="28"/>
              </w:rPr>
              <w:t>Đức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Hải</w:t>
            </w:r>
            <w:proofErr w:type="spellEnd"/>
          </w:p>
        </w:tc>
        <w:tc>
          <w:tcPr>
            <w:tcW w:w="2693" w:type="dxa"/>
            <w:vAlign w:val="bottom"/>
          </w:tcPr>
          <w:p w14:paraId="78938E13" w14:textId="77777777" w:rsidR="00DF21F4" w:rsidRPr="00127ECF" w:rsidRDefault="009E7086" w:rsidP="00127ECF">
            <w:pPr>
              <w:spacing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67.650.000</w:t>
            </w:r>
          </w:p>
        </w:tc>
        <w:tc>
          <w:tcPr>
            <w:tcW w:w="2583" w:type="dxa"/>
          </w:tcPr>
          <w:p w14:paraId="4FBE5C99" w14:textId="77777777" w:rsidR="00DF21F4" w:rsidRPr="00127ECF" w:rsidRDefault="009E7086" w:rsidP="00127ECF">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w:t>
            </w:r>
            <w:r w:rsidRPr="00127ECF">
              <w:rPr>
                <w:rFonts w:ascii="Times New Roman" w:eastAsia="Times New Roman" w:hAnsi="Times New Roman" w:cs="Times New Roman"/>
                <w:sz w:val="28"/>
                <w:szCs w:val="28"/>
              </w:rPr>
              <w:t>0</w:t>
            </w:r>
            <w:r w:rsidRPr="00127ECF">
              <w:rPr>
                <w:rFonts w:ascii="Times New Roman" w:eastAsia="Times New Roman" w:hAnsi="Times New Roman" w:cs="Times New Roman"/>
                <w:color w:val="000000"/>
                <w:sz w:val="28"/>
                <w:szCs w:val="28"/>
              </w:rPr>
              <w:t xml:space="preserve"> %</w:t>
            </w:r>
          </w:p>
        </w:tc>
      </w:tr>
      <w:tr w:rsidR="00DF21F4" w:rsidRPr="00127ECF" w14:paraId="2BB36BCF" w14:textId="77777777">
        <w:trPr>
          <w:jc w:val="center"/>
        </w:trPr>
        <w:tc>
          <w:tcPr>
            <w:tcW w:w="1065" w:type="dxa"/>
          </w:tcPr>
          <w:p w14:paraId="10958D15"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6</w:t>
            </w:r>
          </w:p>
        </w:tc>
        <w:tc>
          <w:tcPr>
            <w:tcW w:w="2760" w:type="dxa"/>
            <w:vAlign w:val="center"/>
          </w:tcPr>
          <w:p w14:paraId="54521D0B"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Tạ Duy Tùng</w:t>
            </w:r>
          </w:p>
        </w:tc>
        <w:tc>
          <w:tcPr>
            <w:tcW w:w="2693" w:type="dxa"/>
            <w:vAlign w:val="bottom"/>
          </w:tcPr>
          <w:p w14:paraId="6D311499" w14:textId="77777777" w:rsidR="00DF21F4" w:rsidRPr="00127ECF" w:rsidRDefault="009E7086" w:rsidP="00127ECF">
            <w:pPr>
              <w:spacing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67.650.000</w:t>
            </w:r>
          </w:p>
        </w:tc>
        <w:tc>
          <w:tcPr>
            <w:tcW w:w="2583" w:type="dxa"/>
          </w:tcPr>
          <w:p w14:paraId="0EF0171D" w14:textId="77777777" w:rsidR="00DF21F4" w:rsidRPr="00127ECF" w:rsidRDefault="009E7086" w:rsidP="00127ECF">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10 %</w:t>
            </w:r>
          </w:p>
        </w:tc>
      </w:tr>
      <w:tr w:rsidR="00DF21F4" w:rsidRPr="00127ECF" w14:paraId="72B340CB" w14:textId="77777777">
        <w:trPr>
          <w:jc w:val="center"/>
        </w:trPr>
        <w:tc>
          <w:tcPr>
            <w:tcW w:w="1065" w:type="dxa"/>
          </w:tcPr>
          <w:p w14:paraId="1D3BA77D" w14:textId="77777777" w:rsidR="00DF21F4" w:rsidRPr="00127ECF" w:rsidRDefault="009E7086" w:rsidP="00127ECF">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7</w:t>
            </w:r>
          </w:p>
        </w:tc>
        <w:tc>
          <w:tcPr>
            <w:tcW w:w="2760" w:type="dxa"/>
            <w:vAlign w:val="center"/>
          </w:tcPr>
          <w:p w14:paraId="14951E3C"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Nguyễn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Đức</w:t>
            </w:r>
            <w:proofErr w:type="spellEnd"/>
            <w:r w:rsidRPr="00127ECF">
              <w:rPr>
                <w:rFonts w:ascii="Times New Roman" w:eastAsia="Times New Roman" w:hAnsi="Times New Roman" w:cs="Times New Roman"/>
                <w:sz w:val="28"/>
                <w:szCs w:val="28"/>
              </w:rPr>
              <w:t xml:space="preserve"> Nhâm</w:t>
            </w:r>
          </w:p>
        </w:tc>
        <w:tc>
          <w:tcPr>
            <w:tcW w:w="2693" w:type="dxa"/>
            <w:vAlign w:val="bottom"/>
          </w:tcPr>
          <w:p w14:paraId="37B5A3A3" w14:textId="77777777" w:rsidR="00DF21F4" w:rsidRPr="00127ECF" w:rsidRDefault="009E7086" w:rsidP="00127ECF">
            <w:pPr>
              <w:spacing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67.650.000</w:t>
            </w:r>
          </w:p>
        </w:tc>
        <w:tc>
          <w:tcPr>
            <w:tcW w:w="2583" w:type="dxa"/>
          </w:tcPr>
          <w:p w14:paraId="4E5374C3" w14:textId="77777777" w:rsidR="00DF21F4" w:rsidRPr="00127ECF" w:rsidRDefault="009E7086" w:rsidP="00127ECF">
            <w:pPr>
              <w:spacing w:line="360" w:lineRule="auto"/>
              <w:jc w:val="right"/>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10 %</w:t>
            </w:r>
          </w:p>
        </w:tc>
      </w:tr>
    </w:tbl>
    <w:p w14:paraId="61C9916C" w14:textId="77777777" w:rsidR="00DF21F4" w:rsidRPr="00127ECF" w:rsidRDefault="009E7086" w:rsidP="00127ECF">
      <w:pPr>
        <w:pBdr>
          <w:top w:val="nil"/>
          <w:left w:val="nil"/>
          <w:bottom w:val="nil"/>
          <w:right w:val="nil"/>
          <w:between w:val="nil"/>
        </w:pBdr>
        <w:spacing w:after="0" w:line="360" w:lineRule="auto"/>
        <w:jc w:val="center"/>
        <w:rPr>
          <w:rFonts w:ascii="Times New Roman" w:eastAsia="Times New Roman" w:hAnsi="Times New Roman" w:cs="Times New Roman"/>
          <w:b/>
          <w:i/>
          <w:color w:val="000000"/>
          <w:sz w:val="28"/>
          <w:szCs w:val="28"/>
        </w:rPr>
        <w:sectPr w:rsidR="00DF21F4" w:rsidRPr="00127ECF" w:rsidSect="00611EC8">
          <w:type w:val="continuous"/>
          <w:pgSz w:w="12240" w:h="15840"/>
          <w:pgMar w:top="1985" w:right="1134" w:bottom="1701" w:left="1985" w:header="709" w:footer="709" w:gutter="0"/>
          <w:cols w:space="720"/>
        </w:sectPr>
      </w:pPr>
      <w:bookmarkStart w:id="162" w:name="_heading=h.2y3w247" w:colFirst="0" w:colLast="0"/>
      <w:bookmarkEnd w:id="162"/>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8. 3: </w:t>
      </w:r>
      <w:proofErr w:type="spellStart"/>
      <w:r w:rsidRPr="00127ECF">
        <w:rPr>
          <w:rFonts w:ascii="Times New Roman" w:eastAsia="Times New Roman" w:hAnsi="Times New Roman" w:cs="Times New Roman"/>
          <w:b/>
          <w:i/>
          <w:color w:val="000000"/>
          <w:sz w:val="28"/>
          <w:szCs w:val="28"/>
        </w:rPr>
        <w:t>Bảng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vốn</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góp</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từng</w:t>
      </w:r>
      <w:proofErr w:type="spellEnd"/>
      <w:r w:rsidRPr="00127ECF">
        <w:rPr>
          <w:rFonts w:ascii="Times New Roman" w:eastAsia="Times New Roman" w:hAnsi="Times New Roman" w:cs="Times New Roman"/>
          <w:b/>
          <w:i/>
          <w:color w:val="000000"/>
          <w:sz w:val="28"/>
          <w:szCs w:val="28"/>
        </w:rPr>
        <w:t xml:space="preserve"> </w:t>
      </w:r>
      <w:proofErr w:type="spellStart"/>
      <w:r w:rsidRPr="00127ECF">
        <w:rPr>
          <w:rFonts w:ascii="Times New Roman" w:eastAsia="Times New Roman" w:hAnsi="Times New Roman" w:cs="Times New Roman"/>
          <w:b/>
          <w:i/>
          <w:color w:val="000000"/>
          <w:sz w:val="28"/>
          <w:szCs w:val="28"/>
        </w:rPr>
        <w:t>thành</w:t>
      </w:r>
      <w:proofErr w:type="spellEnd"/>
      <w:r w:rsidRPr="00127ECF">
        <w:rPr>
          <w:rFonts w:ascii="Times New Roman" w:eastAsia="Times New Roman" w:hAnsi="Times New Roman" w:cs="Times New Roman"/>
          <w:b/>
          <w:i/>
          <w:color w:val="000000"/>
          <w:sz w:val="28"/>
          <w:szCs w:val="28"/>
        </w:rPr>
        <w:t xml:space="preserve"> viên</w:t>
      </w:r>
    </w:p>
    <w:p w14:paraId="0CDCC8CF" w14:textId="77777777" w:rsidR="00DF21F4" w:rsidRPr="00127ECF" w:rsidRDefault="009E7086" w:rsidP="00127ECF">
      <w:pPr>
        <w:pStyle w:val="u1"/>
        <w:spacing w:before="0" w:after="0" w:line="360" w:lineRule="auto"/>
        <w:rPr>
          <w:rFonts w:ascii="Times New Roman" w:eastAsia="Times New Roman" w:hAnsi="Times New Roman" w:cs="Times New Roman"/>
          <w:b/>
          <w:color w:val="FF0000"/>
          <w:sz w:val="28"/>
          <w:szCs w:val="28"/>
        </w:rPr>
      </w:pPr>
      <w:bookmarkStart w:id="163" w:name="_Toc117864802"/>
      <w:proofErr w:type="spellStart"/>
      <w:r w:rsidRPr="00127ECF">
        <w:rPr>
          <w:rFonts w:ascii="Times New Roman" w:eastAsia="Times New Roman" w:hAnsi="Times New Roman" w:cs="Times New Roman"/>
          <w:b/>
          <w:color w:val="FF0000"/>
          <w:sz w:val="28"/>
          <w:szCs w:val="28"/>
        </w:rPr>
        <w:lastRenderedPageBreak/>
        <w:t>Phụ</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lục</w:t>
      </w:r>
      <w:proofErr w:type="spellEnd"/>
      <w:r w:rsidRPr="00127ECF">
        <w:rPr>
          <w:rFonts w:ascii="Times New Roman" w:eastAsia="Times New Roman" w:hAnsi="Times New Roman" w:cs="Times New Roman"/>
          <w:b/>
          <w:color w:val="FF0000"/>
          <w:sz w:val="28"/>
          <w:szCs w:val="28"/>
        </w:rPr>
        <w:t xml:space="preserve"> 1: </w:t>
      </w:r>
      <w:proofErr w:type="spellStart"/>
      <w:r w:rsidRPr="00127ECF">
        <w:rPr>
          <w:rFonts w:ascii="Times New Roman" w:eastAsia="Times New Roman" w:hAnsi="Times New Roman" w:cs="Times New Roman"/>
          <w:b/>
          <w:color w:val="FF0000"/>
          <w:sz w:val="28"/>
          <w:szCs w:val="28"/>
        </w:rPr>
        <w:t>Giấy</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phép</w:t>
      </w:r>
      <w:proofErr w:type="spellEnd"/>
      <w:r w:rsidRPr="00127ECF">
        <w:rPr>
          <w:rFonts w:ascii="Times New Roman" w:eastAsia="Times New Roman" w:hAnsi="Times New Roman" w:cs="Times New Roman"/>
          <w:b/>
          <w:color w:val="FF0000"/>
          <w:sz w:val="28"/>
          <w:szCs w:val="28"/>
        </w:rPr>
        <w:t xml:space="preserve"> kinh doanh</w:t>
      </w:r>
      <w:bookmarkEnd w:id="163"/>
      <w:r w:rsidRPr="00127ECF">
        <w:rPr>
          <w:rFonts w:ascii="Times New Roman" w:eastAsia="Times New Roman" w:hAnsi="Times New Roman" w:cs="Times New Roman"/>
          <w:b/>
          <w:color w:val="FF0000"/>
          <w:sz w:val="28"/>
          <w:szCs w:val="28"/>
        </w:rPr>
        <w:t xml:space="preserve"> </w:t>
      </w:r>
    </w:p>
    <w:p w14:paraId="0D10683F" w14:textId="77777777" w:rsidR="00DF21F4" w:rsidRPr="00127ECF" w:rsidRDefault="009E7086" w:rsidP="00127ECF">
      <w:pPr>
        <w:spacing w:after="0" w:line="360" w:lineRule="auto"/>
        <w:rPr>
          <w:rFonts w:ascii="Times New Roman" w:eastAsia="Times New Roman" w:hAnsi="Times New Roman" w:cs="Times New Roman"/>
          <w:b/>
          <w:sz w:val="28"/>
          <w:szCs w:val="28"/>
        </w:rPr>
      </w:pPr>
      <w:r w:rsidRPr="00127ECF">
        <w:rPr>
          <w:rFonts w:ascii="Times New Roman" w:eastAsia="Times New Roman" w:hAnsi="Times New Roman" w:cs="Times New Roman"/>
          <w:b/>
          <w:sz w:val="28"/>
          <w:szCs w:val="28"/>
        </w:rPr>
        <w:t xml:space="preserve">Đơn đăng </w:t>
      </w:r>
      <w:proofErr w:type="spellStart"/>
      <w:r w:rsidRPr="00127ECF">
        <w:rPr>
          <w:rFonts w:ascii="Times New Roman" w:eastAsia="Times New Roman" w:hAnsi="Times New Roman" w:cs="Times New Roman"/>
          <w:b/>
          <w:sz w:val="28"/>
          <w:szCs w:val="28"/>
        </w:rPr>
        <w:t>ký</w:t>
      </w:r>
      <w:proofErr w:type="spellEnd"/>
      <w:r w:rsidRPr="00127ECF">
        <w:rPr>
          <w:rFonts w:ascii="Times New Roman" w:eastAsia="Times New Roman" w:hAnsi="Times New Roman" w:cs="Times New Roman"/>
          <w:b/>
          <w:sz w:val="28"/>
          <w:szCs w:val="28"/>
        </w:rPr>
        <w:t xml:space="preserve"> kinh doanh</w:t>
      </w:r>
    </w:p>
    <w:p w14:paraId="497BF175"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CỘNG HÒA XÃ HỘI CHỦ NGHĨA VIỆT NAM</w:t>
      </w:r>
    </w:p>
    <w:p w14:paraId="32EAF4AA" w14:textId="77777777" w:rsidR="00DF21F4" w:rsidRPr="00127ECF" w:rsidRDefault="009E7086" w:rsidP="00127ECF">
      <w:pPr>
        <w:spacing w:after="0"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Độc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Tự</w:t>
      </w:r>
      <w:proofErr w:type="spellEnd"/>
      <w:r w:rsidRPr="00127ECF">
        <w:rPr>
          <w:rFonts w:ascii="Times New Roman" w:eastAsia="Times New Roman" w:hAnsi="Times New Roman" w:cs="Times New Roman"/>
          <w:color w:val="000000"/>
          <w:sz w:val="28"/>
          <w:szCs w:val="28"/>
        </w:rPr>
        <w:t xml:space="preserve"> do – </w:t>
      </w:r>
      <w:proofErr w:type="spellStart"/>
      <w:r w:rsidRPr="00127ECF">
        <w:rPr>
          <w:rFonts w:ascii="Times New Roman" w:eastAsia="Times New Roman" w:hAnsi="Times New Roman" w:cs="Times New Roman"/>
          <w:color w:val="000000"/>
          <w:sz w:val="28"/>
          <w:szCs w:val="28"/>
        </w:rPr>
        <w:t>Hạnh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phúc</w:t>
      </w:r>
      <w:proofErr w:type="spellEnd"/>
    </w:p>
    <w:p w14:paraId="7AB8EB75" w14:textId="77777777" w:rsidR="00DF21F4" w:rsidRPr="00127ECF" w:rsidRDefault="009E7086" w:rsidP="00127ECF">
      <w:pPr>
        <w:spacing w:after="0" w:line="360" w:lineRule="auto"/>
        <w:jc w:val="right"/>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Nội,Ngà</w:t>
      </w:r>
      <w:r w:rsidRPr="00127ECF">
        <w:rPr>
          <w:rFonts w:ascii="Times New Roman" w:eastAsia="Times New Roman" w:hAnsi="Times New Roman" w:cs="Times New Roman"/>
          <w:color w:val="000000"/>
          <w:sz w:val="28"/>
          <w:szCs w:val="28"/>
        </w:rPr>
        <w:t>y</w:t>
      </w:r>
      <w:proofErr w:type="spellEnd"/>
      <w:r w:rsidRPr="00127ECF">
        <w:rPr>
          <w:rFonts w:ascii="Times New Roman" w:eastAsia="Times New Roman" w:hAnsi="Times New Roman" w:cs="Times New Roman"/>
          <w:color w:val="000000"/>
          <w:sz w:val="28"/>
          <w:szCs w:val="28"/>
        </w:rPr>
        <w:t xml:space="preserve"> 2</w:t>
      </w:r>
      <w:r w:rsidRPr="00127ECF">
        <w:rPr>
          <w:rFonts w:ascii="Times New Roman" w:eastAsia="Times New Roman" w:hAnsi="Times New Roman" w:cs="Times New Roman"/>
          <w:sz w:val="28"/>
          <w:szCs w:val="28"/>
        </w:rPr>
        <w:t>8</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tháng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09</w:t>
      </w:r>
      <w:r w:rsidRPr="00127ECF">
        <w:rPr>
          <w:rFonts w:ascii="Times New Roman" w:eastAsia="Times New Roman" w:hAnsi="Times New Roman" w:cs="Times New Roman"/>
          <w:color w:val="000000"/>
          <w:sz w:val="28"/>
          <w:szCs w:val="28"/>
        </w:rPr>
        <w:t xml:space="preserve"> năm 2022</w:t>
      </w:r>
    </w:p>
    <w:p w14:paraId="232DCF35"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2F72E6B7"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GIẤY ĐỀ NGHỊ ĐĂNG KÝ HỘ KINH DOANH</w:t>
      </w:r>
    </w:p>
    <w:p w14:paraId="6609D8BD"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Kính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gửi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Phòng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Tài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chính</w:t>
      </w:r>
      <w:proofErr w:type="spellEnd"/>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Kế</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hoạch</w:t>
      </w:r>
      <w:proofErr w:type="spellEnd"/>
    </w:p>
    <w:p w14:paraId="22CCB7D5"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Tôi </w:t>
      </w:r>
      <w:proofErr w:type="spellStart"/>
      <w:r w:rsidRPr="00127ECF">
        <w:rPr>
          <w:rFonts w:ascii="Times New Roman" w:eastAsia="Times New Roman" w:hAnsi="Times New Roman" w:cs="Times New Roman"/>
          <w:color w:val="000000"/>
          <w:sz w:val="28"/>
          <w:szCs w:val="28"/>
        </w:rPr>
        <w:t>là</w:t>
      </w:r>
      <w:proofErr w:type="spellEnd"/>
      <w:r w:rsidRPr="00127ECF">
        <w:rPr>
          <w:rFonts w:ascii="Times New Roman" w:eastAsia="Times New Roman" w:hAnsi="Times New Roman" w:cs="Times New Roman"/>
          <w:color w:val="000000"/>
          <w:sz w:val="28"/>
          <w:szCs w:val="28"/>
        </w:rPr>
        <w:t xml:space="preserve"> (ghi </w:t>
      </w:r>
      <w:proofErr w:type="spellStart"/>
      <w:r w:rsidRPr="00127ECF">
        <w:rPr>
          <w:rFonts w:ascii="Times New Roman" w:eastAsia="Times New Roman" w:hAnsi="Times New Roman" w:cs="Times New Roman"/>
          <w:color w:val="000000"/>
          <w:sz w:val="28"/>
          <w:szCs w:val="28"/>
        </w:rPr>
        <w:t>họ</w:t>
      </w:r>
      <w:proofErr w:type="spellEnd"/>
      <w:r w:rsidRPr="00127ECF">
        <w:rPr>
          <w:rFonts w:ascii="Times New Roman" w:eastAsia="Times New Roman" w:hAnsi="Times New Roman" w:cs="Times New Roman"/>
          <w:color w:val="000000"/>
          <w:sz w:val="28"/>
          <w:szCs w:val="28"/>
        </w:rPr>
        <w:t xml:space="preserve"> tên </w:t>
      </w:r>
      <w:proofErr w:type="spellStart"/>
      <w:r w:rsidRPr="00127ECF">
        <w:rPr>
          <w:rFonts w:ascii="Times New Roman" w:eastAsia="Times New Roman" w:hAnsi="Times New Roman" w:cs="Times New Roman"/>
          <w:color w:val="000000"/>
          <w:sz w:val="28"/>
          <w:szCs w:val="28"/>
        </w:rPr>
        <w:t>bằng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chữ</w:t>
      </w:r>
      <w:proofErr w:type="spellEnd"/>
      <w:r w:rsidRPr="00127ECF">
        <w:rPr>
          <w:rFonts w:ascii="Times New Roman" w:eastAsia="Times New Roman" w:hAnsi="Times New Roman" w:cs="Times New Roman"/>
          <w:color w:val="000000"/>
          <w:sz w:val="28"/>
          <w:szCs w:val="28"/>
        </w:rPr>
        <w:t xml:space="preserve"> in hoa): </w:t>
      </w:r>
      <w:r w:rsidRPr="00127ECF">
        <w:rPr>
          <w:rFonts w:ascii="Times New Roman" w:eastAsia="Times New Roman" w:hAnsi="Times New Roman" w:cs="Times New Roman"/>
          <w:sz w:val="28"/>
          <w:szCs w:val="28"/>
        </w:rPr>
        <w:t>TRẦN MINH QUÂN</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Giới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tính</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Nam</w:t>
      </w:r>
    </w:p>
    <w:p w14:paraId="22B532CF"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Sinh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02</w:t>
      </w:r>
      <w:r w:rsidRPr="00127ECF">
        <w:rPr>
          <w:rFonts w:ascii="Times New Roman" w:eastAsia="Times New Roman" w:hAnsi="Times New Roman" w:cs="Times New Roman"/>
          <w:color w:val="000000"/>
          <w:sz w:val="28"/>
          <w:szCs w:val="28"/>
        </w:rPr>
        <w:t>/0</w:t>
      </w:r>
      <w:r w:rsidRPr="00127ECF">
        <w:rPr>
          <w:rFonts w:ascii="Times New Roman" w:eastAsia="Times New Roman" w:hAnsi="Times New Roman" w:cs="Times New Roman"/>
          <w:sz w:val="28"/>
          <w:szCs w:val="28"/>
        </w:rPr>
        <w:t>7</w:t>
      </w:r>
      <w:r w:rsidRPr="00127ECF">
        <w:rPr>
          <w:rFonts w:ascii="Times New Roman" w:eastAsia="Times New Roman" w:hAnsi="Times New Roman" w:cs="Times New Roman"/>
          <w:color w:val="000000"/>
          <w:sz w:val="28"/>
          <w:szCs w:val="28"/>
        </w:rPr>
        <w:t>/</w:t>
      </w:r>
      <w:r w:rsidRPr="00127ECF">
        <w:rPr>
          <w:rFonts w:ascii="Times New Roman" w:eastAsia="Times New Roman" w:hAnsi="Times New Roman" w:cs="Times New Roman"/>
          <w:sz w:val="28"/>
          <w:szCs w:val="28"/>
        </w:rPr>
        <w:t xml:space="preserve">2002    </w:t>
      </w:r>
      <w:r w:rsidRPr="00127ECF">
        <w:rPr>
          <w:rFonts w:ascii="Times New Roman" w:eastAsia="Times New Roman" w:hAnsi="Times New Roman" w:cs="Times New Roman"/>
          <w:color w:val="000000"/>
          <w:sz w:val="28"/>
          <w:szCs w:val="28"/>
        </w:rPr>
        <w:t xml:space="preserve">      Dân </w:t>
      </w:r>
      <w:proofErr w:type="spellStart"/>
      <w:r w:rsidRPr="00127ECF">
        <w:rPr>
          <w:rFonts w:ascii="Times New Roman" w:eastAsia="Times New Roman" w:hAnsi="Times New Roman" w:cs="Times New Roman"/>
          <w:color w:val="000000"/>
          <w:sz w:val="28"/>
          <w:szCs w:val="28"/>
        </w:rPr>
        <w:t>tộc</w:t>
      </w:r>
      <w:proofErr w:type="spellEnd"/>
      <w:r w:rsidRPr="00127ECF">
        <w:rPr>
          <w:rFonts w:ascii="Times New Roman" w:eastAsia="Times New Roman" w:hAnsi="Times New Roman" w:cs="Times New Roman"/>
          <w:color w:val="000000"/>
          <w:sz w:val="28"/>
          <w:szCs w:val="28"/>
        </w:rPr>
        <w:t xml:space="preserve">: Kinh               </w:t>
      </w:r>
      <w:proofErr w:type="spellStart"/>
      <w:r w:rsidRPr="00127ECF">
        <w:rPr>
          <w:rFonts w:ascii="Times New Roman" w:eastAsia="Times New Roman" w:hAnsi="Times New Roman" w:cs="Times New Roman"/>
          <w:color w:val="000000"/>
          <w:sz w:val="28"/>
          <w:szCs w:val="28"/>
        </w:rPr>
        <w:t>Quốc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tịch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Việt</w:t>
      </w:r>
      <w:proofErr w:type="spellEnd"/>
      <w:r w:rsidRPr="00127ECF">
        <w:rPr>
          <w:rFonts w:ascii="Times New Roman" w:eastAsia="Times New Roman" w:hAnsi="Times New Roman" w:cs="Times New Roman"/>
          <w:color w:val="000000"/>
          <w:sz w:val="28"/>
          <w:szCs w:val="28"/>
        </w:rPr>
        <w:t xml:space="preserve"> Nam</w:t>
      </w:r>
    </w:p>
    <w:p w14:paraId="1C6AED2B"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Loại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tờ</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chứng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w:t>
      </w:r>
    </w:p>
    <w:p w14:paraId="4D19466A"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Chứng</w:t>
      </w:r>
      <w:proofErr w:type="spellEnd"/>
      <w:r w:rsidRPr="00127ECF">
        <w:rPr>
          <w:rFonts w:ascii="Times New Roman" w:eastAsia="Times New Roman" w:hAnsi="Times New Roman" w:cs="Times New Roman"/>
          <w:color w:val="000000"/>
          <w:sz w:val="28"/>
          <w:szCs w:val="28"/>
        </w:rPr>
        <w:t xml:space="preserve"> minh nhân dân                     ■ </w:t>
      </w:r>
      <w:r w:rsidRPr="00127ECF">
        <w:rPr>
          <w:rFonts w:ascii="Times New Roman" w:eastAsia="Times New Roman" w:hAnsi="Times New Roman" w:cs="Times New Roman"/>
          <w:b/>
          <w:color w:val="000000"/>
          <w:sz w:val="28"/>
          <w:szCs w:val="28"/>
        </w:rPr>
        <w:t xml:space="preserve">Căn </w:t>
      </w:r>
      <w:proofErr w:type="spellStart"/>
      <w:r w:rsidRPr="00127ECF">
        <w:rPr>
          <w:rFonts w:ascii="Times New Roman" w:eastAsia="Times New Roman" w:hAnsi="Times New Roman" w:cs="Times New Roman"/>
          <w:b/>
          <w:color w:val="000000"/>
          <w:sz w:val="28"/>
          <w:szCs w:val="28"/>
        </w:rPr>
        <w:t>cước</w:t>
      </w:r>
      <w:proofErr w:type="spellEnd"/>
      <w:r w:rsidRPr="00127ECF">
        <w:rPr>
          <w:rFonts w:ascii="Times New Roman" w:eastAsia="Times New Roman" w:hAnsi="Times New Roman" w:cs="Times New Roman"/>
          <w:b/>
          <w:color w:val="000000"/>
          <w:sz w:val="28"/>
          <w:szCs w:val="28"/>
        </w:rPr>
        <w:t xml:space="preserve"> công dân </w:t>
      </w:r>
      <w:proofErr w:type="spellStart"/>
      <w:r w:rsidRPr="00127ECF">
        <w:rPr>
          <w:rFonts w:ascii="Times New Roman" w:eastAsia="Times New Roman" w:hAnsi="Times New Roman" w:cs="Times New Roman"/>
          <w:b/>
          <w:color w:val="000000"/>
          <w:sz w:val="28"/>
          <w:szCs w:val="28"/>
        </w:rPr>
        <w:t>số</w:t>
      </w:r>
      <w:proofErr w:type="spellEnd"/>
      <w:r w:rsidRPr="00127ECF">
        <w:rPr>
          <w:rFonts w:ascii="Times New Roman" w:eastAsia="Times New Roman" w:hAnsi="Times New Roman" w:cs="Times New Roman"/>
          <w:b/>
          <w:color w:val="000000"/>
          <w:sz w:val="28"/>
          <w:szCs w:val="28"/>
        </w:rPr>
        <w:t>:</w:t>
      </w:r>
    </w:p>
    <w:p w14:paraId="5DAF2866"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chiếu</w:t>
      </w:r>
      <w:proofErr w:type="spellEnd"/>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Loại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khác</w:t>
      </w:r>
      <w:proofErr w:type="spellEnd"/>
      <w:r w:rsidRPr="00127ECF">
        <w:rPr>
          <w:rFonts w:ascii="Times New Roman" w:eastAsia="Times New Roman" w:hAnsi="Times New Roman" w:cs="Times New Roman"/>
          <w:color w:val="000000"/>
          <w:sz w:val="28"/>
          <w:szCs w:val="28"/>
        </w:rPr>
        <w:t xml:space="preserve"> (ghi </w:t>
      </w:r>
      <w:proofErr w:type="spellStart"/>
      <w:r w:rsidRPr="00127ECF">
        <w:rPr>
          <w:rFonts w:ascii="Times New Roman" w:eastAsia="Times New Roman" w:hAnsi="Times New Roman" w:cs="Times New Roman"/>
          <w:color w:val="000000"/>
          <w:sz w:val="28"/>
          <w:szCs w:val="28"/>
        </w:rPr>
        <w:t>rõ</w:t>
      </w:r>
      <w:proofErr w:type="spellEnd"/>
      <w:r w:rsidRPr="00127ECF">
        <w:rPr>
          <w:rFonts w:ascii="Times New Roman" w:eastAsia="Times New Roman" w:hAnsi="Times New Roman" w:cs="Times New Roman"/>
          <w:color w:val="000000"/>
          <w:sz w:val="28"/>
          <w:szCs w:val="28"/>
        </w:rPr>
        <w:t>):</w:t>
      </w:r>
    </w:p>
    <w:p w14:paraId="23ADAD5E"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chứng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 </w:t>
      </w:r>
      <w:r w:rsidRPr="00127ECF">
        <w:rPr>
          <w:rFonts w:ascii="Times New Roman" w:eastAsia="Times New Roman" w:hAnsi="Times New Roman" w:cs="Times New Roman"/>
          <w:sz w:val="28"/>
          <w:szCs w:val="28"/>
        </w:rPr>
        <w:t>260301002778</w:t>
      </w:r>
    </w:p>
    <w:p w14:paraId="58E0C098" w14:textId="77777777" w:rsidR="00DF21F4" w:rsidRPr="00127ECF" w:rsidRDefault="009E7086" w:rsidP="00127ECF">
      <w:pPr>
        <w:spacing w:after="0"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cấp</w:t>
      </w:r>
      <w:proofErr w:type="spellEnd"/>
      <w:r w:rsidRPr="00127ECF">
        <w:rPr>
          <w:rFonts w:ascii="Times New Roman" w:eastAsia="Times New Roman" w:hAnsi="Times New Roman" w:cs="Times New Roman"/>
          <w:color w:val="000000"/>
          <w:sz w:val="28"/>
          <w:szCs w:val="28"/>
        </w:rPr>
        <w:t>: 0</w:t>
      </w:r>
      <w:r w:rsidRPr="00127ECF">
        <w:rPr>
          <w:rFonts w:ascii="Times New Roman" w:eastAsia="Times New Roman" w:hAnsi="Times New Roman" w:cs="Times New Roman"/>
          <w:sz w:val="28"/>
          <w:szCs w:val="28"/>
        </w:rPr>
        <w:t>2</w:t>
      </w:r>
      <w:r w:rsidRPr="00127ECF">
        <w:rPr>
          <w:rFonts w:ascii="Times New Roman" w:eastAsia="Times New Roman" w:hAnsi="Times New Roman" w:cs="Times New Roman"/>
          <w:color w:val="000000"/>
          <w:sz w:val="28"/>
          <w:szCs w:val="28"/>
        </w:rPr>
        <w:t>/0</w:t>
      </w:r>
      <w:r w:rsidRPr="00127ECF">
        <w:rPr>
          <w:rFonts w:ascii="Times New Roman" w:eastAsia="Times New Roman" w:hAnsi="Times New Roman" w:cs="Times New Roman"/>
          <w:sz w:val="28"/>
          <w:szCs w:val="28"/>
        </w:rPr>
        <w:t>3</w:t>
      </w:r>
      <w:r w:rsidRPr="00127ECF">
        <w:rPr>
          <w:rFonts w:ascii="Times New Roman" w:eastAsia="Times New Roman" w:hAnsi="Times New Roman" w:cs="Times New Roman"/>
          <w:color w:val="000000"/>
          <w:sz w:val="28"/>
          <w:szCs w:val="28"/>
        </w:rPr>
        <w:t>/</w:t>
      </w:r>
      <w:r w:rsidRPr="00127ECF">
        <w:rPr>
          <w:rFonts w:ascii="Times New Roman" w:eastAsia="Times New Roman" w:hAnsi="Times New Roman" w:cs="Times New Roman"/>
          <w:sz w:val="28"/>
          <w:szCs w:val="28"/>
        </w:rPr>
        <w:t>2022</w:t>
      </w:r>
      <w:r w:rsidRPr="00127ECF">
        <w:rPr>
          <w:rFonts w:ascii="Times New Roman" w:eastAsia="Times New Roman" w:hAnsi="Times New Roman" w:cs="Times New Roman"/>
          <w:color w:val="000000"/>
          <w:sz w:val="28"/>
          <w:szCs w:val="28"/>
        </w:rPr>
        <w:t xml:space="preserve"> Nơi </w:t>
      </w:r>
      <w:proofErr w:type="spellStart"/>
      <w:r w:rsidRPr="00127ECF">
        <w:rPr>
          <w:rFonts w:ascii="Times New Roman" w:eastAsia="Times New Roman" w:hAnsi="Times New Roman" w:cs="Times New Roman"/>
          <w:color w:val="000000"/>
          <w:sz w:val="28"/>
          <w:szCs w:val="28"/>
        </w:rPr>
        <w:t>cấp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Cục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cảnh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sát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T</w:t>
      </w:r>
      <w:r w:rsidRPr="00127ECF">
        <w:rPr>
          <w:rFonts w:ascii="Times New Roman" w:eastAsia="Times New Roman" w:hAnsi="Times New Roman" w:cs="Times New Roman"/>
          <w:color w:val="000000"/>
          <w:sz w:val="28"/>
          <w:szCs w:val="28"/>
        </w:rPr>
        <w:t>ỉnh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Thái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Bình</w:t>
      </w:r>
      <w:proofErr w:type="spellEnd"/>
      <w:r w:rsidRPr="00127ECF">
        <w:rPr>
          <w:rFonts w:ascii="Times New Roman" w:eastAsia="Times New Roman" w:hAnsi="Times New Roman" w:cs="Times New Roman"/>
          <w:color w:val="000000"/>
          <w:sz w:val="28"/>
          <w:szCs w:val="28"/>
        </w:rPr>
        <w:t xml:space="preserve">     </w:t>
      </w:r>
    </w:p>
    <w:p w14:paraId="41497211" w14:textId="77777777" w:rsidR="00DF21F4" w:rsidRPr="00127ECF" w:rsidRDefault="009E7086" w:rsidP="00127ECF">
      <w:pPr>
        <w:spacing w:after="0"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hết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hạn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26</w:t>
      </w:r>
      <w:r w:rsidRPr="00127ECF">
        <w:rPr>
          <w:rFonts w:ascii="Times New Roman" w:eastAsia="Times New Roman" w:hAnsi="Times New Roman" w:cs="Times New Roman"/>
          <w:color w:val="000000"/>
          <w:sz w:val="28"/>
          <w:szCs w:val="28"/>
        </w:rPr>
        <w:t>/0</w:t>
      </w:r>
      <w:r w:rsidRPr="00127ECF">
        <w:rPr>
          <w:rFonts w:ascii="Times New Roman" w:eastAsia="Times New Roman" w:hAnsi="Times New Roman" w:cs="Times New Roman"/>
          <w:sz w:val="28"/>
          <w:szCs w:val="28"/>
        </w:rPr>
        <w:t>8</w:t>
      </w:r>
      <w:r w:rsidRPr="00127ECF">
        <w:rPr>
          <w:rFonts w:ascii="Times New Roman" w:eastAsia="Times New Roman" w:hAnsi="Times New Roman" w:cs="Times New Roman"/>
          <w:color w:val="000000"/>
          <w:sz w:val="28"/>
          <w:szCs w:val="28"/>
        </w:rPr>
        <w:t>/202</w:t>
      </w:r>
      <w:r w:rsidRPr="00127ECF">
        <w:rPr>
          <w:rFonts w:ascii="Times New Roman" w:eastAsia="Times New Roman" w:hAnsi="Times New Roman" w:cs="Times New Roman"/>
          <w:sz w:val="28"/>
          <w:szCs w:val="28"/>
        </w:rPr>
        <w:t>8</w:t>
      </w:r>
    </w:p>
    <w:p w14:paraId="39A9D0C4"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Nơi đăng </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khẩu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trú</w:t>
      </w:r>
      <w:proofErr w:type="spellEnd"/>
      <w:r w:rsidRPr="00127ECF">
        <w:rPr>
          <w:rFonts w:ascii="Times New Roman" w:eastAsia="Times New Roman" w:hAnsi="Times New Roman" w:cs="Times New Roman"/>
          <w:color w:val="000000"/>
          <w:sz w:val="28"/>
          <w:szCs w:val="28"/>
        </w:rPr>
        <w:t>:</w:t>
      </w:r>
    </w:p>
    <w:p w14:paraId="42BAB9D5"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tổ</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xóm</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ấp</w:t>
      </w:r>
      <w:proofErr w:type="spellEnd"/>
      <w:r w:rsidRPr="00127ECF">
        <w:rPr>
          <w:rFonts w:ascii="Times New Roman" w:eastAsia="Times New Roman" w:hAnsi="Times New Roman" w:cs="Times New Roman"/>
          <w:color w:val="000000"/>
          <w:sz w:val="28"/>
          <w:szCs w:val="28"/>
        </w:rPr>
        <w:t xml:space="preserve">/thôn: </w:t>
      </w:r>
      <w:r w:rsidRPr="00127ECF">
        <w:rPr>
          <w:rFonts w:ascii="Times New Roman" w:eastAsia="Times New Roman" w:hAnsi="Times New Roman" w:cs="Times New Roman"/>
          <w:sz w:val="28"/>
          <w:szCs w:val="28"/>
        </w:rPr>
        <w:t xml:space="preserve">Thôn Man </w:t>
      </w:r>
      <w:proofErr w:type="spellStart"/>
      <w:r w:rsidRPr="00127ECF">
        <w:rPr>
          <w:rFonts w:ascii="Times New Roman" w:eastAsia="Times New Roman" w:hAnsi="Times New Roman" w:cs="Times New Roman"/>
          <w:sz w:val="28"/>
          <w:szCs w:val="28"/>
        </w:rPr>
        <w:t>Đích</w:t>
      </w:r>
      <w:proofErr w:type="spellEnd"/>
      <w:r w:rsidRPr="00127ECF">
        <w:rPr>
          <w:rFonts w:ascii="Times New Roman" w:eastAsia="Times New Roman" w:hAnsi="Times New Roman" w:cs="Times New Roman"/>
          <w:color w:val="000000"/>
          <w:sz w:val="28"/>
          <w:szCs w:val="28"/>
        </w:rPr>
        <w:t> </w:t>
      </w:r>
    </w:p>
    <w:p w14:paraId="1077F6ED"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Phường</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trấn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Xã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Vũ</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Lễ</w:t>
      </w:r>
      <w:proofErr w:type="spellEnd"/>
    </w:p>
    <w:p w14:paraId="65488DB4"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Quận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Huyện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Huyện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Kiến</w:t>
      </w:r>
      <w:proofErr w:type="spellEnd"/>
      <w:r w:rsidRPr="00127ECF">
        <w:rPr>
          <w:rFonts w:ascii="Times New Roman" w:eastAsia="Times New Roman" w:hAnsi="Times New Roman" w:cs="Times New Roman"/>
          <w:sz w:val="28"/>
          <w:szCs w:val="28"/>
        </w:rPr>
        <w:t xml:space="preserve"> Xương</w:t>
      </w:r>
    </w:p>
    <w:p w14:paraId="2B7127A8"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Tỉnh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Bình</w:t>
      </w:r>
      <w:proofErr w:type="spellEnd"/>
    </w:p>
    <w:p w14:paraId="2F0B15C6"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Chỗ</w:t>
      </w:r>
      <w:proofErr w:type="spellEnd"/>
      <w:r w:rsidRPr="00127ECF">
        <w:rPr>
          <w:rFonts w:ascii="Times New Roman" w:eastAsia="Times New Roman" w:hAnsi="Times New Roman" w:cs="Times New Roman"/>
          <w:color w:val="000000"/>
          <w:sz w:val="28"/>
          <w:szCs w:val="28"/>
        </w:rPr>
        <w:t xml:space="preserve"> ở </w:t>
      </w:r>
      <w:proofErr w:type="spellStart"/>
      <w:r w:rsidRPr="00127ECF">
        <w:rPr>
          <w:rFonts w:ascii="Times New Roman" w:eastAsia="Times New Roman" w:hAnsi="Times New Roman" w:cs="Times New Roman"/>
          <w:color w:val="000000"/>
          <w:sz w:val="28"/>
          <w:szCs w:val="28"/>
        </w:rPr>
        <w:t>hiện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tại</w:t>
      </w:r>
      <w:proofErr w:type="spellEnd"/>
      <w:r w:rsidRPr="00127ECF">
        <w:rPr>
          <w:rFonts w:ascii="Times New Roman" w:eastAsia="Times New Roman" w:hAnsi="Times New Roman" w:cs="Times New Roman"/>
          <w:color w:val="000000"/>
          <w:sz w:val="28"/>
          <w:szCs w:val="28"/>
        </w:rPr>
        <w:t>:</w:t>
      </w:r>
    </w:p>
    <w:p w14:paraId="574F1A2E"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tổ</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xóm</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ấp</w:t>
      </w:r>
      <w:proofErr w:type="spellEnd"/>
      <w:r w:rsidRPr="00127ECF">
        <w:rPr>
          <w:rFonts w:ascii="Times New Roman" w:eastAsia="Times New Roman" w:hAnsi="Times New Roman" w:cs="Times New Roman"/>
          <w:color w:val="000000"/>
          <w:sz w:val="28"/>
          <w:szCs w:val="28"/>
        </w:rPr>
        <w:t xml:space="preserve">/thôn: </w:t>
      </w:r>
      <w:r w:rsidRPr="00127ECF">
        <w:rPr>
          <w:rFonts w:ascii="Times New Roman" w:eastAsia="Times New Roman" w:hAnsi="Times New Roman" w:cs="Times New Roman"/>
          <w:sz w:val="28"/>
          <w:szCs w:val="28"/>
        </w:rPr>
        <w:t xml:space="preserve">OCT5B, </w:t>
      </w:r>
      <w:proofErr w:type="spellStart"/>
      <w:r w:rsidRPr="00127ECF">
        <w:rPr>
          <w:rFonts w:ascii="Times New Roman" w:eastAsia="Times New Roman" w:hAnsi="Times New Roman" w:cs="Times New Roman"/>
          <w:sz w:val="28"/>
          <w:szCs w:val="28"/>
        </w:rPr>
        <w:t>Cổ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Nhuế</w:t>
      </w:r>
      <w:proofErr w:type="spellEnd"/>
      <w:r w:rsidRPr="00127ECF">
        <w:rPr>
          <w:rFonts w:ascii="Times New Roman" w:eastAsia="Times New Roman" w:hAnsi="Times New Roman" w:cs="Times New Roman"/>
          <w:sz w:val="28"/>
          <w:szCs w:val="28"/>
        </w:rPr>
        <w:t xml:space="preserve"> 2,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p>
    <w:p w14:paraId="10AC3AF8"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Phường</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trấn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Phường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Nhuế</w:t>
      </w:r>
      <w:proofErr w:type="spellEnd"/>
      <w:r w:rsidRPr="00127ECF">
        <w:rPr>
          <w:rFonts w:ascii="Times New Roman" w:eastAsia="Times New Roman" w:hAnsi="Times New Roman" w:cs="Times New Roman"/>
          <w:sz w:val="28"/>
          <w:szCs w:val="28"/>
        </w:rPr>
        <w:t xml:space="preserve"> 2</w:t>
      </w:r>
      <w:r w:rsidRPr="00127ECF">
        <w:rPr>
          <w:rFonts w:ascii="Times New Roman" w:eastAsia="Times New Roman" w:hAnsi="Times New Roman" w:cs="Times New Roman"/>
          <w:color w:val="000000"/>
          <w:sz w:val="28"/>
          <w:szCs w:val="28"/>
        </w:rPr>
        <w:t> </w:t>
      </w:r>
    </w:p>
    <w:p w14:paraId="3A5EF0EB"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Quận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Huyện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Quận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Bắc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Liêm</w:t>
      </w:r>
    </w:p>
    <w:p w14:paraId="674D4362"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lastRenderedPageBreak/>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p>
    <w:p w14:paraId="1A1EE28B" w14:textId="77777777" w:rsidR="00DF21F4" w:rsidRPr="00127ECF" w:rsidRDefault="009E7086" w:rsidP="00127ECF">
      <w:pPr>
        <w:tabs>
          <w:tab w:val="left" w:pos="4962"/>
        </w:tabs>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thoại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 0329595632</w:t>
      </w:r>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color w:val="000000"/>
          <w:sz w:val="28"/>
          <w:szCs w:val="28"/>
        </w:rPr>
        <w:tab/>
      </w:r>
      <w:r w:rsidRPr="00127ECF">
        <w:rPr>
          <w:rFonts w:ascii="Times New Roman" w:eastAsia="Times New Roman" w:hAnsi="Times New Roman" w:cs="Times New Roman"/>
          <w:color w:val="000000"/>
          <w:sz w:val="28"/>
          <w:szCs w:val="28"/>
        </w:rPr>
        <w:tab/>
      </w:r>
      <w:r w:rsidRPr="00127ECF">
        <w:rPr>
          <w:rFonts w:ascii="Times New Roman" w:eastAsia="Times New Roman" w:hAnsi="Times New Roman" w:cs="Times New Roman"/>
          <w:color w:val="000000"/>
          <w:sz w:val="28"/>
          <w:szCs w:val="28"/>
        </w:rPr>
        <w:tab/>
      </w:r>
      <w:proofErr w:type="spellStart"/>
      <w:r w:rsidRPr="00127ECF">
        <w:rPr>
          <w:rFonts w:ascii="Times New Roman" w:eastAsia="Times New Roman" w:hAnsi="Times New Roman" w:cs="Times New Roman"/>
          <w:color w:val="000000"/>
          <w:sz w:val="28"/>
          <w:szCs w:val="28"/>
        </w:rPr>
        <w:t>Fax</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color w:val="000000"/>
          <w:sz w:val="28"/>
          <w:szCs w:val="28"/>
        </w:rPr>
        <w:tab/>
      </w:r>
    </w:p>
    <w:p w14:paraId="2DE59D1A" w14:textId="77777777" w:rsidR="00DF21F4" w:rsidRPr="00127ECF" w:rsidRDefault="009E7086" w:rsidP="00127ECF">
      <w:pPr>
        <w:tabs>
          <w:tab w:val="left" w:pos="5670"/>
        </w:tabs>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Email</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quantmph17201@fpt.edu.vn</w:t>
      </w:r>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color w:val="000000"/>
          <w:sz w:val="28"/>
          <w:szCs w:val="28"/>
        </w:rPr>
        <w:tab/>
      </w:r>
      <w:r w:rsidRPr="00127ECF">
        <w:rPr>
          <w:rFonts w:ascii="Times New Roman" w:eastAsia="Times New Roman" w:hAnsi="Times New Roman" w:cs="Times New Roman"/>
          <w:color w:val="000000"/>
          <w:sz w:val="28"/>
          <w:szCs w:val="28"/>
        </w:rPr>
        <w:tab/>
      </w:r>
      <w:proofErr w:type="spellStart"/>
      <w:r w:rsidRPr="00127ECF">
        <w:rPr>
          <w:rFonts w:ascii="Times New Roman" w:eastAsia="Times New Roman" w:hAnsi="Times New Roman" w:cs="Times New Roman"/>
          <w:color w:val="000000"/>
          <w:sz w:val="28"/>
          <w:szCs w:val="28"/>
        </w:rPr>
        <w:t>Website</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p>
    <w:p w14:paraId="5CC8C789"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Đăng </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với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nội</w:t>
      </w:r>
      <w:proofErr w:type="spellEnd"/>
      <w:r w:rsidRPr="00127ECF">
        <w:rPr>
          <w:rFonts w:ascii="Times New Roman" w:eastAsia="Times New Roman" w:hAnsi="Times New Roman" w:cs="Times New Roman"/>
          <w:color w:val="000000"/>
          <w:sz w:val="28"/>
          <w:szCs w:val="28"/>
        </w:rPr>
        <w:t xml:space="preserve"> dung sau:</w:t>
      </w:r>
    </w:p>
    <w:p w14:paraId="1D9BAB7D" w14:textId="77777777" w:rsidR="00DF21F4" w:rsidRPr="00127ECF" w:rsidRDefault="009E7086" w:rsidP="00127ECF">
      <w:pPr>
        <w:spacing w:after="0" w:line="360" w:lineRule="auto"/>
        <w:rPr>
          <w:rFonts w:ascii="Times New Roman" w:eastAsia="Times New Roman" w:hAnsi="Times New Roman" w:cs="Times New Roman"/>
          <w:b/>
          <w:color w:val="FF0000"/>
          <w:sz w:val="28"/>
          <w:szCs w:val="28"/>
        </w:rPr>
      </w:pPr>
      <w:r w:rsidRPr="00127ECF">
        <w:rPr>
          <w:rFonts w:ascii="Times New Roman" w:eastAsia="Times New Roman" w:hAnsi="Times New Roman" w:cs="Times New Roman"/>
          <w:color w:val="000000"/>
          <w:sz w:val="28"/>
          <w:szCs w:val="28"/>
        </w:rPr>
        <w:t xml:space="preserve">1. Tên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(ghi </w:t>
      </w:r>
      <w:proofErr w:type="spellStart"/>
      <w:r w:rsidRPr="00127ECF">
        <w:rPr>
          <w:rFonts w:ascii="Times New Roman" w:eastAsia="Times New Roman" w:hAnsi="Times New Roman" w:cs="Times New Roman"/>
          <w:color w:val="000000"/>
          <w:sz w:val="28"/>
          <w:szCs w:val="28"/>
        </w:rPr>
        <w:t>bằng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chữ</w:t>
      </w:r>
      <w:proofErr w:type="spellEnd"/>
      <w:r w:rsidRPr="00127ECF">
        <w:rPr>
          <w:rFonts w:ascii="Times New Roman" w:eastAsia="Times New Roman" w:hAnsi="Times New Roman" w:cs="Times New Roman"/>
          <w:color w:val="000000"/>
          <w:sz w:val="28"/>
          <w:szCs w:val="28"/>
        </w:rPr>
        <w:t xml:space="preserve"> in hoa): </w:t>
      </w:r>
      <w:r w:rsidRPr="00127ECF">
        <w:rPr>
          <w:rFonts w:ascii="Times New Roman" w:eastAsia="Times New Roman" w:hAnsi="Times New Roman" w:cs="Times New Roman"/>
          <w:b/>
          <w:color w:val="FF0000"/>
          <w:sz w:val="28"/>
          <w:szCs w:val="28"/>
        </w:rPr>
        <w:t xml:space="preserve">‘’Cơm NGON Văn </w:t>
      </w:r>
      <w:proofErr w:type="spellStart"/>
      <w:r w:rsidRPr="00127ECF">
        <w:rPr>
          <w:rFonts w:ascii="Times New Roman" w:eastAsia="Times New Roman" w:hAnsi="Times New Roman" w:cs="Times New Roman"/>
          <w:b/>
          <w:color w:val="FF0000"/>
          <w:sz w:val="28"/>
          <w:szCs w:val="28"/>
        </w:rPr>
        <w:t>Phòng</w:t>
      </w:r>
      <w:proofErr w:type="spellEnd"/>
      <w:r w:rsidRPr="00127ECF">
        <w:rPr>
          <w:rFonts w:ascii="Times New Roman" w:eastAsia="Times New Roman" w:hAnsi="Times New Roman" w:cs="Times New Roman"/>
          <w:b/>
          <w:color w:val="FF0000"/>
          <w:sz w:val="28"/>
          <w:szCs w:val="28"/>
        </w:rPr>
        <w:t>’’</w:t>
      </w:r>
    </w:p>
    <w:p w14:paraId="780E9048"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2. </w:t>
      </w:r>
      <w:proofErr w:type="spellStart"/>
      <w:r w:rsidRPr="00127ECF">
        <w:rPr>
          <w:rFonts w:ascii="Times New Roman" w:eastAsia="Times New Roman" w:hAnsi="Times New Roman" w:cs="Times New Roman"/>
          <w:color w:val="000000"/>
          <w:sz w:val="28"/>
          <w:szCs w:val="28"/>
        </w:rPr>
        <w:t>Địa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điểm</w:t>
      </w:r>
      <w:proofErr w:type="spellEnd"/>
      <w:r w:rsidRPr="00127ECF">
        <w:rPr>
          <w:rFonts w:ascii="Times New Roman" w:eastAsia="Times New Roman" w:hAnsi="Times New Roman" w:cs="Times New Roman"/>
          <w:color w:val="000000"/>
          <w:sz w:val="28"/>
          <w:szCs w:val="28"/>
        </w:rPr>
        <w:t xml:space="preserve"> kinh doanh:</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color w:val="000000"/>
          <w:sz w:val="28"/>
          <w:szCs w:val="28"/>
        </w:rPr>
        <w:t>.</w:t>
      </w:r>
    </w:p>
    <w:p w14:paraId="61C20AFF"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ngách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hẻm</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ngõ</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tổ</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xóm</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ấp</w:t>
      </w:r>
      <w:proofErr w:type="spellEnd"/>
      <w:r w:rsidRPr="00127ECF">
        <w:rPr>
          <w:rFonts w:ascii="Times New Roman" w:eastAsia="Times New Roman" w:hAnsi="Times New Roman" w:cs="Times New Roman"/>
          <w:color w:val="000000"/>
          <w:sz w:val="28"/>
          <w:szCs w:val="28"/>
        </w:rPr>
        <w:t xml:space="preserve">/thôn: </w:t>
      </w:r>
      <w:proofErr w:type="spellStart"/>
      <w:r w:rsidRPr="00127ECF">
        <w:rPr>
          <w:rFonts w:ascii="Times New Roman" w:eastAsia="Times New Roman" w:hAnsi="Times New Roman" w:cs="Times New Roman"/>
          <w:color w:val="000000"/>
          <w:sz w:val="28"/>
          <w:szCs w:val="28"/>
        </w:rPr>
        <w:t>S</w:t>
      </w:r>
      <w:r w:rsidRPr="00127ECF">
        <w:rPr>
          <w:rFonts w:ascii="Times New Roman" w:eastAsia="Times New Roman" w:hAnsi="Times New Roman" w:cs="Times New Roman"/>
          <w:sz w:val="28"/>
          <w:szCs w:val="28"/>
        </w:rPr>
        <w:t>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26</w:t>
      </w:r>
    </w:p>
    <w:p w14:paraId="6C2CC7C1"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Phường</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trấn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w:t>
      </w:r>
      <w:r w:rsidRPr="00127ECF">
        <w:rPr>
          <w:rFonts w:ascii="Times New Roman" w:eastAsia="Times New Roman" w:hAnsi="Times New Roman" w:cs="Times New Roman"/>
          <w:sz w:val="28"/>
          <w:szCs w:val="28"/>
        </w:rPr>
        <w:t>ường</w:t>
      </w:r>
      <w:proofErr w:type="spellEnd"/>
      <w:r w:rsidRPr="00127ECF">
        <w:rPr>
          <w:rFonts w:ascii="Times New Roman" w:eastAsia="Times New Roman" w:hAnsi="Times New Roman" w:cs="Times New Roman"/>
          <w:sz w:val="28"/>
          <w:szCs w:val="28"/>
        </w:rPr>
        <w:t xml:space="preserve"> Duy Tân</w:t>
      </w:r>
    </w:p>
    <w:p w14:paraId="0CF81F44"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Quận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Huyện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Quận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Giấy</w:t>
      </w:r>
      <w:proofErr w:type="spellEnd"/>
      <w:r w:rsidRPr="00127ECF">
        <w:rPr>
          <w:rFonts w:ascii="Times New Roman" w:eastAsia="Times New Roman" w:hAnsi="Times New Roman" w:cs="Times New Roman"/>
          <w:color w:val="000000"/>
          <w:sz w:val="28"/>
          <w:szCs w:val="28"/>
        </w:rPr>
        <w:t> </w:t>
      </w:r>
    </w:p>
    <w:p w14:paraId="25D439C3"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color w:val="000000"/>
          <w:sz w:val="28"/>
          <w:szCs w:val="28"/>
        </w:rPr>
        <w:t>.</w:t>
      </w:r>
    </w:p>
    <w:p w14:paraId="59B8C14F" w14:textId="77777777" w:rsidR="00DF21F4" w:rsidRPr="00127ECF" w:rsidRDefault="009E7086" w:rsidP="00127ECF">
      <w:pPr>
        <w:tabs>
          <w:tab w:val="left" w:pos="5670"/>
        </w:tabs>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thoại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 0329595632</w:t>
      </w:r>
      <w:r w:rsidRPr="00127ECF">
        <w:rPr>
          <w:rFonts w:ascii="Times New Roman" w:eastAsia="Times New Roman" w:hAnsi="Times New Roman" w:cs="Times New Roman"/>
          <w:color w:val="000000"/>
          <w:sz w:val="28"/>
          <w:szCs w:val="28"/>
        </w:rPr>
        <w:tab/>
      </w:r>
      <w:proofErr w:type="spellStart"/>
      <w:r w:rsidRPr="00127ECF">
        <w:rPr>
          <w:rFonts w:ascii="Times New Roman" w:eastAsia="Times New Roman" w:hAnsi="Times New Roman" w:cs="Times New Roman"/>
          <w:color w:val="000000"/>
          <w:sz w:val="28"/>
          <w:szCs w:val="28"/>
        </w:rPr>
        <w:t>Fax</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p>
    <w:p w14:paraId="1FDCDAE1" w14:textId="77777777" w:rsidR="00DF21F4" w:rsidRPr="00127ECF" w:rsidRDefault="009E7086" w:rsidP="00127ECF">
      <w:pPr>
        <w:tabs>
          <w:tab w:val="left" w:pos="5670"/>
        </w:tabs>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Email</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co</w:t>
      </w:r>
      <w:r w:rsidRPr="00127ECF">
        <w:rPr>
          <w:rFonts w:ascii="Times New Roman" w:eastAsia="Times New Roman" w:hAnsi="Times New Roman" w:cs="Times New Roman"/>
          <w:sz w:val="28"/>
          <w:szCs w:val="28"/>
        </w:rPr>
        <w:t>mngonvanphong@gmail.com</w:t>
      </w:r>
      <w:r w:rsidRPr="00127ECF">
        <w:rPr>
          <w:rFonts w:ascii="Times New Roman" w:eastAsia="Times New Roman" w:hAnsi="Times New Roman" w:cs="Times New Roman"/>
          <w:color w:val="000000"/>
          <w:sz w:val="28"/>
          <w:szCs w:val="28"/>
        </w:rPr>
        <w:tab/>
      </w:r>
      <w:proofErr w:type="spellStart"/>
      <w:r w:rsidRPr="00127ECF">
        <w:rPr>
          <w:rFonts w:ascii="Times New Roman" w:eastAsia="Times New Roman" w:hAnsi="Times New Roman" w:cs="Times New Roman"/>
          <w:color w:val="000000"/>
          <w:sz w:val="28"/>
          <w:szCs w:val="28"/>
        </w:rPr>
        <w:t>Website</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p>
    <w:p w14:paraId="76C5A1C8"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3. </w:t>
      </w:r>
      <w:proofErr w:type="spellStart"/>
      <w:r w:rsidRPr="00127ECF">
        <w:rPr>
          <w:rFonts w:ascii="Times New Roman" w:eastAsia="Times New Roman" w:hAnsi="Times New Roman" w:cs="Times New Roman"/>
          <w:color w:val="000000"/>
          <w:sz w:val="28"/>
          <w:szCs w:val="28"/>
        </w:rPr>
        <w:t>Ngành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nghề</w:t>
      </w:r>
      <w:proofErr w:type="spellEnd"/>
      <w:r w:rsidRPr="00127ECF">
        <w:rPr>
          <w:rFonts w:ascii="Times New Roman" w:eastAsia="Times New Roman" w:hAnsi="Times New Roman" w:cs="Times New Roman"/>
          <w:color w:val="000000"/>
          <w:sz w:val="28"/>
          <w:szCs w:val="28"/>
        </w:rPr>
        <w:t xml:space="preserve"> kinh doanh: Kinh doanh </w:t>
      </w:r>
      <w:proofErr w:type="spellStart"/>
      <w:r w:rsidRPr="00127ECF">
        <w:rPr>
          <w:rFonts w:ascii="Times New Roman" w:eastAsia="Times New Roman" w:hAnsi="Times New Roman" w:cs="Times New Roman"/>
          <w:sz w:val="28"/>
          <w:szCs w:val="28"/>
        </w:rPr>
        <w:t>dịch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uống</w:t>
      </w:r>
      <w:proofErr w:type="spellEnd"/>
    </w:p>
    <w:p w14:paraId="16DC70C4"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4. </w:t>
      </w: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kinh doanh:</w:t>
      </w:r>
    </w:p>
    <w:p w14:paraId="21DED377"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Tổng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bằng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VNĐ): </w:t>
      </w:r>
      <w:r w:rsidRPr="00127ECF">
        <w:rPr>
          <w:rFonts w:ascii="Times New Roman" w:eastAsia="Times New Roman" w:hAnsi="Times New Roman" w:cs="Times New Roman"/>
          <w:sz w:val="28"/>
          <w:szCs w:val="28"/>
        </w:rPr>
        <w:t>676.500.000</w:t>
      </w:r>
      <w:r w:rsidRPr="00127ECF">
        <w:rPr>
          <w:rFonts w:ascii="Times New Roman" w:eastAsia="Times New Roman" w:hAnsi="Times New Roman" w:cs="Times New Roman"/>
          <w:color w:val="000000"/>
          <w:sz w:val="28"/>
          <w:szCs w:val="28"/>
        </w:rPr>
        <w:t xml:space="preserve"> VNĐ </w:t>
      </w:r>
    </w:p>
    <w:p w14:paraId="7C6341E9"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Phần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góp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mỗi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 (</w:t>
      </w:r>
      <w:proofErr w:type="spellStart"/>
      <w:r w:rsidRPr="00127ECF">
        <w:rPr>
          <w:rFonts w:ascii="Times New Roman" w:eastAsia="Times New Roman" w:hAnsi="Times New Roman" w:cs="Times New Roman"/>
          <w:color w:val="000000"/>
          <w:sz w:val="28"/>
          <w:szCs w:val="28"/>
        </w:rPr>
        <w:t>đối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với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do </w:t>
      </w:r>
      <w:proofErr w:type="spellStart"/>
      <w:r w:rsidRPr="00127ECF">
        <w:rPr>
          <w:rFonts w:ascii="Times New Roman" w:eastAsia="Times New Roman" w:hAnsi="Times New Roman" w:cs="Times New Roman"/>
          <w:color w:val="000000"/>
          <w:sz w:val="28"/>
          <w:szCs w:val="28"/>
        </w:rPr>
        <w:t>một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nhóm</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 </w:t>
      </w:r>
      <w:proofErr w:type="spellStart"/>
      <w:r w:rsidRPr="00127ECF">
        <w:rPr>
          <w:rFonts w:ascii="Times New Roman" w:eastAsia="Times New Roman" w:hAnsi="Times New Roman" w:cs="Times New Roman"/>
          <w:color w:val="000000"/>
          <w:sz w:val="28"/>
          <w:szCs w:val="28"/>
        </w:rPr>
        <w:t>góp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r w:rsidRPr="00127ECF">
        <w:rPr>
          <w:rFonts w:ascii="Times New Roman" w:eastAsia="Times New Roman" w:hAnsi="Times New Roman" w:cs="Times New Roman"/>
          <w:color w:val="000000"/>
          <w:sz w:val="28"/>
          <w:szCs w:val="28"/>
        </w:rPr>
        <w:t xml:space="preserve">; kê khai theo </w:t>
      </w:r>
      <w:proofErr w:type="spellStart"/>
      <w:r w:rsidRPr="00127ECF">
        <w:rPr>
          <w:rFonts w:ascii="Times New Roman" w:eastAsia="Times New Roman" w:hAnsi="Times New Roman" w:cs="Times New Roman"/>
          <w:color w:val="000000"/>
          <w:sz w:val="28"/>
          <w:szCs w:val="28"/>
        </w:rPr>
        <w:t>mẫu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Gửi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kèm</w:t>
      </w:r>
      <w:proofErr w:type="spellEnd"/>
    </w:p>
    <w:p w14:paraId="06E48501"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5.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lượng</w:t>
      </w:r>
      <w:proofErr w:type="spellEnd"/>
      <w:r w:rsidRPr="00127ECF">
        <w:rPr>
          <w:rFonts w:ascii="Times New Roman" w:eastAsia="Times New Roman" w:hAnsi="Times New Roman" w:cs="Times New Roman"/>
          <w:color w:val="000000"/>
          <w:sz w:val="28"/>
          <w:szCs w:val="28"/>
        </w:rPr>
        <w:t xml:space="preserve"> lao </w:t>
      </w:r>
      <w:proofErr w:type="spellStart"/>
      <w:r w:rsidRPr="00127ECF">
        <w:rPr>
          <w:rFonts w:ascii="Times New Roman" w:eastAsia="Times New Roman" w:hAnsi="Times New Roman" w:cs="Times New Roman"/>
          <w:color w:val="000000"/>
          <w:sz w:val="28"/>
          <w:szCs w:val="28"/>
        </w:rPr>
        <w:t>động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dự</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kiến</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7</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người</w:t>
      </w:r>
      <w:proofErr w:type="spellEnd"/>
      <w:r w:rsidRPr="00127ECF">
        <w:rPr>
          <w:rFonts w:ascii="Times New Roman" w:eastAsia="Times New Roman" w:hAnsi="Times New Roman" w:cs="Times New Roman"/>
          <w:color w:val="000000"/>
          <w:sz w:val="28"/>
          <w:szCs w:val="28"/>
        </w:rPr>
        <w:t xml:space="preserve"> lao </w:t>
      </w:r>
      <w:proofErr w:type="spellStart"/>
      <w:r w:rsidRPr="00127ECF">
        <w:rPr>
          <w:rFonts w:ascii="Times New Roman" w:eastAsia="Times New Roman" w:hAnsi="Times New Roman" w:cs="Times New Roman"/>
          <w:color w:val="000000"/>
          <w:sz w:val="28"/>
          <w:szCs w:val="28"/>
        </w:rPr>
        <w:t>động</w:t>
      </w:r>
      <w:proofErr w:type="spellEnd"/>
      <w:r w:rsidRPr="00127ECF">
        <w:rPr>
          <w:rFonts w:ascii="Times New Roman" w:eastAsia="Times New Roman" w:hAnsi="Times New Roman" w:cs="Times New Roman"/>
          <w:color w:val="000000"/>
          <w:sz w:val="28"/>
          <w:szCs w:val="28"/>
        </w:rPr>
        <w:t> </w:t>
      </w:r>
    </w:p>
    <w:p w14:paraId="07CF267F"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6. </w:t>
      </w:r>
      <w:proofErr w:type="spellStart"/>
      <w:r w:rsidRPr="00127ECF">
        <w:rPr>
          <w:rFonts w:ascii="Times New Roman" w:eastAsia="Times New Roman" w:hAnsi="Times New Roman" w:cs="Times New Roman"/>
          <w:color w:val="000000"/>
          <w:sz w:val="28"/>
          <w:szCs w:val="28"/>
        </w:rPr>
        <w:t>Chủ</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thể</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đánh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dấu</w:t>
      </w:r>
      <w:proofErr w:type="spellEnd"/>
      <w:r w:rsidRPr="00127ECF">
        <w:rPr>
          <w:rFonts w:ascii="Times New Roman" w:eastAsia="Times New Roman" w:hAnsi="Times New Roman" w:cs="Times New Roman"/>
          <w:color w:val="000000"/>
          <w:sz w:val="28"/>
          <w:szCs w:val="28"/>
        </w:rPr>
        <w:t xml:space="preserve"> X </w:t>
      </w:r>
      <w:proofErr w:type="spellStart"/>
      <w:r w:rsidRPr="00127ECF">
        <w:rPr>
          <w:rFonts w:ascii="Times New Roman" w:eastAsia="Times New Roman" w:hAnsi="Times New Roman" w:cs="Times New Roman"/>
          <w:color w:val="000000"/>
          <w:sz w:val="28"/>
          <w:szCs w:val="28"/>
        </w:rPr>
        <w:t>vào</w:t>
      </w:r>
      <w:proofErr w:type="spellEnd"/>
      <w:r w:rsidRPr="00127ECF">
        <w:rPr>
          <w:rFonts w:ascii="Times New Roman" w:eastAsia="Times New Roman" w:hAnsi="Times New Roman" w:cs="Times New Roman"/>
          <w:color w:val="000000"/>
          <w:sz w:val="28"/>
          <w:szCs w:val="28"/>
        </w:rPr>
        <w:t xml:space="preserve"> ô </w:t>
      </w:r>
      <w:proofErr w:type="spellStart"/>
      <w:r w:rsidRPr="00127ECF">
        <w:rPr>
          <w:rFonts w:ascii="Times New Roman" w:eastAsia="Times New Roman" w:hAnsi="Times New Roman" w:cs="Times New Roman"/>
          <w:color w:val="000000"/>
          <w:sz w:val="28"/>
          <w:szCs w:val="28"/>
        </w:rPr>
        <w:t>thích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w:t>
      </w:r>
    </w:p>
    <w:p w14:paraId="31049348"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                                   </w:t>
      </w:r>
      <w:r w:rsidRPr="00127ECF">
        <w:rPr>
          <w:rFonts w:ascii="Times New Roman" w:eastAsia="Times New Roman" w:hAnsi="Times New Roman" w:cs="Times New Roman"/>
          <w:b/>
          <w:sz w:val="28"/>
          <w:szCs w:val="28"/>
        </w:rPr>
        <w:t> ■</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Nhóm</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                          </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gia </w:t>
      </w:r>
      <w:proofErr w:type="spellStart"/>
      <w:r w:rsidRPr="00127ECF">
        <w:rPr>
          <w:rFonts w:ascii="Times New Roman" w:eastAsia="Times New Roman" w:hAnsi="Times New Roman" w:cs="Times New Roman"/>
          <w:color w:val="000000"/>
          <w:sz w:val="28"/>
          <w:szCs w:val="28"/>
        </w:rPr>
        <w:t>đình</w:t>
      </w:r>
      <w:proofErr w:type="spellEnd"/>
    </w:p>
    <w:p w14:paraId="1792ED07"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7. Thông tin </w:t>
      </w:r>
      <w:proofErr w:type="spellStart"/>
      <w:r w:rsidRPr="00127ECF">
        <w:rPr>
          <w:rFonts w:ascii="Times New Roman" w:eastAsia="Times New Roman" w:hAnsi="Times New Roman" w:cs="Times New Roman"/>
          <w:color w:val="000000"/>
          <w:sz w:val="28"/>
          <w:szCs w:val="28"/>
        </w:rPr>
        <w:t>về</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viên tham gia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(kê khai theo </w:t>
      </w:r>
      <w:proofErr w:type="spellStart"/>
      <w:r w:rsidRPr="00127ECF">
        <w:rPr>
          <w:rFonts w:ascii="Times New Roman" w:eastAsia="Times New Roman" w:hAnsi="Times New Roman" w:cs="Times New Roman"/>
          <w:color w:val="000000"/>
          <w:sz w:val="28"/>
          <w:szCs w:val="28"/>
        </w:rPr>
        <w:t>mẫu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chỉ</w:t>
      </w:r>
      <w:proofErr w:type="spellEnd"/>
      <w:r w:rsidRPr="00127ECF">
        <w:rPr>
          <w:rFonts w:ascii="Times New Roman" w:eastAsia="Times New Roman" w:hAnsi="Times New Roman" w:cs="Times New Roman"/>
          <w:color w:val="000000"/>
          <w:sz w:val="28"/>
          <w:szCs w:val="28"/>
        </w:rPr>
        <w:t xml:space="preserve"> kê khai </w:t>
      </w:r>
      <w:proofErr w:type="spellStart"/>
      <w:r w:rsidRPr="00127ECF">
        <w:rPr>
          <w:rFonts w:ascii="Times New Roman" w:eastAsia="Times New Roman" w:hAnsi="Times New Roman" w:cs="Times New Roman"/>
          <w:color w:val="000000"/>
          <w:sz w:val="28"/>
          <w:szCs w:val="28"/>
        </w:rPr>
        <w:t>đối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với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bởi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nhóm</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 </w:t>
      </w:r>
      <w:proofErr w:type="spellStart"/>
      <w:r w:rsidRPr="00127ECF">
        <w:rPr>
          <w:rFonts w:ascii="Times New Roman" w:eastAsia="Times New Roman" w:hAnsi="Times New Roman" w:cs="Times New Roman"/>
          <w:color w:val="000000"/>
          <w:sz w:val="28"/>
          <w:szCs w:val="28"/>
        </w:rPr>
        <w:t>gửi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kèm</w:t>
      </w:r>
      <w:proofErr w:type="spellEnd"/>
      <w:r w:rsidRPr="00127ECF">
        <w:rPr>
          <w:rFonts w:ascii="Times New Roman" w:eastAsia="Times New Roman" w:hAnsi="Times New Roman" w:cs="Times New Roman"/>
          <w:color w:val="000000"/>
          <w:sz w:val="28"/>
          <w:szCs w:val="28"/>
        </w:rPr>
        <w:t>.</w:t>
      </w:r>
    </w:p>
    <w:p w14:paraId="7A9BDE09" w14:textId="77777777" w:rsidR="00DF21F4" w:rsidRPr="00127ECF" w:rsidRDefault="009E7086" w:rsidP="00127ECF">
      <w:pP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Tôi </w:t>
      </w:r>
      <w:proofErr w:type="spellStart"/>
      <w:r w:rsidRPr="00127ECF">
        <w:rPr>
          <w:rFonts w:ascii="Times New Roman" w:eastAsia="Times New Roman" w:hAnsi="Times New Roman" w:cs="Times New Roman"/>
          <w:color w:val="000000"/>
          <w:sz w:val="28"/>
          <w:szCs w:val="28"/>
        </w:rPr>
        <w:t>và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 tham gia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cam </w:t>
      </w:r>
      <w:proofErr w:type="spellStart"/>
      <w:r w:rsidRPr="00127ECF">
        <w:rPr>
          <w:rFonts w:ascii="Times New Roman" w:eastAsia="Times New Roman" w:hAnsi="Times New Roman" w:cs="Times New Roman"/>
          <w:color w:val="000000"/>
          <w:sz w:val="28"/>
          <w:szCs w:val="28"/>
        </w:rPr>
        <w:t>kết</w:t>
      </w:r>
      <w:proofErr w:type="spellEnd"/>
      <w:r w:rsidRPr="00127ECF">
        <w:rPr>
          <w:rFonts w:ascii="Times New Roman" w:eastAsia="Times New Roman" w:hAnsi="Times New Roman" w:cs="Times New Roman"/>
          <w:color w:val="000000"/>
          <w:sz w:val="28"/>
          <w:szCs w:val="28"/>
        </w:rPr>
        <w:t>:</w:t>
      </w:r>
    </w:p>
    <w:p w14:paraId="48A1FDD3"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Bản</w:t>
      </w:r>
      <w:proofErr w:type="spellEnd"/>
      <w:r w:rsidRPr="00127ECF">
        <w:rPr>
          <w:rFonts w:ascii="Times New Roman" w:eastAsia="Times New Roman" w:hAnsi="Times New Roman" w:cs="Times New Roman"/>
          <w:color w:val="000000"/>
          <w:sz w:val="28"/>
          <w:szCs w:val="28"/>
        </w:rPr>
        <w:t xml:space="preserve"> thân không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pháp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luật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cấm</w:t>
      </w:r>
      <w:proofErr w:type="spellEnd"/>
      <w:r w:rsidRPr="00127ECF">
        <w:rPr>
          <w:rFonts w:ascii="Times New Roman" w:eastAsia="Times New Roman" w:hAnsi="Times New Roman" w:cs="Times New Roman"/>
          <w:color w:val="000000"/>
          <w:sz w:val="28"/>
          <w:szCs w:val="28"/>
        </w:rPr>
        <w:t xml:space="preserve"> kinh doanh, không </w:t>
      </w:r>
      <w:proofErr w:type="spellStart"/>
      <w:r w:rsidRPr="00127ECF">
        <w:rPr>
          <w:rFonts w:ascii="Times New Roman" w:eastAsia="Times New Roman" w:hAnsi="Times New Roman" w:cs="Times New Roman"/>
          <w:color w:val="000000"/>
          <w:sz w:val="28"/>
          <w:szCs w:val="28"/>
        </w:rPr>
        <w:t>đồng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thời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chủ</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khác</w:t>
      </w:r>
      <w:proofErr w:type="spellEnd"/>
      <w:r w:rsidRPr="00127ECF">
        <w:rPr>
          <w:rFonts w:ascii="Times New Roman" w:eastAsia="Times New Roman" w:hAnsi="Times New Roman" w:cs="Times New Roman"/>
          <w:color w:val="000000"/>
          <w:sz w:val="28"/>
          <w:szCs w:val="28"/>
        </w:rPr>
        <w:t xml:space="preserve">, không </w:t>
      </w:r>
      <w:proofErr w:type="spellStart"/>
      <w:r w:rsidRPr="00127ECF">
        <w:rPr>
          <w:rFonts w:ascii="Times New Roman" w:eastAsia="Times New Roman" w:hAnsi="Times New Roman" w:cs="Times New Roman"/>
          <w:color w:val="000000"/>
          <w:sz w:val="28"/>
          <w:szCs w:val="28"/>
        </w:rPr>
        <w:t>là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chủ</w:t>
      </w:r>
      <w:proofErr w:type="spellEnd"/>
      <w:r w:rsidRPr="00127ECF">
        <w:rPr>
          <w:rFonts w:ascii="Times New Roman" w:eastAsia="Times New Roman" w:hAnsi="Times New Roman" w:cs="Times New Roman"/>
          <w:color w:val="000000"/>
          <w:sz w:val="28"/>
          <w:szCs w:val="28"/>
        </w:rPr>
        <w:t xml:space="preserve"> doanh </w:t>
      </w:r>
      <w:proofErr w:type="spellStart"/>
      <w:r w:rsidRPr="00127ECF">
        <w:rPr>
          <w:rFonts w:ascii="Times New Roman" w:eastAsia="Times New Roman" w:hAnsi="Times New Roman" w:cs="Times New Roman"/>
          <w:color w:val="000000"/>
          <w:sz w:val="28"/>
          <w:szCs w:val="28"/>
        </w:rPr>
        <w:t>nghiệp</w:t>
      </w:r>
      <w:proofErr w:type="spellEnd"/>
      <w:r w:rsidRPr="00127ECF">
        <w:rPr>
          <w:rFonts w:ascii="Times New Roman" w:eastAsia="Times New Roman" w:hAnsi="Times New Roman" w:cs="Times New Roman"/>
          <w:color w:val="000000"/>
          <w:sz w:val="28"/>
          <w:szCs w:val="28"/>
        </w:rPr>
        <w:t xml:space="preserve"> tư nhân, không </w:t>
      </w:r>
      <w:proofErr w:type="spellStart"/>
      <w:r w:rsidRPr="00127ECF">
        <w:rPr>
          <w:rFonts w:ascii="Times New Roman" w:eastAsia="Times New Roman" w:hAnsi="Times New Roman" w:cs="Times New Roman"/>
          <w:color w:val="000000"/>
          <w:sz w:val="28"/>
          <w:szCs w:val="28"/>
        </w:rPr>
        <w:t>là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viên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color w:val="000000"/>
          <w:sz w:val="28"/>
          <w:szCs w:val="28"/>
        </w:rPr>
        <w:lastRenderedPageBreak/>
        <w:t xml:space="preserve">danh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công ty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 xml:space="preserve"> danh (</w:t>
      </w:r>
      <w:proofErr w:type="spellStart"/>
      <w:r w:rsidRPr="00127ECF">
        <w:rPr>
          <w:rFonts w:ascii="Times New Roman" w:eastAsia="Times New Roman" w:hAnsi="Times New Roman" w:cs="Times New Roman"/>
          <w:color w:val="000000"/>
          <w:sz w:val="28"/>
          <w:szCs w:val="28"/>
        </w:rPr>
        <w:t>trừ</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được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sự</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nhất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viên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 xml:space="preserve"> danh </w:t>
      </w:r>
      <w:proofErr w:type="spellStart"/>
      <w:r w:rsidRPr="00127ECF">
        <w:rPr>
          <w:rFonts w:ascii="Times New Roman" w:eastAsia="Times New Roman" w:hAnsi="Times New Roman" w:cs="Times New Roman"/>
          <w:color w:val="000000"/>
          <w:sz w:val="28"/>
          <w:szCs w:val="28"/>
        </w:rPr>
        <w:t>còn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lại</w:t>
      </w:r>
      <w:proofErr w:type="spellEnd"/>
      <w:r w:rsidRPr="00127ECF">
        <w:rPr>
          <w:rFonts w:ascii="Times New Roman" w:eastAsia="Times New Roman" w:hAnsi="Times New Roman" w:cs="Times New Roman"/>
          <w:color w:val="000000"/>
          <w:sz w:val="28"/>
          <w:szCs w:val="28"/>
        </w:rPr>
        <w:t>).</w:t>
      </w:r>
    </w:p>
    <w:p w14:paraId="0993598D"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Địa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điểm</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quyền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sở</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hữu</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quyền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dụng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pháp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tôi </w:t>
      </w:r>
      <w:proofErr w:type="spellStart"/>
      <w:r w:rsidRPr="00127ECF">
        <w:rPr>
          <w:rFonts w:ascii="Times New Roman" w:eastAsia="Times New Roman" w:hAnsi="Times New Roman" w:cs="Times New Roman"/>
          <w:color w:val="000000"/>
          <w:sz w:val="28"/>
          <w:szCs w:val="28"/>
        </w:rPr>
        <w:t>và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được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sử</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dụng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đúng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mục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đích</w:t>
      </w:r>
      <w:proofErr w:type="spellEnd"/>
      <w:r w:rsidRPr="00127ECF">
        <w:rPr>
          <w:rFonts w:ascii="Times New Roman" w:eastAsia="Times New Roman" w:hAnsi="Times New Roman" w:cs="Times New Roman"/>
          <w:color w:val="000000"/>
          <w:sz w:val="28"/>
          <w:szCs w:val="28"/>
        </w:rPr>
        <w:t xml:space="preserve"> theo quy </w:t>
      </w:r>
      <w:proofErr w:type="spellStart"/>
      <w:r w:rsidRPr="00127ECF">
        <w:rPr>
          <w:rFonts w:ascii="Times New Roman" w:eastAsia="Times New Roman" w:hAnsi="Times New Roman" w:cs="Times New Roman"/>
          <w:color w:val="000000"/>
          <w:sz w:val="28"/>
          <w:szCs w:val="28"/>
        </w:rPr>
        <w:t>định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pháp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luật</w:t>
      </w:r>
      <w:proofErr w:type="spellEnd"/>
      <w:r w:rsidRPr="00127ECF">
        <w:rPr>
          <w:rFonts w:ascii="Times New Roman" w:eastAsia="Times New Roman" w:hAnsi="Times New Roman" w:cs="Times New Roman"/>
          <w:color w:val="000000"/>
          <w:sz w:val="28"/>
          <w:szCs w:val="28"/>
        </w:rPr>
        <w:t>.</w:t>
      </w:r>
    </w:p>
    <w:p w14:paraId="74DF3E27" w14:textId="77777777" w:rsidR="00DF21F4" w:rsidRPr="00127ECF" w:rsidRDefault="009E7086" w:rsidP="00127ECF">
      <w:pPr>
        <w:spacing w:after="0"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Chịu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trách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nhiệm</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trước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pháp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luật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về</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tính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pháp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chính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xác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và</w:t>
      </w:r>
      <w:proofErr w:type="spellEnd"/>
      <w:r w:rsidRPr="00127ECF">
        <w:rPr>
          <w:rFonts w:ascii="Times New Roman" w:eastAsia="Times New Roman" w:hAnsi="Times New Roman" w:cs="Times New Roman"/>
          <w:color w:val="000000"/>
          <w:sz w:val="28"/>
          <w:szCs w:val="28"/>
        </w:rPr>
        <w:t xml:space="preserve"> trung </w:t>
      </w:r>
      <w:proofErr w:type="spellStart"/>
      <w:r w:rsidRPr="00127ECF">
        <w:rPr>
          <w:rFonts w:ascii="Times New Roman" w:eastAsia="Times New Roman" w:hAnsi="Times New Roman" w:cs="Times New Roman"/>
          <w:color w:val="000000"/>
          <w:sz w:val="28"/>
          <w:szCs w:val="28"/>
        </w:rPr>
        <w:t>thực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nội</w:t>
      </w:r>
      <w:proofErr w:type="spellEnd"/>
      <w:r w:rsidRPr="00127ECF">
        <w:rPr>
          <w:rFonts w:ascii="Times New Roman" w:eastAsia="Times New Roman" w:hAnsi="Times New Roman" w:cs="Times New Roman"/>
          <w:color w:val="000000"/>
          <w:sz w:val="28"/>
          <w:szCs w:val="28"/>
        </w:rPr>
        <w:t xml:space="preserve"> dung đăng </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trên.</w:t>
      </w:r>
    </w:p>
    <w:p w14:paraId="33604665"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ĐẠI DIỆN HỘ KINH</w:t>
      </w:r>
      <w:r w:rsidRPr="00127ECF">
        <w:rPr>
          <w:rFonts w:ascii="Times New Roman" w:eastAsia="Times New Roman" w:hAnsi="Times New Roman" w:cs="Times New Roman"/>
          <w:sz w:val="28"/>
          <w:szCs w:val="28"/>
        </w:rPr>
        <w:t xml:space="preserve"> </w:t>
      </w:r>
      <w:r w:rsidRPr="00127ECF">
        <w:rPr>
          <w:rFonts w:ascii="Times New Roman" w:eastAsia="Times New Roman" w:hAnsi="Times New Roman" w:cs="Times New Roman"/>
          <w:color w:val="000000"/>
          <w:sz w:val="28"/>
          <w:szCs w:val="28"/>
        </w:rPr>
        <w:t>DOANH</w:t>
      </w:r>
    </w:p>
    <w:p w14:paraId="0F795DA5"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và</w:t>
      </w:r>
      <w:proofErr w:type="spellEnd"/>
      <w:r w:rsidRPr="00127ECF">
        <w:rPr>
          <w:rFonts w:ascii="Times New Roman" w:eastAsia="Times New Roman" w:hAnsi="Times New Roman" w:cs="Times New Roman"/>
          <w:color w:val="000000"/>
          <w:sz w:val="28"/>
          <w:szCs w:val="28"/>
        </w:rPr>
        <w:t xml:space="preserve"> ghi </w:t>
      </w:r>
      <w:proofErr w:type="spellStart"/>
      <w:r w:rsidRPr="00127ECF">
        <w:rPr>
          <w:rFonts w:ascii="Times New Roman" w:eastAsia="Times New Roman" w:hAnsi="Times New Roman" w:cs="Times New Roman"/>
          <w:color w:val="000000"/>
          <w:sz w:val="28"/>
          <w:szCs w:val="28"/>
        </w:rPr>
        <w:t>họ</w:t>
      </w:r>
      <w:proofErr w:type="spellEnd"/>
      <w:r w:rsidRPr="00127ECF">
        <w:rPr>
          <w:rFonts w:ascii="Times New Roman" w:eastAsia="Times New Roman" w:hAnsi="Times New Roman" w:cs="Times New Roman"/>
          <w:color w:val="000000"/>
          <w:sz w:val="28"/>
          <w:szCs w:val="28"/>
        </w:rPr>
        <w:t xml:space="preserve"> tên)</w:t>
      </w:r>
    </w:p>
    <w:p w14:paraId="3E0A4B53" w14:textId="3E5116DD" w:rsidR="00DF21F4" w:rsidRPr="00127ECF" w:rsidRDefault="009E7086" w:rsidP="00611EC8">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Quân</w:t>
      </w:r>
    </w:p>
    <w:p w14:paraId="2BF87476" w14:textId="47E6ECC2" w:rsidR="00DF21F4" w:rsidRPr="00127ECF" w:rsidRDefault="009E7086" w:rsidP="00611EC8">
      <w:pPr>
        <w:spacing w:after="0"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Trần</w:t>
      </w:r>
      <w:proofErr w:type="spellEnd"/>
      <w:r w:rsidRPr="00127ECF">
        <w:rPr>
          <w:rFonts w:ascii="Times New Roman" w:eastAsia="Times New Roman" w:hAnsi="Times New Roman" w:cs="Times New Roman"/>
          <w:sz w:val="28"/>
          <w:szCs w:val="28"/>
        </w:rPr>
        <w:t xml:space="preserve"> Minh Quân</w:t>
      </w:r>
    </w:p>
    <w:p w14:paraId="7598AD61" w14:textId="77777777" w:rsidR="00DF21F4" w:rsidRPr="00127ECF" w:rsidRDefault="00DF21F4" w:rsidP="00127ECF">
      <w:pPr>
        <w:tabs>
          <w:tab w:val="center" w:pos="6944"/>
        </w:tabs>
        <w:spacing w:after="0" w:line="360" w:lineRule="auto"/>
        <w:jc w:val="center"/>
        <w:rPr>
          <w:rFonts w:ascii="Times New Roman" w:eastAsia="Times New Roman" w:hAnsi="Times New Roman" w:cs="Times New Roman"/>
          <w:i/>
          <w:sz w:val="28"/>
          <w:szCs w:val="28"/>
        </w:rPr>
      </w:pPr>
    </w:p>
    <w:p w14:paraId="7D404C42" w14:textId="77777777" w:rsidR="00DF21F4" w:rsidRPr="00127ECF" w:rsidRDefault="009E7086" w:rsidP="00611EC8">
      <w:pPr>
        <w:rPr>
          <w:rFonts w:ascii="Times New Roman" w:eastAsia="Times New Roman" w:hAnsi="Times New Roman" w:cs="Times New Roman"/>
          <w:sz w:val="28"/>
          <w:szCs w:val="28"/>
        </w:rPr>
      </w:pPr>
      <w:bookmarkStart w:id="164" w:name="_heading=h.3x8tuzt" w:colFirst="0" w:colLast="0"/>
      <w:bookmarkEnd w:id="164"/>
      <w:r w:rsidRPr="00127ECF">
        <w:rPr>
          <w:rFonts w:ascii="Times New Roman" w:hAnsi="Times New Roman" w:cs="Times New Roman"/>
          <w:sz w:val="28"/>
          <w:szCs w:val="28"/>
        </w:rPr>
        <w:br w:type="page"/>
      </w:r>
    </w:p>
    <w:p w14:paraId="26BA8114" w14:textId="77777777" w:rsidR="00DF21F4" w:rsidRPr="00127ECF" w:rsidRDefault="009E7086" w:rsidP="00127ECF">
      <w:pPr>
        <w:pStyle w:val="u1"/>
        <w:spacing w:before="0" w:after="0" w:line="360" w:lineRule="auto"/>
        <w:rPr>
          <w:rFonts w:ascii="Times New Roman" w:eastAsia="Times New Roman" w:hAnsi="Times New Roman" w:cs="Times New Roman"/>
          <w:b/>
          <w:color w:val="FF0000"/>
          <w:sz w:val="28"/>
          <w:szCs w:val="28"/>
        </w:rPr>
      </w:pPr>
      <w:bookmarkStart w:id="165" w:name="_Toc117864803"/>
      <w:proofErr w:type="spellStart"/>
      <w:r w:rsidRPr="00127ECF">
        <w:rPr>
          <w:rFonts w:ascii="Times New Roman" w:eastAsia="Times New Roman" w:hAnsi="Times New Roman" w:cs="Times New Roman"/>
          <w:b/>
          <w:color w:val="FF0000"/>
          <w:sz w:val="28"/>
          <w:szCs w:val="28"/>
        </w:rPr>
        <w:lastRenderedPageBreak/>
        <w:t>Phụ</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lục</w:t>
      </w:r>
      <w:proofErr w:type="spellEnd"/>
      <w:r w:rsidRPr="00127ECF">
        <w:rPr>
          <w:rFonts w:ascii="Times New Roman" w:eastAsia="Times New Roman" w:hAnsi="Times New Roman" w:cs="Times New Roman"/>
          <w:b/>
          <w:color w:val="FF0000"/>
          <w:sz w:val="28"/>
          <w:szCs w:val="28"/>
        </w:rPr>
        <w:t xml:space="preserve"> 2: </w:t>
      </w:r>
      <w:proofErr w:type="spellStart"/>
      <w:r w:rsidRPr="00127ECF">
        <w:rPr>
          <w:rFonts w:ascii="Times New Roman" w:eastAsia="Times New Roman" w:hAnsi="Times New Roman" w:cs="Times New Roman"/>
          <w:b/>
          <w:color w:val="FF0000"/>
          <w:sz w:val="28"/>
          <w:szCs w:val="28"/>
        </w:rPr>
        <w:t>Giấy</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phép</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chứng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nhận</w:t>
      </w:r>
      <w:proofErr w:type="spellEnd"/>
      <w:r w:rsidRPr="00127ECF">
        <w:rPr>
          <w:rFonts w:ascii="Times New Roman" w:eastAsia="Times New Roman" w:hAnsi="Times New Roman" w:cs="Times New Roman"/>
          <w:b/>
          <w:color w:val="FF0000"/>
          <w:sz w:val="28"/>
          <w:szCs w:val="28"/>
        </w:rPr>
        <w:t xml:space="preserve"> đăng </w:t>
      </w:r>
      <w:proofErr w:type="spellStart"/>
      <w:r w:rsidRPr="00127ECF">
        <w:rPr>
          <w:rFonts w:ascii="Times New Roman" w:eastAsia="Times New Roman" w:hAnsi="Times New Roman" w:cs="Times New Roman"/>
          <w:b/>
          <w:color w:val="FF0000"/>
          <w:sz w:val="28"/>
          <w:szCs w:val="28"/>
        </w:rPr>
        <w:t>ký</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thuế</w:t>
      </w:r>
      <w:bookmarkEnd w:id="165"/>
      <w:proofErr w:type="spellEnd"/>
    </w:p>
    <w:p w14:paraId="5BF6B4E8" w14:textId="77777777" w:rsidR="00DF21F4" w:rsidRPr="00127ECF" w:rsidRDefault="009E7086" w:rsidP="00127ECF">
      <w:pPr>
        <w:spacing w:after="0" w:line="360" w:lineRule="auto"/>
        <w:rPr>
          <w:rFonts w:ascii="Times New Roman" w:eastAsia="Times New Roman" w:hAnsi="Times New Roman" w:cs="Times New Roman"/>
          <w:b/>
          <w:sz w:val="28"/>
          <w:szCs w:val="28"/>
        </w:rPr>
      </w:pPr>
      <w:r w:rsidRPr="00127ECF">
        <w:rPr>
          <w:rFonts w:ascii="Times New Roman" w:eastAsia="Times New Roman" w:hAnsi="Times New Roman" w:cs="Times New Roman"/>
          <w:b/>
          <w:sz w:val="28"/>
          <w:szCs w:val="28"/>
        </w:rPr>
        <w:t xml:space="preserve">Đơn đăng </w:t>
      </w:r>
      <w:proofErr w:type="spellStart"/>
      <w:r w:rsidRPr="00127ECF">
        <w:rPr>
          <w:rFonts w:ascii="Times New Roman" w:eastAsia="Times New Roman" w:hAnsi="Times New Roman" w:cs="Times New Roman"/>
          <w:b/>
          <w:sz w:val="28"/>
          <w:szCs w:val="28"/>
        </w:rPr>
        <w:t>ký</w:t>
      </w:r>
      <w:proofErr w:type="spellEnd"/>
      <w:r w:rsidRPr="00127ECF">
        <w:rPr>
          <w:rFonts w:ascii="Times New Roman" w:eastAsia="Times New Roman" w:hAnsi="Times New Roman" w:cs="Times New Roman"/>
          <w:b/>
          <w:sz w:val="28"/>
          <w:szCs w:val="28"/>
        </w:rPr>
        <w:t xml:space="preserve"> </w:t>
      </w:r>
      <w:proofErr w:type="spellStart"/>
      <w:r w:rsidRPr="00127ECF">
        <w:rPr>
          <w:rFonts w:ascii="Times New Roman" w:eastAsia="Times New Roman" w:hAnsi="Times New Roman" w:cs="Times New Roman"/>
          <w:b/>
          <w:sz w:val="28"/>
          <w:szCs w:val="28"/>
        </w:rPr>
        <w:t>thuế</w:t>
      </w:r>
      <w:proofErr w:type="spellEnd"/>
    </w:p>
    <w:p w14:paraId="2286FD8D" w14:textId="77777777" w:rsidR="00DF21F4" w:rsidRPr="00127ECF" w:rsidRDefault="009E7086" w:rsidP="00127ECF">
      <w:pPr>
        <w:shd w:val="clear" w:color="auto" w:fill="FFFFFF"/>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CỘNG HÒA XÃ HỘI CHỦ NGHĨA VIỆT NAM</w:t>
      </w:r>
    </w:p>
    <w:p w14:paraId="2FB9D8D3" w14:textId="77777777" w:rsidR="00DF21F4" w:rsidRPr="00127ECF" w:rsidRDefault="009E7086" w:rsidP="00127ECF">
      <w:pPr>
        <w:shd w:val="clear" w:color="auto" w:fill="FFFFFF"/>
        <w:spacing w:after="0"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lập</w:t>
      </w:r>
      <w:proofErr w:type="spellEnd"/>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Tự</w:t>
      </w:r>
      <w:proofErr w:type="spellEnd"/>
      <w:r w:rsidRPr="00127ECF">
        <w:rPr>
          <w:rFonts w:ascii="Times New Roman" w:eastAsia="Times New Roman" w:hAnsi="Times New Roman" w:cs="Times New Roman"/>
          <w:color w:val="000000"/>
          <w:sz w:val="28"/>
          <w:szCs w:val="28"/>
        </w:rPr>
        <w:t xml:space="preserve"> do - </w:t>
      </w:r>
      <w:proofErr w:type="spellStart"/>
      <w:r w:rsidRPr="00127ECF">
        <w:rPr>
          <w:rFonts w:ascii="Times New Roman" w:eastAsia="Times New Roman" w:hAnsi="Times New Roman" w:cs="Times New Roman"/>
          <w:color w:val="000000"/>
          <w:sz w:val="28"/>
          <w:szCs w:val="28"/>
        </w:rPr>
        <w:t>Hạnh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phúc</w:t>
      </w:r>
      <w:proofErr w:type="spellEnd"/>
    </w:p>
    <w:p w14:paraId="07BFDEE3" w14:textId="77777777" w:rsidR="00DF21F4" w:rsidRPr="00127ECF" w:rsidRDefault="009E7086" w:rsidP="00127ECF">
      <w:pPr>
        <w:shd w:val="clear" w:color="auto" w:fill="FFFFFF"/>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__________________________</w:t>
      </w:r>
    </w:p>
    <w:p w14:paraId="66D661D6" w14:textId="77777777" w:rsidR="00DF21F4" w:rsidRPr="00127ECF" w:rsidRDefault="009E7086" w:rsidP="00127ECF">
      <w:pPr>
        <w:shd w:val="clear" w:color="auto" w:fill="FFFFFF"/>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TỜ KHAI ĐĂNG KÝ THUẾ</w:t>
      </w:r>
    </w:p>
    <w:p w14:paraId="4974317F" w14:textId="77777777" w:rsidR="00DF21F4" w:rsidRPr="00127ECF" w:rsidRDefault="009E7086" w:rsidP="00127ECF">
      <w:pPr>
        <w:shd w:val="clear" w:color="auto" w:fill="FFFFFF"/>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Dùng</w:t>
      </w:r>
      <w:proofErr w:type="spellEnd"/>
      <w:r w:rsidRPr="00127ECF">
        <w:rPr>
          <w:rFonts w:ascii="Times New Roman" w:eastAsia="Times New Roman" w:hAnsi="Times New Roman" w:cs="Times New Roman"/>
          <w:color w:val="000000"/>
          <w:sz w:val="28"/>
          <w:szCs w:val="28"/>
        </w:rPr>
        <w:t xml:space="preserve"> cho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 kinh doanh)</w:t>
      </w:r>
    </w:p>
    <w:tbl>
      <w:tblPr>
        <w:tblStyle w:val="affffffffffb"/>
        <w:tblW w:w="91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8"/>
        <w:gridCol w:w="4529"/>
      </w:tblGrid>
      <w:tr w:rsidR="00DF21F4" w:rsidRPr="00127ECF" w14:paraId="36E4A3DA" w14:textId="77777777" w:rsidTr="00EC0C46">
        <w:trPr>
          <w:cantSplit/>
          <w:trHeight w:val="20"/>
        </w:trPr>
        <w:tc>
          <w:tcPr>
            <w:tcW w:w="9197"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099BBE6A"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1. Tên </w:t>
            </w:r>
            <w:proofErr w:type="spellStart"/>
            <w:r w:rsidRPr="00127ECF">
              <w:rPr>
                <w:rFonts w:ascii="Times New Roman" w:eastAsia="Times New Roman" w:hAnsi="Times New Roman" w:cs="Times New Roman"/>
                <w:color w:val="000000"/>
                <w:sz w:val="28"/>
                <w:szCs w:val="28"/>
              </w:rPr>
              <w:t>người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nộp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thuế</w:t>
            </w:r>
            <w:proofErr w:type="spellEnd"/>
            <w:r w:rsidRPr="00127ECF">
              <w:rPr>
                <w:rFonts w:ascii="Times New Roman" w:eastAsia="Times New Roman" w:hAnsi="Times New Roman" w:cs="Times New Roman"/>
                <w:color w:val="000000"/>
                <w:sz w:val="28"/>
                <w:szCs w:val="28"/>
              </w:rPr>
              <w:t>:</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Trần</w:t>
            </w:r>
            <w:proofErr w:type="spellEnd"/>
            <w:r w:rsidRPr="00127ECF">
              <w:rPr>
                <w:rFonts w:ascii="Times New Roman" w:eastAsia="Times New Roman" w:hAnsi="Times New Roman" w:cs="Times New Roman"/>
                <w:sz w:val="28"/>
                <w:szCs w:val="28"/>
              </w:rPr>
              <w:t xml:space="preserve"> Minh Quân</w:t>
            </w:r>
          </w:p>
        </w:tc>
      </w:tr>
      <w:tr w:rsidR="00DF21F4" w:rsidRPr="00127ECF" w14:paraId="0472F8B4" w14:textId="77777777" w:rsidTr="00EC0C46">
        <w:trPr>
          <w:cantSplit/>
          <w:trHeight w:val="20"/>
        </w:trPr>
        <w:tc>
          <w:tcPr>
            <w:tcW w:w="9197"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7C6EB6A3"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2. </w:t>
            </w:r>
            <w:proofErr w:type="spellStart"/>
            <w:r w:rsidRPr="00127ECF">
              <w:rPr>
                <w:rFonts w:ascii="Times New Roman" w:eastAsia="Times New Roman" w:hAnsi="Times New Roman" w:cs="Times New Roman"/>
                <w:color w:val="000000"/>
                <w:sz w:val="28"/>
                <w:szCs w:val="28"/>
              </w:rPr>
              <w:t>Mã</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thuế</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w:t>
            </w:r>
          </w:p>
          <w:tbl>
            <w:tblPr>
              <w:tblStyle w:val="affffffffffc"/>
              <w:tblW w:w="19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
              <w:gridCol w:w="140"/>
              <w:gridCol w:w="140"/>
              <w:gridCol w:w="140"/>
              <w:gridCol w:w="140"/>
              <w:gridCol w:w="140"/>
              <w:gridCol w:w="140"/>
              <w:gridCol w:w="140"/>
              <w:gridCol w:w="140"/>
              <w:gridCol w:w="140"/>
              <w:gridCol w:w="140"/>
              <w:gridCol w:w="140"/>
              <w:gridCol w:w="140"/>
              <w:gridCol w:w="140"/>
            </w:tblGrid>
            <w:tr w:rsidR="00DF21F4" w:rsidRPr="00127ECF" w14:paraId="1B51049A" w14:textId="77777777" w:rsidTr="00611EC8">
              <w:trPr>
                <w:trHeight w:val="256"/>
              </w:trPr>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E618041"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820CF6"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3820EB"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53B243"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EA747B"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8358BF"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F0447F"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807CF3"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4654B0"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2BB8AF"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58D5C2"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C0D588D"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0B1AB3"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0C1A11" w14:textId="77777777" w:rsidR="00DF21F4" w:rsidRPr="00127ECF" w:rsidRDefault="00DF21F4" w:rsidP="00127ECF">
                  <w:pPr>
                    <w:spacing w:line="360" w:lineRule="auto"/>
                    <w:rPr>
                      <w:rFonts w:ascii="Times New Roman" w:eastAsia="Times New Roman" w:hAnsi="Times New Roman" w:cs="Times New Roman"/>
                      <w:sz w:val="28"/>
                      <w:szCs w:val="28"/>
                    </w:rPr>
                  </w:pPr>
                </w:p>
              </w:tc>
            </w:tr>
          </w:tbl>
          <w:p w14:paraId="0E2A3654" w14:textId="77777777" w:rsidR="00DF21F4" w:rsidRPr="00127ECF" w:rsidRDefault="00DF21F4" w:rsidP="00127ECF">
            <w:pPr>
              <w:spacing w:line="360" w:lineRule="auto"/>
              <w:rPr>
                <w:rFonts w:ascii="Times New Roman" w:eastAsia="Times New Roman" w:hAnsi="Times New Roman" w:cs="Times New Roman"/>
                <w:sz w:val="28"/>
                <w:szCs w:val="28"/>
              </w:rPr>
            </w:pPr>
          </w:p>
        </w:tc>
      </w:tr>
      <w:tr w:rsidR="00DF21F4" w:rsidRPr="00127ECF" w14:paraId="452B76EC" w14:textId="77777777" w:rsidTr="00EC0C46">
        <w:trPr>
          <w:cantSplit/>
          <w:trHeight w:val="20"/>
        </w:trPr>
        <w:tc>
          <w:tcPr>
            <w:tcW w:w="9197"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49BBD01B"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3. Thông tin </w:t>
            </w:r>
            <w:proofErr w:type="spellStart"/>
            <w:r w:rsidRPr="00127ECF">
              <w:rPr>
                <w:rFonts w:ascii="Times New Roman" w:eastAsia="Times New Roman" w:hAnsi="Times New Roman" w:cs="Times New Roman"/>
                <w:color w:val="000000"/>
                <w:sz w:val="28"/>
                <w:szCs w:val="28"/>
              </w:rPr>
              <w:t>đại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lý</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thuế</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w:t>
            </w:r>
          </w:p>
        </w:tc>
      </w:tr>
      <w:tr w:rsidR="00DF21F4" w:rsidRPr="00127ECF" w14:paraId="1256825B" w14:textId="77777777" w:rsidTr="00EC0C46">
        <w:trPr>
          <w:cantSplit/>
          <w:trHeight w:val="20"/>
        </w:trPr>
        <w:tc>
          <w:tcPr>
            <w:tcW w:w="9197"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2F7E10C8"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3a. Tên: </w:t>
            </w:r>
            <w:r w:rsidRPr="00127ECF">
              <w:rPr>
                <w:rFonts w:ascii="Times New Roman" w:eastAsia="Times New Roman" w:hAnsi="Times New Roman" w:cs="Times New Roman"/>
                <w:sz w:val="28"/>
                <w:szCs w:val="28"/>
              </w:rPr>
              <w:t xml:space="preserve">“ Cơm NGON Văn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w:t>
            </w:r>
          </w:p>
        </w:tc>
      </w:tr>
      <w:tr w:rsidR="00DF21F4" w:rsidRPr="00127ECF" w14:paraId="58561BCB" w14:textId="77777777" w:rsidTr="00EC0C46">
        <w:trPr>
          <w:cantSplit/>
          <w:trHeight w:val="20"/>
        </w:trPr>
        <w:tc>
          <w:tcPr>
            <w:tcW w:w="9197"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1BD38B4B"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3b. </w:t>
            </w:r>
            <w:proofErr w:type="spellStart"/>
            <w:r w:rsidRPr="00127ECF">
              <w:rPr>
                <w:rFonts w:ascii="Times New Roman" w:eastAsia="Times New Roman" w:hAnsi="Times New Roman" w:cs="Times New Roman"/>
                <w:color w:val="000000"/>
                <w:sz w:val="28"/>
                <w:szCs w:val="28"/>
              </w:rPr>
              <w:t>Mã</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thuế</w:t>
            </w:r>
            <w:proofErr w:type="spellEnd"/>
          </w:p>
          <w:tbl>
            <w:tblPr>
              <w:tblStyle w:val="affffffffffd"/>
              <w:tblW w:w="19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
              <w:gridCol w:w="140"/>
              <w:gridCol w:w="140"/>
              <w:gridCol w:w="140"/>
              <w:gridCol w:w="140"/>
              <w:gridCol w:w="140"/>
              <w:gridCol w:w="140"/>
              <w:gridCol w:w="140"/>
              <w:gridCol w:w="140"/>
              <w:gridCol w:w="140"/>
              <w:gridCol w:w="140"/>
              <w:gridCol w:w="140"/>
              <w:gridCol w:w="140"/>
              <w:gridCol w:w="140"/>
            </w:tblGrid>
            <w:tr w:rsidR="00DF21F4" w:rsidRPr="00127ECF" w14:paraId="32E8D737" w14:textId="77777777" w:rsidTr="00EC0C46">
              <w:trPr>
                <w:trHeight w:val="256"/>
              </w:trPr>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93727F"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C9C3918"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472815"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D989B7"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8851463"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6BEAD0"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1C0708"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466CBD"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C6564B"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0E9479A"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6C95F2"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C124D4"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AEB089"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1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4B7313D" w14:textId="77777777" w:rsidR="00DF21F4" w:rsidRPr="00127ECF" w:rsidRDefault="00DF21F4" w:rsidP="00127ECF">
                  <w:pPr>
                    <w:spacing w:line="360" w:lineRule="auto"/>
                    <w:rPr>
                      <w:rFonts w:ascii="Times New Roman" w:eastAsia="Times New Roman" w:hAnsi="Times New Roman" w:cs="Times New Roman"/>
                      <w:sz w:val="28"/>
                      <w:szCs w:val="28"/>
                    </w:rPr>
                  </w:pPr>
                </w:p>
              </w:tc>
            </w:tr>
          </w:tbl>
          <w:p w14:paraId="29951BBE" w14:textId="77777777" w:rsidR="00DF21F4" w:rsidRPr="00127ECF" w:rsidRDefault="00DF21F4" w:rsidP="00127ECF">
            <w:pPr>
              <w:spacing w:line="360" w:lineRule="auto"/>
              <w:rPr>
                <w:rFonts w:ascii="Times New Roman" w:eastAsia="Times New Roman" w:hAnsi="Times New Roman" w:cs="Times New Roman"/>
                <w:sz w:val="28"/>
                <w:szCs w:val="28"/>
              </w:rPr>
            </w:pPr>
          </w:p>
        </w:tc>
      </w:tr>
      <w:tr w:rsidR="00DF21F4" w:rsidRPr="00127ECF" w14:paraId="7910CB3F" w14:textId="77777777" w:rsidTr="00EC0C46">
        <w:trPr>
          <w:cantSplit/>
          <w:trHeight w:val="20"/>
        </w:trPr>
        <w:tc>
          <w:tcPr>
            <w:tcW w:w="9197"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7A75176E" w14:textId="77777777" w:rsidR="00DF21F4" w:rsidRPr="00127ECF" w:rsidRDefault="009E7086" w:rsidP="00127ECF">
            <w:pPr>
              <w:tabs>
                <w:tab w:val="left" w:pos="4323"/>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3c. </w:t>
            </w:r>
            <w:proofErr w:type="spellStart"/>
            <w:r w:rsidRPr="00127ECF">
              <w:rPr>
                <w:rFonts w:ascii="Times New Roman" w:eastAsia="Times New Roman" w:hAnsi="Times New Roman" w:cs="Times New Roman"/>
                <w:color w:val="000000"/>
                <w:sz w:val="28"/>
                <w:szCs w:val="28"/>
              </w:rPr>
              <w:t>Hợp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đồng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đại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lý</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thuế</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w:t>
            </w:r>
          </w:p>
        </w:tc>
      </w:tr>
      <w:tr w:rsidR="00DF21F4" w:rsidRPr="00127ECF" w14:paraId="5D3653D0" w14:textId="77777777" w:rsidTr="00EC0C46">
        <w:trPr>
          <w:trHeight w:val="17"/>
        </w:trPr>
        <w:tc>
          <w:tcPr>
            <w:tcW w:w="4668"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14522C7F" w14:textId="77777777" w:rsidR="00DF21F4" w:rsidRPr="00127ECF" w:rsidRDefault="00DF21F4" w:rsidP="00127ECF">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bl>
            <w:tblPr>
              <w:tblStyle w:val="affffffffffe"/>
              <w:tblW w:w="4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5"/>
            </w:tblGrid>
            <w:tr w:rsidR="00DF21F4" w:rsidRPr="00127ECF" w14:paraId="1ED54F0E" w14:textId="77777777" w:rsidTr="00EC0C46">
              <w:trPr>
                <w:trHeight w:val="527"/>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81BA50"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4. </w:t>
                  </w:r>
                  <w:proofErr w:type="spellStart"/>
                  <w:r w:rsidRPr="00127ECF">
                    <w:rPr>
                      <w:rFonts w:ascii="Times New Roman" w:eastAsia="Times New Roman" w:hAnsi="Times New Roman" w:cs="Times New Roman"/>
                      <w:color w:val="000000"/>
                      <w:sz w:val="28"/>
                      <w:szCs w:val="28"/>
                    </w:rPr>
                    <w:t>Địa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chỉ</w:t>
                  </w:r>
                  <w:proofErr w:type="spellEnd"/>
                  <w:r w:rsidRPr="00127ECF">
                    <w:rPr>
                      <w:rFonts w:ascii="Times New Roman" w:eastAsia="Times New Roman" w:hAnsi="Times New Roman" w:cs="Times New Roman"/>
                      <w:color w:val="000000"/>
                      <w:sz w:val="28"/>
                      <w:szCs w:val="28"/>
                    </w:rPr>
                    <w:t xml:space="preserve"> kinh doanh</w:t>
                  </w:r>
                </w:p>
              </w:tc>
            </w:tr>
            <w:tr w:rsidR="00DF21F4" w:rsidRPr="00127ECF" w14:paraId="02D9AA29" w14:textId="77777777" w:rsidTr="00EC0C46">
              <w:trPr>
                <w:trHeight w:val="527"/>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8468434"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4a.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xóm</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ấp</w:t>
                  </w:r>
                  <w:proofErr w:type="spellEnd"/>
                  <w:r w:rsidRPr="00127ECF">
                    <w:rPr>
                      <w:rFonts w:ascii="Times New Roman" w:eastAsia="Times New Roman" w:hAnsi="Times New Roman" w:cs="Times New Roman"/>
                      <w:color w:val="000000"/>
                      <w:sz w:val="28"/>
                      <w:szCs w:val="28"/>
                    </w:rPr>
                    <w:t xml:space="preserve">/thôn: </w:t>
                  </w:r>
                </w:p>
                <w:p w14:paraId="444AC0F7"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26 </w:t>
                  </w:r>
                </w:p>
              </w:tc>
            </w:tr>
            <w:tr w:rsidR="00DF21F4" w:rsidRPr="00127ECF" w14:paraId="04298C25" w14:textId="77777777" w:rsidTr="00EC0C46">
              <w:trPr>
                <w:trHeight w:val="527"/>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361A5FB"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4b. </w:t>
                  </w:r>
                  <w:proofErr w:type="spellStart"/>
                  <w:r w:rsidRPr="00127ECF">
                    <w:rPr>
                      <w:rFonts w:ascii="Times New Roman" w:eastAsia="Times New Roman" w:hAnsi="Times New Roman" w:cs="Times New Roman"/>
                      <w:color w:val="000000"/>
                      <w:sz w:val="28"/>
                      <w:szCs w:val="28"/>
                    </w:rPr>
                    <w:t>Phường</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trấn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Phường</w:t>
                  </w:r>
                  <w:proofErr w:type="spellEnd"/>
                  <w:r w:rsidRPr="00127ECF">
                    <w:rPr>
                      <w:rFonts w:ascii="Times New Roman" w:eastAsia="Times New Roman" w:hAnsi="Times New Roman" w:cs="Times New Roman"/>
                      <w:sz w:val="28"/>
                      <w:szCs w:val="28"/>
                    </w:rPr>
                    <w:t xml:space="preserve"> Duy Tân</w:t>
                  </w:r>
                </w:p>
              </w:tc>
            </w:tr>
            <w:tr w:rsidR="00DF21F4" w:rsidRPr="00127ECF" w14:paraId="0AA37F2F" w14:textId="77777777" w:rsidTr="00EC0C46">
              <w:trPr>
                <w:trHeight w:val="1083"/>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F21885"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lastRenderedPageBreak/>
                    <w:t xml:space="preserve">4c. </w:t>
                  </w:r>
                  <w:proofErr w:type="spellStart"/>
                  <w:r w:rsidRPr="00127ECF">
                    <w:rPr>
                      <w:rFonts w:ascii="Times New Roman" w:eastAsia="Times New Roman" w:hAnsi="Times New Roman" w:cs="Times New Roman"/>
                      <w:color w:val="000000"/>
                      <w:sz w:val="28"/>
                      <w:szCs w:val="28"/>
                    </w:rPr>
                    <w:t>Quận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Huyện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trung ương: </w:t>
                  </w:r>
                  <w:proofErr w:type="spellStart"/>
                  <w:r w:rsidRPr="00127ECF">
                    <w:rPr>
                      <w:rFonts w:ascii="Times New Roman" w:eastAsia="Times New Roman" w:hAnsi="Times New Roman" w:cs="Times New Roman"/>
                      <w:sz w:val="28"/>
                      <w:szCs w:val="28"/>
                    </w:rPr>
                    <w:t>Quận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Giấy</w:t>
                  </w:r>
                  <w:proofErr w:type="spellEnd"/>
                </w:p>
              </w:tc>
            </w:tr>
            <w:tr w:rsidR="00DF21F4" w:rsidRPr="00127ECF" w14:paraId="321653B4" w14:textId="77777777" w:rsidTr="00EC0C46">
              <w:trPr>
                <w:trHeight w:val="527"/>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52F1E3"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4d. </w:t>
                  </w: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trung ương: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p>
              </w:tc>
            </w:tr>
            <w:tr w:rsidR="00DF21F4" w:rsidRPr="00127ECF" w14:paraId="1B35178F" w14:textId="77777777" w:rsidTr="00EC0C46">
              <w:trPr>
                <w:trHeight w:val="527"/>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95E9B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4đ. </w:t>
                  </w:r>
                  <w:proofErr w:type="spellStart"/>
                  <w:r w:rsidRPr="00127ECF">
                    <w:rPr>
                      <w:rFonts w:ascii="Times New Roman" w:eastAsia="Times New Roman" w:hAnsi="Times New Roman" w:cs="Times New Roman"/>
                      <w:color w:val="000000"/>
                      <w:sz w:val="28"/>
                      <w:szCs w:val="28"/>
                    </w:rPr>
                    <w:t>Điện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thoại</w:t>
                  </w:r>
                  <w:proofErr w:type="spellEnd"/>
                  <w:r w:rsidRPr="00127ECF">
                    <w:rPr>
                      <w:rFonts w:ascii="Times New Roman" w:eastAsia="Times New Roman" w:hAnsi="Times New Roman" w:cs="Times New Roman"/>
                      <w:color w:val="000000"/>
                      <w:sz w:val="28"/>
                      <w:szCs w:val="28"/>
                    </w:rPr>
                    <w:t>:</w:t>
                  </w:r>
                  <w:r w:rsidRPr="00127ECF">
                    <w:rPr>
                      <w:rFonts w:ascii="Times New Roman" w:eastAsia="Times New Roman" w:hAnsi="Times New Roman" w:cs="Times New Roman"/>
                      <w:sz w:val="28"/>
                      <w:szCs w:val="28"/>
                    </w:rPr>
                    <w:t xml:space="preserve"> 0329595632</w:t>
                  </w:r>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Fax</w:t>
                  </w:r>
                  <w:proofErr w:type="spellEnd"/>
                  <w:r w:rsidRPr="00127ECF">
                    <w:rPr>
                      <w:rFonts w:ascii="Times New Roman" w:eastAsia="Times New Roman" w:hAnsi="Times New Roman" w:cs="Times New Roman"/>
                      <w:color w:val="000000"/>
                      <w:sz w:val="28"/>
                      <w:szCs w:val="28"/>
                    </w:rPr>
                    <w:t>:</w:t>
                  </w:r>
                </w:p>
              </w:tc>
            </w:tr>
            <w:tr w:rsidR="00DF21F4" w:rsidRPr="00127ECF" w14:paraId="42A54A25" w14:textId="77777777" w:rsidTr="00EC0C46">
              <w:trPr>
                <w:trHeight w:val="1083"/>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D59440"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5. </w:t>
                  </w:r>
                  <w:proofErr w:type="spellStart"/>
                  <w:r w:rsidRPr="00127ECF">
                    <w:rPr>
                      <w:rFonts w:ascii="Times New Roman" w:eastAsia="Times New Roman" w:hAnsi="Times New Roman" w:cs="Times New Roman"/>
                      <w:color w:val="000000"/>
                      <w:sz w:val="28"/>
                      <w:szCs w:val="28"/>
                    </w:rPr>
                    <w:t>Địa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chỉ</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nhận</w:t>
                  </w:r>
                  <w:proofErr w:type="spellEnd"/>
                  <w:r w:rsidRPr="00127ECF">
                    <w:rPr>
                      <w:rFonts w:ascii="Times New Roman" w:eastAsia="Times New Roman" w:hAnsi="Times New Roman" w:cs="Times New Roman"/>
                      <w:color w:val="000000"/>
                      <w:sz w:val="28"/>
                      <w:szCs w:val="28"/>
                    </w:rPr>
                    <w:t xml:space="preserve"> thông </w:t>
                  </w:r>
                  <w:proofErr w:type="spellStart"/>
                  <w:r w:rsidRPr="00127ECF">
                    <w:rPr>
                      <w:rFonts w:ascii="Times New Roman" w:eastAsia="Times New Roman" w:hAnsi="Times New Roman" w:cs="Times New Roman"/>
                      <w:color w:val="000000"/>
                      <w:sz w:val="28"/>
                      <w:szCs w:val="28"/>
                    </w:rPr>
                    <w:t>báo</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thuế</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chỉ</w:t>
                  </w:r>
                  <w:proofErr w:type="spellEnd"/>
                  <w:r w:rsidRPr="00127ECF">
                    <w:rPr>
                      <w:rFonts w:ascii="Times New Roman" w:eastAsia="Times New Roman" w:hAnsi="Times New Roman" w:cs="Times New Roman"/>
                      <w:color w:val="000000"/>
                      <w:sz w:val="28"/>
                      <w:szCs w:val="28"/>
                    </w:rPr>
                    <w:t xml:space="preserve"> kê khai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địa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chỉ</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nhận</w:t>
                  </w:r>
                  <w:proofErr w:type="spellEnd"/>
                  <w:r w:rsidRPr="00127ECF">
                    <w:rPr>
                      <w:rFonts w:ascii="Times New Roman" w:eastAsia="Times New Roman" w:hAnsi="Times New Roman" w:cs="Times New Roman"/>
                      <w:color w:val="000000"/>
                      <w:sz w:val="28"/>
                      <w:szCs w:val="28"/>
                    </w:rPr>
                    <w:t xml:space="preserve"> thông </w:t>
                  </w:r>
                  <w:proofErr w:type="spellStart"/>
                  <w:r w:rsidRPr="00127ECF">
                    <w:rPr>
                      <w:rFonts w:ascii="Times New Roman" w:eastAsia="Times New Roman" w:hAnsi="Times New Roman" w:cs="Times New Roman"/>
                      <w:color w:val="000000"/>
                      <w:sz w:val="28"/>
                      <w:szCs w:val="28"/>
                    </w:rPr>
                    <w:t>báo</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thuế</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khác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địa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chỉ</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trụ</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sở</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chính</w:t>
                  </w:r>
                  <w:proofErr w:type="spellEnd"/>
                  <w:r w:rsidRPr="00127ECF">
                    <w:rPr>
                      <w:rFonts w:ascii="Times New Roman" w:eastAsia="Times New Roman" w:hAnsi="Times New Roman" w:cs="Times New Roman"/>
                      <w:color w:val="000000"/>
                      <w:sz w:val="28"/>
                      <w:szCs w:val="28"/>
                    </w:rPr>
                    <w:t>)</w:t>
                  </w:r>
                </w:p>
              </w:tc>
            </w:tr>
            <w:tr w:rsidR="00DF21F4" w:rsidRPr="00127ECF" w14:paraId="3C307236" w14:textId="77777777" w:rsidTr="00EC0C46">
              <w:trPr>
                <w:trHeight w:val="812"/>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1A40A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5a.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xóm</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ấp</w:t>
                  </w:r>
                  <w:proofErr w:type="spellEnd"/>
                  <w:r w:rsidRPr="00127ECF">
                    <w:rPr>
                      <w:rFonts w:ascii="Times New Roman" w:eastAsia="Times New Roman" w:hAnsi="Times New Roman" w:cs="Times New Roman"/>
                      <w:color w:val="000000"/>
                      <w:sz w:val="28"/>
                      <w:szCs w:val="28"/>
                    </w:rPr>
                    <w:t xml:space="preserve">/thôn </w:t>
                  </w:r>
                  <w:proofErr w:type="spellStart"/>
                  <w:r w:rsidRPr="00127ECF">
                    <w:rPr>
                      <w:rFonts w:ascii="Times New Roman" w:eastAsia="Times New Roman" w:hAnsi="Times New Roman" w:cs="Times New Roman"/>
                      <w:color w:val="000000"/>
                      <w:sz w:val="28"/>
                      <w:szCs w:val="28"/>
                    </w:rPr>
                    <w:t>hoặc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hòm</w:t>
                  </w:r>
                  <w:proofErr w:type="spellEnd"/>
                  <w:r w:rsidRPr="00127ECF">
                    <w:rPr>
                      <w:rFonts w:ascii="Times New Roman" w:eastAsia="Times New Roman" w:hAnsi="Times New Roman" w:cs="Times New Roman"/>
                      <w:color w:val="000000"/>
                      <w:sz w:val="28"/>
                      <w:szCs w:val="28"/>
                    </w:rPr>
                    <w:t xml:space="preserve"> thư bưu </w:t>
                  </w:r>
                  <w:proofErr w:type="spellStart"/>
                  <w:r w:rsidRPr="00127ECF">
                    <w:rPr>
                      <w:rFonts w:ascii="Times New Roman" w:eastAsia="Times New Roman" w:hAnsi="Times New Roman" w:cs="Times New Roman"/>
                      <w:color w:val="000000"/>
                      <w:sz w:val="28"/>
                      <w:szCs w:val="28"/>
                    </w:rPr>
                    <w:t>điện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26</w:t>
                  </w:r>
                </w:p>
              </w:tc>
            </w:tr>
            <w:tr w:rsidR="00DF21F4" w:rsidRPr="00127ECF" w14:paraId="1E7D4E2A" w14:textId="77777777" w:rsidTr="00EC0C46">
              <w:trPr>
                <w:trHeight w:val="527"/>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99A4607"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5b. </w:t>
                  </w:r>
                  <w:proofErr w:type="spellStart"/>
                  <w:r w:rsidRPr="00127ECF">
                    <w:rPr>
                      <w:rFonts w:ascii="Times New Roman" w:eastAsia="Times New Roman" w:hAnsi="Times New Roman" w:cs="Times New Roman"/>
                      <w:color w:val="000000"/>
                      <w:sz w:val="28"/>
                      <w:szCs w:val="28"/>
                    </w:rPr>
                    <w:t>Phường</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trấn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Phường</w:t>
                  </w:r>
                  <w:proofErr w:type="spellEnd"/>
                  <w:r w:rsidRPr="00127ECF">
                    <w:rPr>
                      <w:rFonts w:ascii="Times New Roman" w:eastAsia="Times New Roman" w:hAnsi="Times New Roman" w:cs="Times New Roman"/>
                      <w:sz w:val="28"/>
                      <w:szCs w:val="28"/>
                    </w:rPr>
                    <w:t xml:space="preserve"> Duy Tân</w:t>
                  </w:r>
                </w:p>
              </w:tc>
            </w:tr>
            <w:tr w:rsidR="00DF21F4" w:rsidRPr="00127ECF" w14:paraId="6BD1D2E4" w14:textId="77777777" w:rsidTr="00EC0C46">
              <w:trPr>
                <w:trHeight w:val="1083"/>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2C7002"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5c. </w:t>
                  </w:r>
                  <w:proofErr w:type="spellStart"/>
                  <w:r w:rsidRPr="00127ECF">
                    <w:rPr>
                      <w:rFonts w:ascii="Times New Roman" w:eastAsia="Times New Roman" w:hAnsi="Times New Roman" w:cs="Times New Roman"/>
                      <w:color w:val="000000"/>
                      <w:sz w:val="28"/>
                      <w:szCs w:val="28"/>
                    </w:rPr>
                    <w:t>Quận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Huyện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trung ương: </w:t>
                  </w:r>
                  <w:proofErr w:type="spellStart"/>
                  <w:r w:rsidRPr="00127ECF">
                    <w:rPr>
                      <w:rFonts w:ascii="Times New Roman" w:eastAsia="Times New Roman" w:hAnsi="Times New Roman" w:cs="Times New Roman"/>
                      <w:sz w:val="28"/>
                      <w:szCs w:val="28"/>
                    </w:rPr>
                    <w:t>Quận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Giấy</w:t>
                  </w:r>
                  <w:proofErr w:type="spellEnd"/>
                </w:p>
              </w:tc>
            </w:tr>
            <w:tr w:rsidR="00DF21F4" w:rsidRPr="00127ECF" w14:paraId="38B3CD28" w14:textId="77777777" w:rsidTr="00EC0C46">
              <w:trPr>
                <w:trHeight w:val="527"/>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9470A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5d. </w:t>
                  </w: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trung ương:</w:t>
                  </w: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p>
              </w:tc>
            </w:tr>
            <w:tr w:rsidR="00DF21F4" w:rsidRPr="00127ECF" w14:paraId="7018E2C1" w14:textId="77777777" w:rsidTr="00EC0C46">
              <w:trPr>
                <w:trHeight w:val="527"/>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4D23A71"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5đ. </w:t>
                  </w:r>
                  <w:proofErr w:type="spellStart"/>
                  <w:r w:rsidRPr="00127ECF">
                    <w:rPr>
                      <w:rFonts w:ascii="Times New Roman" w:eastAsia="Times New Roman" w:hAnsi="Times New Roman" w:cs="Times New Roman"/>
                      <w:color w:val="000000"/>
                      <w:sz w:val="28"/>
                      <w:szCs w:val="28"/>
                    </w:rPr>
                    <w:t>Điện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thoại</w:t>
                  </w:r>
                  <w:proofErr w:type="spellEnd"/>
                  <w:r w:rsidRPr="00127ECF">
                    <w:rPr>
                      <w:rFonts w:ascii="Times New Roman" w:eastAsia="Times New Roman" w:hAnsi="Times New Roman" w:cs="Times New Roman"/>
                      <w:color w:val="000000"/>
                      <w:sz w:val="28"/>
                      <w:szCs w:val="28"/>
                    </w:rPr>
                    <w:t>: /</w:t>
                  </w:r>
                  <w:proofErr w:type="spellStart"/>
                  <w:r w:rsidRPr="00127ECF">
                    <w:rPr>
                      <w:rFonts w:ascii="Times New Roman" w:eastAsia="Times New Roman" w:hAnsi="Times New Roman" w:cs="Times New Roman"/>
                      <w:color w:val="000000"/>
                      <w:sz w:val="28"/>
                      <w:szCs w:val="28"/>
                    </w:rPr>
                    <w:t>Fax</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0329595632</w:t>
                  </w:r>
                </w:p>
              </w:tc>
            </w:tr>
            <w:tr w:rsidR="00DF21F4" w:rsidRPr="00127ECF" w14:paraId="31F02C7C" w14:textId="77777777" w:rsidTr="00EC0C46">
              <w:trPr>
                <w:trHeight w:val="527"/>
              </w:trPr>
              <w:tc>
                <w:tcPr>
                  <w:tcW w:w="45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5C000ED"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5e. E-</w:t>
                  </w:r>
                  <w:proofErr w:type="spellStart"/>
                  <w:r w:rsidRPr="00127ECF">
                    <w:rPr>
                      <w:rFonts w:ascii="Times New Roman" w:eastAsia="Times New Roman" w:hAnsi="Times New Roman" w:cs="Times New Roman"/>
                      <w:color w:val="000000"/>
                      <w:sz w:val="28"/>
                      <w:szCs w:val="28"/>
                    </w:rPr>
                    <w:t>mail</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comngonvanphong@gmail.com</w:t>
                  </w:r>
                </w:p>
              </w:tc>
            </w:tr>
          </w:tbl>
          <w:p w14:paraId="65E76736"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lastRenderedPageBreak/>
              <w:t xml:space="preserve">7. </w:t>
            </w: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chứng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nhận</w:t>
            </w:r>
            <w:proofErr w:type="spellEnd"/>
            <w:r w:rsidRPr="00127ECF">
              <w:rPr>
                <w:rFonts w:ascii="Times New Roman" w:eastAsia="Times New Roman" w:hAnsi="Times New Roman" w:cs="Times New Roman"/>
                <w:color w:val="000000"/>
                <w:sz w:val="28"/>
                <w:szCs w:val="28"/>
              </w:rPr>
              <w:t xml:space="preserve"> đăng </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chứng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nhận</w:t>
            </w:r>
            <w:proofErr w:type="spellEnd"/>
            <w:r w:rsidRPr="00127ECF">
              <w:rPr>
                <w:rFonts w:ascii="Times New Roman" w:eastAsia="Times New Roman" w:hAnsi="Times New Roman" w:cs="Times New Roman"/>
                <w:color w:val="000000"/>
                <w:sz w:val="28"/>
                <w:szCs w:val="28"/>
              </w:rPr>
              <w:t xml:space="preserve"> đăng </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w:t>
            </w:r>
          </w:p>
          <w:p w14:paraId="796F7E78"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7a.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
          <w:p w14:paraId="4553CB76"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7b.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cấp</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1/9/2022</w:t>
            </w:r>
          </w:p>
          <w:p w14:paraId="3AB15019"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7c. Cơ quan </w:t>
            </w:r>
            <w:proofErr w:type="spellStart"/>
            <w:r w:rsidRPr="00127ECF">
              <w:rPr>
                <w:rFonts w:ascii="Times New Roman" w:eastAsia="Times New Roman" w:hAnsi="Times New Roman" w:cs="Times New Roman"/>
                <w:color w:val="000000"/>
                <w:sz w:val="28"/>
                <w:szCs w:val="28"/>
              </w:rPr>
              <w:t>cấp</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 xml:space="preserve">Công An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p>
          <w:tbl>
            <w:tblPr>
              <w:tblStyle w:val="afffffffffff"/>
              <w:tblW w:w="4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0"/>
            </w:tblGrid>
            <w:tr w:rsidR="00DF21F4" w:rsidRPr="00127ECF" w14:paraId="14CFCEBF" w14:textId="77777777" w:rsidTr="00EC0C46">
              <w:trPr>
                <w:trHeight w:val="511"/>
              </w:trPr>
              <w:tc>
                <w:tcPr>
                  <w:tcW w:w="4550" w:type="dxa"/>
                  <w:tcMar>
                    <w:top w:w="60" w:type="dxa"/>
                    <w:left w:w="60" w:type="dxa"/>
                    <w:bottom w:w="60" w:type="dxa"/>
                    <w:right w:w="60" w:type="dxa"/>
                  </w:tcMar>
                </w:tcPr>
                <w:p w14:paraId="3F5AADF1"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9. </w:t>
                  </w:r>
                  <w:proofErr w:type="spellStart"/>
                  <w:r w:rsidRPr="00127ECF">
                    <w:rPr>
                      <w:rFonts w:ascii="Times New Roman" w:eastAsia="Times New Roman" w:hAnsi="Times New Roman" w:cs="Times New Roman"/>
                      <w:color w:val="000000"/>
                      <w:sz w:val="28"/>
                      <w:szCs w:val="28"/>
                    </w:rPr>
                    <w:t>Vốn</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đồng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676.500.000</w:t>
                  </w:r>
                  <w:r w:rsidRPr="00127ECF">
                    <w:rPr>
                      <w:rFonts w:ascii="Times New Roman" w:eastAsia="Times New Roman" w:hAnsi="Times New Roman" w:cs="Times New Roman"/>
                      <w:color w:val="000000"/>
                      <w:sz w:val="28"/>
                      <w:szCs w:val="28"/>
                    </w:rPr>
                    <w:t xml:space="preserve"> VNĐ </w:t>
                  </w:r>
                </w:p>
              </w:tc>
            </w:tr>
            <w:tr w:rsidR="00DF21F4" w:rsidRPr="00127ECF" w14:paraId="0E67E5CC" w14:textId="77777777" w:rsidTr="00EC0C46">
              <w:trPr>
                <w:trHeight w:val="589"/>
              </w:trPr>
              <w:tc>
                <w:tcPr>
                  <w:tcW w:w="4550" w:type="dxa"/>
                  <w:tcMar>
                    <w:top w:w="60" w:type="dxa"/>
                    <w:left w:w="60" w:type="dxa"/>
                    <w:bottom w:w="60" w:type="dxa"/>
                    <w:right w:w="60" w:type="dxa"/>
                  </w:tcMar>
                </w:tcPr>
                <w:p w14:paraId="033B20D9" w14:textId="77777777" w:rsidR="00DF21F4" w:rsidRPr="00127ECF" w:rsidRDefault="00DF21F4" w:rsidP="00127ECF">
                  <w:pPr>
                    <w:spacing w:line="360" w:lineRule="auto"/>
                    <w:rPr>
                      <w:rFonts w:ascii="Times New Roman" w:eastAsia="Times New Roman" w:hAnsi="Times New Roman" w:cs="Times New Roman"/>
                      <w:sz w:val="28"/>
                      <w:szCs w:val="28"/>
                    </w:rPr>
                  </w:pPr>
                </w:p>
              </w:tc>
            </w:tr>
          </w:tbl>
          <w:p w14:paraId="42E78918" w14:textId="77777777" w:rsidR="00DF21F4" w:rsidRPr="00127ECF" w:rsidRDefault="00DF21F4" w:rsidP="00127ECF">
            <w:pPr>
              <w:spacing w:line="360" w:lineRule="auto"/>
              <w:rPr>
                <w:rFonts w:ascii="Times New Roman" w:eastAsia="Times New Roman" w:hAnsi="Times New Roman" w:cs="Times New Roman"/>
                <w:sz w:val="28"/>
                <w:szCs w:val="28"/>
              </w:rPr>
            </w:pPr>
          </w:p>
          <w:tbl>
            <w:tblPr>
              <w:tblStyle w:val="afffffffffff0"/>
              <w:tblW w:w="4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0"/>
            </w:tblGrid>
            <w:tr w:rsidR="00DF21F4" w:rsidRPr="00127ECF" w14:paraId="2C0C1B0C" w14:textId="77777777" w:rsidTr="00EC0C46">
              <w:trPr>
                <w:trHeight w:val="511"/>
              </w:trPr>
              <w:tc>
                <w:tcPr>
                  <w:tcW w:w="4550" w:type="dxa"/>
                  <w:tcMar>
                    <w:top w:w="60" w:type="dxa"/>
                    <w:left w:w="60" w:type="dxa"/>
                    <w:bottom w:w="60" w:type="dxa"/>
                    <w:right w:w="60" w:type="dxa"/>
                  </w:tcMar>
                </w:tcPr>
                <w:p w14:paraId="47834139"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10. </w:t>
                  </w:r>
                  <w:proofErr w:type="spellStart"/>
                  <w:r w:rsidRPr="00127ECF">
                    <w:rPr>
                      <w:rFonts w:ascii="Times New Roman" w:eastAsia="Times New Roman" w:hAnsi="Times New Roman" w:cs="Times New Roman"/>
                      <w:color w:val="000000"/>
                      <w:sz w:val="28"/>
                      <w:szCs w:val="28"/>
                    </w:rPr>
                    <w:t>Ngành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nghề</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chính</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dịch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vụ</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ăn </w:t>
                  </w:r>
                  <w:proofErr w:type="spellStart"/>
                  <w:r w:rsidRPr="00127ECF">
                    <w:rPr>
                      <w:rFonts w:ascii="Times New Roman" w:eastAsia="Times New Roman" w:hAnsi="Times New Roman" w:cs="Times New Roman"/>
                      <w:sz w:val="28"/>
                      <w:szCs w:val="28"/>
                    </w:rPr>
                    <w:t>uống</w:t>
                  </w:r>
                  <w:proofErr w:type="spellEnd"/>
                </w:p>
                <w:p w14:paraId="116A09F1"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w:t>
                  </w:r>
                </w:p>
              </w:tc>
            </w:tr>
            <w:tr w:rsidR="00DF21F4" w:rsidRPr="00127ECF" w14:paraId="463BBA0B" w14:textId="77777777" w:rsidTr="00EC0C46">
              <w:trPr>
                <w:trHeight w:val="241"/>
              </w:trPr>
              <w:tc>
                <w:tcPr>
                  <w:tcW w:w="4550" w:type="dxa"/>
                  <w:tcMar>
                    <w:top w:w="60" w:type="dxa"/>
                    <w:left w:w="60" w:type="dxa"/>
                    <w:bottom w:w="60" w:type="dxa"/>
                    <w:right w:w="60" w:type="dxa"/>
                  </w:tcMar>
                </w:tcPr>
                <w:p w14:paraId="6776738C" w14:textId="77777777" w:rsidR="00DF21F4" w:rsidRPr="00127ECF" w:rsidRDefault="00DF21F4" w:rsidP="00127ECF">
                  <w:pPr>
                    <w:spacing w:line="360" w:lineRule="auto"/>
                    <w:rPr>
                      <w:rFonts w:ascii="Times New Roman" w:eastAsia="Times New Roman" w:hAnsi="Times New Roman" w:cs="Times New Roman"/>
                      <w:sz w:val="28"/>
                      <w:szCs w:val="28"/>
                    </w:rPr>
                  </w:pPr>
                </w:p>
              </w:tc>
            </w:tr>
            <w:tr w:rsidR="00DF21F4" w:rsidRPr="00127ECF" w14:paraId="1B877923" w14:textId="77777777" w:rsidTr="00EC0C46">
              <w:trPr>
                <w:trHeight w:val="511"/>
              </w:trPr>
              <w:tc>
                <w:tcPr>
                  <w:tcW w:w="4550" w:type="dxa"/>
                  <w:tcMar>
                    <w:top w:w="60" w:type="dxa"/>
                    <w:left w:w="60" w:type="dxa"/>
                    <w:bottom w:w="60" w:type="dxa"/>
                    <w:right w:w="60" w:type="dxa"/>
                  </w:tcMar>
                </w:tcPr>
                <w:p w14:paraId="7C5D1F52"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11.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bắt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đầu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hoạt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động</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26</w:t>
                  </w:r>
                  <w:r w:rsidRPr="00127ECF">
                    <w:rPr>
                      <w:rFonts w:ascii="Times New Roman" w:eastAsia="Times New Roman" w:hAnsi="Times New Roman" w:cs="Times New Roman"/>
                      <w:color w:val="000000"/>
                      <w:sz w:val="28"/>
                      <w:szCs w:val="28"/>
                    </w:rPr>
                    <w:t>/</w:t>
                  </w:r>
                  <w:r w:rsidRPr="00127ECF">
                    <w:rPr>
                      <w:rFonts w:ascii="Times New Roman" w:eastAsia="Times New Roman" w:hAnsi="Times New Roman" w:cs="Times New Roman"/>
                      <w:sz w:val="28"/>
                      <w:szCs w:val="28"/>
                    </w:rPr>
                    <w:t>07</w:t>
                  </w:r>
                  <w:r w:rsidRPr="00127ECF">
                    <w:rPr>
                      <w:rFonts w:ascii="Times New Roman" w:eastAsia="Times New Roman" w:hAnsi="Times New Roman" w:cs="Times New Roman"/>
                      <w:color w:val="000000"/>
                      <w:sz w:val="28"/>
                      <w:szCs w:val="28"/>
                    </w:rPr>
                    <w:t>/2022 </w:t>
                  </w:r>
                </w:p>
              </w:tc>
            </w:tr>
          </w:tbl>
          <w:p w14:paraId="373F005E" w14:textId="77777777" w:rsidR="00DF21F4" w:rsidRPr="00127ECF" w:rsidRDefault="00DF21F4" w:rsidP="00127ECF">
            <w:pPr>
              <w:spacing w:line="360" w:lineRule="auto"/>
              <w:rPr>
                <w:rFonts w:ascii="Times New Roman" w:eastAsia="Times New Roman" w:hAnsi="Times New Roman" w:cs="Times New Roman"/>
                <w:sz w:val="28"/>
                <w:szCs w:val="28"/>
              </w:rPr>
            </w:pPr>
          </w:p>
        </w:tc>
        <w:tc>
          <w:tcPr>
            <w:tcW w:w="45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06FDE906" w14:textId="77777777" w:rsidR="00DF21F4" w:rsidRPr="00127ECF" w:rsidRDefault="00DF21F4" w:rsidP="00127ECF">
            <w:pPr>
              <w:spacing w:line="360" w:lineRule="auto"/>
              <w:rPr>
                <w:rFonts w:ascii="Times New Roman" w:eastAsia="Times New Roman" w:hAnsi="Times New Roman" w:cs="Times New Roman"/>
                <w:sz w:val="28"/>
                <w:szCs w:val="28"/>
              </w:rPr>
            </w:pPr>
          </w:p>
          <w:tbl>
            <w:tblPr>
              <w:tblStyle w:val="afffffffffff1"/>
              <w:tblW w:w="43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6"/>
            </w:tblGrid>
            <w:tr w:rsidR="00DF21F4" w:rsidRPr="00127ECF" w14:paraId="3C924BB0" w14:textId="77777777" w:rsidTr="00EC0C46">
              <w:trPr>
                <w:trHeight w:val="363"/>
              </w:trPr>
              <w:tc>
                <w:tcPr>
                  <w:tcW w:w="4326" w:type="dxa"/>
                  <w:tcMar>
                    <w:top w:w="60" w:type="dxa"/>
                    <w:left w:w="60" w:type="dxa"/>
                    <w:bottom w:w="60" w:type="dxa"/>
                    <w:right w:w="60" w:type="dxa"/>
                  </w:tcMar>
                </w:tcPr>
                <w:p w14:paraId="55E13A9C"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6. Thông tin </w:t>
                  </w:r>
                  <w:proofErr w:type="spellStart"/>
                  <w:r w:rsidRPr="00127ECF">
                    <w:rPr>
                      <w:rFonts w:ascii="Times New Roman" w:eastAsia="Times New Roman" w:hAnsi="Times New Roman" w:cs="Times New Roman"/>
                      <w:color w:val="000000"/>
                      <w:sz w:val="28"/>
                      <w:szCs w:val="28"/>
                    </w:rPr>
                    <w:t>về</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đại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w:t>
                  </w:r>
                </w:p>
              </w:tc>
            </w:tr>
            <w:tr w:rsidR="00DF21F4" w:rsidRPr="00127ECF" w14:paraId="4EE5C9EE" w14:textId="77777777" w:rsidTr="00EC0C46">
              <w:trPr>
                <w:trHeight w:val="233"/>
              </w:trPr>
              <w:tc>
                <w:tcPr>
                  <w:tcW w:w="4326" w:type="dxa"/>
                  <w:tcMar>
                    <w:top w:w="60" w:type="dxa"/>
                    <w:left w:w="60" w:type="dxa"/>
                    <w:bottom w:w="60" w:type="dxa"/>
                    <w:right w:w="60" w:type="dxa"/>
                  </w:tcMar>
                </w:tcPr>
                <w:p w14:paraId="536E70A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6a. </w:t>
                  </w:r>
                  <w:proofErr w:type="spellStart"/>
                  <w:r w:rsidRPr="00127ECF">
                    <w:rPr>
                      <w:rFonts w:ascii="Times New Roman" w:eastAsia="Times New Roman" w:hAnsi="Times New Roman" w:cs="Times New Roman"/>
                      <w:color w:val="000000"/>
                      <w:sz w:val="28"/>
                      <w:szCs w:val="28"/>
                    </w:rPr>
                    <w:t>Họ</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và</w:t>
                  </w:r>
                  <w:proofErr w:type="spellEnd"/>
                  <w:r w:rsidRPr="00127ECF">
                    <w:rPr>
                      <w:rFonts w:ascii="Times New Roman" w:eastAsia="Times New Roman" w:hAnsi="Times New Roman" w:cs="Times New Roman"/>
                      <w:color w:val="000000"/>
                      <w:sz w:val="28"/>
                      <w:szCs w:val="28"/>
                    </w:rPr>
                    <w:t xml:space="preserve"> tên: </w:t>
                  </w:r>
                  <w:proofErr w:type="spellStart"/>
                  <w:r w:rsidRPr="00127ECF">
                    <w:rPr>
                      <w:rFonts w:ascii="Times New Roman" w:eastAsia="Times New Roman" w:hAnsi="Times New Roman" w:cs="Times New Roman"/>
                      <w:sz w:val="28"/>
                      <w:szCs w:val="28"/>
                    </w:rPr>
                    <w:t>Trần</w:t>
                  </w:r>
                  <w:proofErr w:type="spellEnd"/>
                  <w:r w:rsidRPr="00127ECF">
                    <w:rPr>
                      <w:rFonts w:ascii="Times New Roman" w:eastAsia="Times New Roman" w:hAnsi="Times New Roman" w:cs="Times New Roman"/>
                      <w:sz w:val="28"/>
                      <w:szCs w:val="28"/>
                    </w:rPr>
                    <w:t xml:space="preserve"> Minh Quân</w:t>
                  </w:r>
                </w:p>
              </w:tc>
            </w:tr>
            <w:tr w:rsidR="00DF21F4" w:rsidRPr="00127ECF" w14:paraId="08A21E51" w14:textId="77777777" w:rsidTr="00EC0C46">
              <w:trPr>
                <w:trHeight w:val="363"/>
              </w:trPr>
              <w:tc>
                <w:tcPr>
                  <w:tcW w:w="4326" w:type="dxa"/>
                  <w:tcMar>
                    <w:top w:w="60" w:type="dxa"/>
                    <w:left w:w="60" w:type="dxa"/>
                    <w:bottom w:w="60" w:type="dxa"/>
                    <w:right w:w="60" w:type="dxa"/>
                  </w:tcMar>
                </w:tcPr>
                <w:p w14:paraId="60809FED"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 xml:space="preserve">6b. </w:t>
                  </w:r>
                  <w:proofErr w:type="spellStart"/>
                  <w:r w:rsidRPr="00127ECF">
                    <w:rPr>
                      <w:rFonts w:ascii="Times New Roman" w:eastAsia="Times New Roman" w:hAnsi="Times New Roman" w:cs="Times New Roman"/>
                      <w:color w:val="000000"/>
                      <w:sz w:val="28"/>
                      <w:szCs w:val="28"/>
                    </w:rPr>
                    <w:t>Địa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chỉ</w:t>
                  </w:r>
                  <w:proofErr w:type="spellEnd"/>
                  <w:r w:rsidRPr="00127ECF">
                    <w:rPr>
                      <w:rFonts w:ascii="Times New Roman" w:eastAsia="Times New Roman" w:hAnsi="Times New Roman" w:cs="Times New Roman"/>
                      <w:color w:val="000000"/>
                      <w:sz w:val="28"/>
                      <w:szCs w:val="28"/>
                    </w:rPr>
                    <w:t xml:space="preserve"> nơi đăng </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trú</w:t>
                  </w:r>
                  <w:proofErr w:type="spellEnd"/>
                  <w:r w:rsidRPr="00127ECF">
                    <w:rPr>
                      <w:rFonts w:ascii="Times New Roman" w:eastAsia="Times New Roman" w:hAnsi="Times New Roman" w:cs="Times New Roman"/>
                      <w:color w:val="000000"/>
                      <w:sz w:val="28"/>
                      <w:szCs w:val="28"/>
                    </w:rPr>
                    <w:t>:</w:t>
                  </w:r>
                </w:p>
                <w:p w14:paraId="41843997" w14:textId="77777777" w:rsidR="00DF21F4" w:rsidRPr="00127ECF" w:rsidRDefault="00DF21F4" w:rsidP="00127ECF">
                  <w:pPr>
                    <w:spacing w:line="360" w:lineRule="auto"/>
                    <w:rPr>
                      <w:rFonts w:ascii="Times New Roman" w:eastAsia="Times New Roman" w:hAnsi="Times New Roman" w:cs="Times New Roman"/>
                      <w:sz w:val="28"/>
                      <w:szCs w:val="28"/>
                    </w:rPr>
                  </w:pPr>
                </w:p>
              </w:tc>
            </w:tr>
            <w:tr w:rsidR="00DF21F4" w:rsidRPr="00127ECF" w14:paraId="7A6072FF" w14:textId="77777777" w:rsidTr="00EC0C46">
              <w:trPr>
                <w:trHeight w:val="363"/>
              </w:trPr>
              <w:tc>
                <w:tcPr>
                  <w:tcW w:w="4326" w:type="dxa"/>
                  <w:tcMar>
                    <w:top w:w="60" w:type="dxa"/>
                    <w:left w:w="60" w:type="dxa"/>
                    <w:bottom w:w="60" w:type="dxa"/>
                    <w:right w:w="60" w:type="dxa"/>
                  </w:tcMar>
                </w:tcPr>
                <w:p w14:paraId="4E71AF57"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lastRenderedPageBreak/>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xóm</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ấp</w:t>
                  </w:r>
                  <w:proofErr w:type="spellEnd"/>
                  <w:r w:rsidRPr="00127ECF">
                    <w:rPr>
                      <w:rFonts w:ascii="Times New Roman" w:eastAsia="Times New Roman" w:hAnsi="Times New Roman" w:cs="Times New Roman"/>
                      <w:color w:val="000000"/>
                      <w:sz w:val="28"/>
                      <w:szCs w:val="28"/>
                    </w:rPr>
                    <w:t xml:space="preserve">/thôn: </w:t>
                  </w:r>
                  <w:proofErr w:type="spellStart"/>
                  <w:r w:rsidRPr="00127ECF">
                    <w:rPr>
                      <w:rFonts w:ascii="Times New Roman" w:eastAsia="Times New Roman" w:hAnsi="Times New Roman" w:cs="Times New Roman"/>
                      <w:sz w:val="28"/>
                      <w:szCs w:val="28"/>
                    </w:rPr>
                    <w:t>Tòa</w:t>
                  </w:r>
                  <w:proofErr w:type="spellEnd"/>
                  <w:r w:rsidRPr="00127ECF">
                    <w:rPr>
                      <w:rFonts w:ascii="Times New Roman" w:eastAsia="Times New Roman" w:hAnsi="Times New Roman" w:cs="Times New Roman"/>
                      <w:sz w:val="28"/>
                      <w:szCs w:val="28"/>
                    </w:rPr>
                    <w:t xml:space="preserve"> OCT5B</w:t>
                  </w:r>
                </w:p>
              </w:tc>
            </w:tr>
            <w:tr w:rsidR="00DF21F4" w:rsidRPr="00127ECF" w14:paraId="6B6AAF69" w14:textId="77777777" w:rsidTr="00EC0C46">
              <w:trPr>
                <w:trHeight w:val="233"/>
              </w:trPr>
              <w:tc>
                <w:tcPr>
                  <w:tcW w:w="4326" w:type="dxa"/>
                  <w:tcMar>
                    <w:top w:w="60" w:type="dxa"/>
                    <w:left w:w="60" w:type="dxa"/>
                    <w:bottom w:w="60" w:type="dxa"/>
                    <w:right w:w="60" w:type="dxa"/>
                  </w:tcMar>
                </w:tcPr>
                <w:p w14:paraId="61288B08"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Phường</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trấn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Phường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Nhuế</w:t>
                  </w:r>
                  <w:proofErr w:type="spellEnd"/>
                  <w:r w:rsidRPr="00127ECF">
                    <w:rPr>
                      <w:rFonts w:ascii="Times New Roman" w:eastAsia="Times New Roman" w:hAnsi="Times New Roman" w:cs="Times New Roman"/>
                      <w:sz w:val="28"/>
                      <w:szCs w:val="28"/>
                    </w:rPr>
                    <w:t xml:space="preserve"> 2</w:t>
                  </w:r>
                </w:p>
              </w:tc>
            </w:tr>
            <w:tr w:rsidR="00DF21F4" w:rsidRPr="00127ECF" w14:paraId="5F162CF1" w14:textId="77777777" w:rsidTr="00EC0C46">
              <w:trPr>
                <w:trHeight w:val="617"/>
              </w:trPr>
              <w:tc>
                <w:tcPr>
                  <w:tcW w:w="4326" w:type="dxa"/>
                  <w:tcMar>
                    <w:top w:w="60" w:type="dxa"/>
                    <w:left w:w="60" w:type="dxa"/>
                    <w:bottom w:w="60" w:type="dxa"/>
                    <w:right w:w="60" w:type="dxa"/>
                  </w:tcMar>
                </w:tcPr>
                <w:p w14:paraId="76D8327F"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Quận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Huyện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trung ương: </w:t>
                  </w:r>
                  <w:proofErr w:type="spellStart"/>
                  <w:r w:rsidRPr="00127ECF">
                    <w:rPr>
                      <w:rFonts w:ascii="Times New Roman" w:eastAsia="Times New Roman" w:hAnsi="Times New Roman" w:cs="Times New Roman"/>
                      <w:sz w:val="28"/>
                      <w:szCs w:val="28"/>
                    </w:rPr>
                    <w:t>Quận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Bắc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Liêm</w:t>
                  </w:r>
                </w:p>
              </w:tc>
            </w:tr>
            <w:tr w:rsidR="00DF21F4" w:rsidRPr="00127ECF" w14:paraId="1F8A65ED" w14:textId="77777777" w:rsidTr="00EC0C46">
              <w:trPr>
                <w:trHeight w:val="363"/>
              </w:trPr>
              <w:tc>
                <w:tcPr>
                  <w:tcW w:w="4326" w:type="dxa"/>
                  <w:tcMar>
                    <w:top w:w="60" w:type="dxa"/>
                    <w:left w:w="60" w:type="dxa"/>
                    <w:bottom w:w="60" w:type="dxa"/>
                    <w:right w:w="60" w:type="dxa"/>
                  </w:tcMar>
                </w:tcPr>
                <w:p w14:paraId="70C70EA9"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trung ương: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p>
              </w:tc>
            </w:tr>
            <w:tr w:rsidR="00DF21F4" w:rsidRPr="00127ECF" w14:paraId="7429E619" w14:textId="77777777" w:rsidTr="00EC0C46">
              <w:trPr>
                <w:trHeight w:val="233"/>
              </w:trPr>
              <w:tc>
                <w:tcPr>
                  <w:tcW w:w="4326" w:type="dxa"/>
                  <w:tcMar>
                    <w:top w:w="60" w:type="dxa"/>
                    <w:left w:w="60" w:type="dxa"/>
                    <w:bottom w:w="60" w:type="dxa"/>
                    <w:right w:w="60" w:type="dxa"/>
                  </w:tcMar>
                </w:tcPr>
                <w:p w14:paraId="1B750ABE"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6c. </w:t>
                  </w:r>
                  <w:proofErr w:type="spellStart"/>
                  <w:r w:rsidRPr="00127ECF">
                    <w:rPr>
                      <w:rFonts w:ascii="Times New Roman" w:eastAsia="Times New Roman" w:hAnsi="Times New Roman" w:cs="Times New Roman"/>
                      <w:color w:val="000000"/>
                      <w:sz w:val="28"/>
                      <w:szCs w:val="28"/>
                    </w:rPr>
                    <w:t>Địa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chỉ</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tại</w:t>
                  </w:r>
                  <w:proofErr w:type="spellEnd"/>
                  <w:r w:rsidRPr="00127ECF">
                    <w:rPr>
                      <w:rFonts w:ascii="Times New Roman" w:eastAsia="Times New Roman" w:hAnsi="Times New Roman" w:cs="Times New Roman"/>
                      <w:color w:val="000000"/>
                      <w:sz w:val="28"/>
                      <w:szCs w:val="28"/>
                    </w:rPr>
                    <w:t>:</w:t>
                  </w:r>
                </w:p>
              </w:tc>
            </w:tr>
            <w:tr w:rsidR="00DF21F4" w:rsidRPr="00127ECF" w14:paraId="06BBD3D9" w14:textId="77777777" w:rsidTr="00EC0C46">
              <w:trPr>
                <w:trHeight w:val="363"/>
              </w:trPr>
              <w:tc>
                <w:tcPr>
                  <w:tcW w:w="4326" w:type="dxa"/>
                  <w:tcMar>
                    <w:top w:w="60" w:type="dxa"/>
                    <w:left w:w="60" w:type="dxa"/>
                    <w:bottom w:w="60" w:type="dxa"/>
                    <w:right w:w="60" w:type="dxa"/>
                  </w:tcMar>
                </w:tcPr>
                <w:p w14:paraId="066D4D70"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đường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xóm</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ấp</w:t>
                  </w:r>
                  <w:proofErr w:type="spellEnd"/>
                  <w:r w:rsidRPr="00127ECF">
                    <w:rPr>
                      <w:rFonts w:ascii="Times New Roman" w:eastAsia="Times New Roman" w:hAnsi="Times New Roman" w:cs="Times New Roman"/>
                      <w:color w:val="000000"/>
                      <w:sz w:val="28"/>
                      <w:szCs w:val="28"/>
                    </w:rPr>
                    <w:t xml:space="preserve">/thôn; </w:t>
                  </w:r>
                  <w:proofErr w:type="spellStart"/>
                  <w:r w:rsidRPr="00127ECF">
                    <w:rPr>
                      <w:rFonts w:ascii="Times New Roman" w:eastAsia="Times New Roman" w:hAnsi="Times New Roman" w:cs="Times New Roman"/>
                      <w:sz w:val="28"/>
                      <w:szCs w:val="28"/>
                    </w:rPr>
                    <w:t>Tòa</w:t>
                  </w:r>
                  <w:proofErr w:type="spellEnd"/>
                  <w:r w:rsidRPr="00127ECF">
                    <w:rPr>
                      <w:rFonts w:ascii="Times New Roman" w:eastAsia="Times New Roman" w:hAnsi="Times New Roman" w:cs="Times New Roman"/>
                      <w:sz w:val="28"/>
                      <w:szCs w:val="28"/>
                    </w:rPr>
                    <w:t xml:space="preserve"> OCT5B</w:t>
                  </w:r>
                </w:p>
                <w:p w14:paraId="2A407B02"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w:t>
                  </w:r>
                </w:p>
              </w:tc>
            </w:tr>
            <w:tr w:rsidR="00DF21F4" w:rsidRPr="00127ECF" w14:paraId="3D597AEB" w14:textId="77777777" w:rsidTr="00EC0C46">
              <w:trPr>
                <w:trHeight w:val="233"/>
              </w:trPr>
              <w:tc>
                <w:tcPr>
                  <w:tcW w:w="4326" w:type="dxa"/>
                  <w:tcMar>
                    <w:top w:w="60" w:type="dxa"/>
                    <w:left w:w="60" w:type="dxa"/>
                    <w:bottom w:w="60" w:type="dxa"/>
                    <w:right w:w="60" w:type="dxa"/>
                  </w:tcMar>
                </w:tcPr>
                <w:p w14:paraId="6EBAD052"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Phường</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trấn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Phường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Nhuế</w:t>
                  </w:r>
                  <w:proofErr w:type="spellEnd"/>
                  <w:r w:rsidRPr="00127ECF">
                    <w:rPr>
                      <w:rFonts w:ascii="Times New Roman" w:eastAsia="Times New Roman" w:hAnsi="Times New Roman" w:cs="Times New Roman"/>
                      <w:sz w:val="28"/>
                      <w:szCs w:val="28"/>
                    </w:rPr>
                    <w:t xml:space="preserve"> 2</w:t>
                  </w:r>
                </w:p>
                <w:p w14:paraId="0FD6C53D"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w:t>
                  </w:r>
                </w:p>
              </w:tc>
            </w:tr>
            <w:tr w:rsidR="00DF21F4" w:rsidRPr="00127ECF" w14:paraId="69C11042" w14:textId="77777777" w:rsidTr="00EC0C46">
              <w:trPr>
                <w:trHeight w:val="617"/>
              </w:trPr>
              <w:tc>
                <w:tcPr>
                  <w:tcW w:w="4326" w:type="dxa"/>
                  <w:tcMar>
                    <w:top w:w="60" w:type="dxa"/>
                    <w:left w:w="60" w:type="dxa"/>
                    <w:bottom w:w="60" w:type="dxa"/>
                    <w:right w:w="60" w:type="dxa"/>
                  </w:tcMar>
                </w:tcPr>
                <w:p w14:paraId="2CCD6755"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Quận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Huyện</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Thị</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xã</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trung ương: </w:t>
                  </w:r>
                  <w:proofErr w:type="spellStart"/>
                  <w:r w:rsidRPr="00127ECF">
                    <w:rPr>
                      <w:rFonts w:ascii="Times New Roman" w:eastAsia="Times New Roman" w:hAnsi="Times New Roman" w:cs="Times New Roman"/>
                      <w:sz w:val="28"/>
                      <w:szCs w:val="28"/>
                    </w:rPr>
                    <w:t>Quận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Bắc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w:t>
                  </w:r>
                  <w:proofErr w:type="spellEnd"/>
                  <w:r w:rsidRPr="00127ECF">
                    <w:rPr>
                      <w:rFonts w:ascii="Times New Roman" w:eastAsia="Times New Roman" w:hAnsi="Times New Roman" w:cs="Times New Roman"/>
                      <w:sz w:val="28"/>
                      <w:szCs w:val="28"/>
                    </w:rPr>
                    <w:t xml:space="preserve"> Liêm</w:t>
                  </w:r>
                </w:p>
                <w:p w14:paraId="5F01F92D"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w:t>
                  </w:r>
                </w:p>
              </w:tc>
            </w:tr>
            <w:tr w:rsidR="00DF21F4" w:rsidRPr="00127ECF" w14:paraId="553B4D14" w14:textId="77777777" w:rsidTr="00EC0C46">
              <w:trPr>
                <w:trHeight w:val="363"/>
              </w:trPr>
              <w:tc>
                <w:tcPr>
                  <w:tcW w:w="4326" w:type="dxa"/>
                  <w:tcMar>
                    <w:top w:w="60" w:type="dxa"/>
                    <w:left w:w="60" w:type="dxa"/>
                    <w:bottom w:w="60" w:type="dxa"/>
                    <w:right w:w="60" w:type="dxa"/>
                  </w:tcMar>
                </w:tcPr>
                <w:p w14:paraId="2E9996CF"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lastRenderedPageBreak/>
                    <w:t>Tỉnh</w:t>
                  </w:r>
                  <w:proofErr w:type="spellEnd"/>
                  <w:r w:rsidRPr="00127ECF">
                    <w:rPr>
                      <w:rFonts w:ascii="Times New Roman" w:eastAsia="Times New Roman" w:hAnsi="Times New Roman" w:cs="Times New Roman"/>
                      <w:color w:val="000000"/>
                      <w:sz w:val="28"/>
                      <w:szCs w:val="28"/>
                    </w:rPr>
                    <w:t>/</w:t>
                  </w:r>
                  <w:proofErr w:type="spellStart"/>
                  <w:r w:rsidRPr="00127ECF">
                    <w:rPr>
                      <w:rFonts w:ascii="Times New Roman" w:eastAsia="Times New Roman" w:hAnsi="Times New Roman" w:cs="Times New Roman"/>
                      <w:color w:val="000000"/>
                      <w:sz w:val="28"/>
                      <w:szCs w:val="28"/>
                    </w:rPr>
                    <w:t>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thuộc</w:t>
                  </w:r>
                  <w:proofErr w:type="spellEnd"/>
                  <w:r w:rsidRPr="00127ECF">
                    <w:rPr>
                      <w:rFonts w:ascii="Times New Roman" w:eastAsia="Times New Roman" w:hAnsi="Times New Roman" w:cs="Times New Roman"/>
                      <w:color w:val="000000"/>
                      <w:sz w:val="28"/>
                      <w:szCs w:val="28"/>
                    </w:rPr>
                    <w:t xml:space="preserve"> trung ương: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p>
              </w:tc>
            </w:tr>
            <w:tr w:rsidR="00DF21F4" w:rsidRPr="00127ECF" w14:paraId="7100E103" w14:textId="77777777" w:rsidTr="00EC0C46">
              <w:trPr>
                <w:trHeight w:val="233"/>
              </w:trPr>
              <w:tc>
                <w:tcPr>
                  <w:tcW w:w="4326" w:type="dxa"/>
                  <w:tcMar>
                    <w:top w:w="60" w:type="dxa"/>
                    <w:left w:w="60" w:type="dxa"/>
                    <w:bottom w:w="60" w:type="dxa"/>
                    <w:right w:w="60" w:type="dxa"/>
                  </w:tcMar>
                </w:tcPr>
                <w:p w14:paraId="5F08D5D9"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6d. Thông tin </w:t>
                  </w:r>
                  <w:proofErr w:type="spellStart"/>
                  <w:r w:rsidRPr="00127ECF">
                    <w:rPr>
                      <w:rFonts w:ascii="Times New Roman" w:eastAsia="Times New Roman" w:hAnsi="Times New Roman" w:cs="Times New Roman"/>
                      <w:color w:val="000000"/>
                      <w:sz w:val="28"/>
                      <w:szCs w:val="28"/>
                    </w:rPr>
                    <w:t>khác</w:t>
                  </w:r>
                  <w:proofErr w:type="spellEnd"/>
                  <w:r w:rsidRPr="00127ECF">
                    <w:rPr>
                      <w:rFonts w:ascii="Times New Roman" w:eastAsia="Times New Roman" w:hAnsi="Times New Roman" w:cs="Times New Roman"/>
                      <w:color w:val="000000"/>
                      <w:sz w:val="28"/>
                      <w:szCs w:val="28"/>
                    </w:rPr>
                    <w:t>:</w:t>
                  </w:r>
                </w:p>
              </w:tc>
            </w:tr>
            <w:tr w:rsidR="00DF21F4" w:rsidRPr="00127ECF" w14:paraId="2AA71858" w14:textId="77777777" w:rsidTr="00EC0C46">
              <w:trPr>
                <w:trHeight w:val="233"/>
              </w:trPr>
              <w:tc>
                <w:tcPr>
                  <w:tcW w:w="4326" w:type="dxa"/>
                  <w:tcMar>
                    <w:top w:w="60" w:type="dxa"/>
                    <w:left w:w="60" w:type="dxa"/>
                    <w:bottom w:w="60" w:type="dxa"/>
                    <w:right w:w="60" w:type="dxa"/>
                  </w:tcMar>
                </w:tcPr>
                <w:p w14:paraId="49C5219B"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Điện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thoại</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0329595632</w:t>
                  </w: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Fax</w:t>
                  </w:r>
                  <w:proofErr w:type="spellEnd"/>
                  <w:r w:rsidRPr="00127ECF">
                    <w:rPr>
                      <w:rFonts w:ascii="Times New Roman" w:eastAsia="Times New Roman" w:hAnsi="Times New Roman" w:cs="Times New Roman"/>
                      <w:color w:val="000000"/>
                      <w:sz w:val="28"/>
                      <w:szCs w:val="28"/>
                    </w:rPr>
                    <w:t>:</w:t>
                  </w:r>
                </w:p>
              </w:tc>
            </w:tr>
            <w:tr w:rsidR="00DF21F4" w:rsidRPr="00127ECF" w14:paraId="0E6BC737" w14:textId="77777777" w:rsidTr="00EC0C46">
              <w:trPr>
                <w:trHeight w:val="233"/>
              </w:trPr>
              <w:tc>
                <w:tcPr>
                  <w:tcW w:w="4326" w:type="dxa"/>
                  <w:tcMar>
                    <w:top w:w="60" w:type="dxa"/>
                    <w:left w:w="60" w:type="dxa"/>
                    <w:bottom w:w="60" w:type="dxa"/>
                    <w:right w:w="60" w:type="dxa"/>
                  </w:tcMar>
                </w:tcPr>
                <w:p w14:paraId="675DA40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E-</w:t>
                  </w:r>
                  <w:proofErr w:type="spellStart"/>
                  <w:r w:rsidRPr="00127ECF">
                    <w:rPr>
                      <w:rFonts w:ascii="Times New Roman" w:eastAsia="Times New Roman" w:hAnsi="Times New Roman" w:cs="Times New Roman"/>
                      <w:color w:val="000000"/>
                      <w:sz w:val="28"/>
                      <w:szCs w:val="28"/>
                    </w:rPr>
                    <w:t>mail</w:t>
                  </w:r>
                  <w:proofErr w:type="spellEnd"/>
                  <w:r w:rsidRPr="00127ECF">
                    <w:rPr>
                      <w:rFonts w:ascii="Times New Roman" w:eastAsia="Times New Roman" w:hAnsi="Times New Roman" w:cs="Times New Roman"/>
                      <w:color w:val="000000"/>
                      <w:sz w:val="28"/>
                      <w:szCs w:val="28"/>
                    </w:rPr>
                    <w:t>: /</w:t>
                  </w:r>
                  <w:proofErr w:type="spellStart"/>
                  <w:r w:rsidRPr="00127ECF">
                    <w:rPr>
                      <w:rFonts w:ascii="Times New Roman" w:eastAsia="Times New Roman" w:hAnsi="Times New Roman" w:cs="Times New Roman"/>
                      <w:color w:val="000000"/>
                      <w:sz w:val="28"/>
                      <w:szCs w:val="28"/>
                    </w:rPr>
                    <w:t>Website</w:t>
                  </w:r>
                  <w:proofErr w:type="spellEnd"/>
                  <w:r w:rsidRPr="00127ECF">
                    <w:rPr>
                      <w:rFonts w:ascii="Times New Roman" w:eastAsia="Times New Roman" w:hAnsi="Times New Roman" w:cs="Times New Roman"/>
                      <w:color w:val="000000"/>
                      <w:sz w:val="28"/>
                      <w:szCs w:val="28"/>
                    </w:rPr>
                    <w:t>:</w:t>
                  </w:r>
                </w:p>
              </w:tc>
            </w:tr>
            <w:tr w:rsidR="00DF21F4" w:rsidRPr="00127ECF" w14:paraId="6EB05C24" w14:textId="77777777" w:rsidTr="00EC0C46">
              <w:trPr>
                <w:trHeight w:val="363"/>
              </w:trPr>
              <w:tc>
                <w:tcPr>
                  <w:tcW w:w="4326" w:type="dxa"/>
                  <w:tcMar>
                    <w:top w:w="60" w:type="dxa"/>
                    <w:left w:w="60" w:type="dxa"/>
                    <w:bottom w:w="60" w:type="dxa"/>
                    <w:right w:w="60" w:type="dxa"/>
                  </w:tcMar>
                </w:tcPr>
                <w:p w14:paraId="57C654C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8. Thông tin </w:t>
                  </w:r>
                  <w:proofErr w:type="spellStart"/>
                  <w:r w:rsidRPr="00127ECF">
                    <w:rPr>
                      <w:rFonts w:ascii="Times New Roman" w:eastAsia="Times New Roman" w:hAnsi="Times New Roman" w:cs="Times New Roman"/>
                      <w:color w:val="000000"/>
                      <w:sz w:val="28"/>
                      <w:szCs w:val="28"/>
                    </w:rPr>
                    <w:t>về</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tờ</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của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người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đại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diện</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kinh doanh</w:t>
                  </w:r>
                </w:p>
              </w:tc>
            </w:tr>
            <w:tr w:rsidR="00DF21F4" w:rsidRPr="00127ECF" w14:paraId="36D5E7F5" w14:textId="77777777" w:rsidTr="00EC0C46">
              <w:trPr>
                <w:trHeight w:val="418"/>
              </w:trPr>
              <w:tc>
                <w:tcPr>
                  <w:tcW w:w="4326" w:type="dxa"/>
                  <w:tcMar>
                    <w:top w:w="60" w:type="dxa"/>
                    <w:left w:w="60" w:type="dxa"/>
                    <w:bottom w:w="60" w:type="dxa"/>
                    <w:right w:w="60" w:type="dxa"/>
                  </w:tcMar>
                </w:tcPr>
                <w:p w14:paraId="7ECBD433"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8a.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sinh: </w:t>
                  </w:r>
                  <w:r w:rsidRPr="00127ECF">
                    <w:rPr>
                      <w:rFonts w:ascii="Times New Roman" w:eastAsia="Times New Roman" w:hAnsi="Times New Roman" w:cs="Times New Roman"/>
                      <w:sz w:val="28"/>
                      <w:szCs w:val="28"/>
                    </w:rPr>
                    <w:t>02/07/2002</w:t>
                  </w:r>
                </w:p>
                <w:p w14:paraId="6C98A3EF"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8b. </w:t>
                  </w:r>
                  <w:proofErr w:type="spellStart"/>
                  <w:r w:rsidRPr="00127ECF">
                    <w:rPr>
                      <w:rFonts w:ascii="Times New Roman" w:eastAsia="Times New Roman" w:hAnsi="Times New Roman" w:cs="Times New Roman"/>
                      <w:color w:val="000000"/>
                      <w:sz w:val="28"/>
                      <w:szCs w:val="28"/>
                    </w:rPr>
                    <w:t>Quốc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tịch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Việt</w:t>
                  </w:r>
                  <w:proofErr w:type="spellEnd"/>
                  <w:r w:rsidRPr="00127ECF">
                    <w:rPr>
                      <w:rFonts w:ascii="Times New Roman" w:eastAsia="Times New Roman" w:hAnsi="Times New Roman" w:cs="Times New Roman"/>
                      <w:color w:val="000000"/>
                      <w:sz w:val="28"/>
                      <w:szCs w:val="28"/>
                    </w:rPr>
                    <w:t xml:space="preserve"> Nam</w:t>
                  </w:r>
                </w:p>
              </w:tc>
            </w:tr>
            <w:tr w:rsidR="00DF21F4" w:rsidRPr="00127ECF" w14:paraId="7B162ED7" w14:textId="77777777" w:rsidTr="00EC0C46">
              <w:trPr>
                <w:trHeight w:val="418"/>
              </w:trPr>
              <w:tc>
                <w:tcPr>
                  <w:tcW w:w="4326" w:type="dxa"/>
                  <w:tcMar>
                    <w:top w:w="60" w:type="dxa"/>
                    <w:left w:w="60" w:type="dxa"/>
                    <w:bottom w:w="60" w:type="dxa"/>
                    <w:right w:w="60" w:type="dxa"/>
                  </w:tcMar>
                </w:tcPr>
                <w:p w14:paraId="47307DA4"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8c.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CMND </w:t>
                  </w:r>
                  <w:r w:rsidRPr="00127ECF">
                    <w:rPr>
                      <w:rFonts w:ascii="Times New Roman" w:eastAsia="Times New Roman" w:hAnsi="Times New Roman" w:cs="Times New Roman"/>
                      <w:sz w:val="28"/>
                      <w:szCs w:val="28"/>
                    </w:rPr>
                    <w:t>026301002778</w:t>
                  </w:r>
                  <w:r w:rsidRPr="00127ECF">
                    <w:rPr>
                      <w:rFonts w:ascii="Times New Roman" w:eastAsia="Times New Roman" w:hAnsi="Times New Roman" w:cs="Times New Roman"/>
                      <w:color w:val="000000"/>
                      <w:sz w:val="28"/>
                      <w:szCs w:val="28"/>
                    </w:rPr>
                    <w:t xml:space="preserve"> :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cấp</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02/03/2022</w:t>
                  </w:r>
                </w:p>
                <w:p w14:paraId="2A50DC0A"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Nơi </w:t>
                  </w:r>
                  <w:proofErr w:type="spellStart"/>
                  <w:r w:rsidRPr="00127ECF">
                    <w:rPr>
                      <w:rFonts w:ascii="Times New Roman" w:eastAsia="Times New Roman" w:hAnsi="Times New Roman" w:cs="Times New Roman"/>
                      <w:color w:val="000000"/>
                      <w:sz w:val="28"/>
                      <w:szCs w:val="28"/>
                    </w:rPr>
                    <w:t>cấp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Cục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cảnh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sát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w:t>
                  </w:r>
                  <w:r w:rsidRPr="00127ECF">
                    <w:rPr>
                      <w:rFonts w:ascii="Times New Roman" w:eastAsia="Times New Roman" w:hAnsi="Times New Roman" w:cs="Times New Roman"/>
                      <w:sz w:val="28"/>
                      <w:szCs w:val="28"/>
                    </w:rPr>
                    <w:t>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Bình</w:t>
                  </w:r>
                  <w:proofErr w:type="spellEnd"/>
                </w:p>
              </w:tc>
            </w:tr>
            <w:tr w:rsidR="00DF21F4" w:rsidRPr="00127ECF" w14:paraId="2E9781BB" w14:textId="77777777" w:rsidTr="00EC0C46">
              <w:trPr>
                <w:trHeight w:val="418"/>
              </w:trPr>
              <w:tc>
                <w:tcPr>
                  <w:tcW w:w="4326" w:type="dxa"/>
                  <w:tcMar>
                    <w:top w:w="60" w:type="dxa"/>
                    <w:left w:w="60" w:type="dxa"/>
                    <w:bottom w:w="60" w:type="dxa"/>
                    <w:right w:w="60" w:type="dxa"/>
                  </w:tcMar>
                </w:tcPr>
                <w:p w14:paraId="1D0FEBB0"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8đ.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Hộ</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chiếu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cấp</w:t>
                  </w:r>
                  <w:proofErr w:type="spellEnd"/>
                </w:p>
                <w:p w14:paraId="06D182E7"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Nơi </w:t>
                  </w:r>
                  <w:proofErr w:type="spellStart"/>
                  <w:r w:rsidRPr="00127ECF">
                    <w:rPr>
                      <w:rFonts w:ascii="Times New Roman" w:eastAsia="Times New Roman" w:hAnsi="Times New Roman" w:cs="Times New Roman"/>
                      <w:color w:val="000000"/>
                      <w:sz w:val="28"/>
                      <w:szCs w:val="28"/>
                    </w:rPr>
                    <w:t>cấp</w:t>
                  </w:r>
                  <w:proofErr w:type="spellEnd"/>
                </w:p>
              </w:tc>
            </w:tr>
            <w:tr w:rsidR="00DF21F4" w:rsidRPr="00127ECF" w14:paraId="349A3448" w14:textId="77777777" w:rsidTr="00EC0C46">
              <w:trPr>
                <w:trHeight w:val="486"/>
              </w:trPr>
              <w:tc>
                <w:tcPr>
                  <w:tcW w:w="4326" w:type="dxa"/>
                  <w:tcMar>
                    <w:top w:w="60" w:type="dxa"/>
                    <w:left w:w="60" w:type="dxa"/>
                    <w:bottom w:w="60" w:type="dxa"/>
                    <w:right w:w="60" w:type="dxa"/>
                  </w:tcMar>
                </w:tcPr>
                <w:p w14:paraId="0558A40D"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8e.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thông </w:t>
                  </w:r>
                  <w:proofErr w:type="spellStart"/>
                  <w:r w:rsidRPr="00127ECF">
                    <w:rPr>
                      <w:rFonts w:ascii="Times New Roman" w:eastAsia="Times New Roman" w:hAnsi="Times New Roman" w:cs="Times New Roman"/>
                      <w:color w:val="000000"/>
                      <w:sz w:val="28"/>
                      <w:szCs w:val="28"/>
                    </w:rPr>
                    <w: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đối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với</w:t>
                  </w:r>
                  <w:proofErr w:type="spellEnd"/>
                  <w:r w:rsidRPr="00127ECF">
                    <w:rPr>
                      <w:rFonts w:ascii="Times New Roman" w:eastAsia="Times New Roman" w:hAnsi="Times New Roman" w:cs="Times New Roman"/>
                      <w:color w:val="000000"/>
                      <w:sz w:val="28"/>
                      <w:szCs w:val="28"/>
                    </w:rPr>
                    <w:t xml:space="preserve"> thương nhân </w:t>
                  </w:r>
                  <w:proofErr w:type="spellStart"/>
                  <w:r w:rsidRPr="00127ECF">
                    <w:rPr>
                      <w:rFonts w:ascii="Times New Roman" w:eastAsia="Times New Roman" w:hAnsi="Times New Roman" w:cs="Times New Roman"/>
                      <w:color w:val="000000"/>
                      <w:sz w:val="28"/>
                      <w:szCs w:val="28"/>
                    </w:rPr>
                    <w:t>nước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ngoài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cấp</w:t>
                  </w:r>
                  <w:proofErr w:type="spellEnd"/>
                  <w:r w:rsidRPr="00127ECF">
                    <w:rPr>
                      <w:rFonts w:ascii="Times New Roman" w:eastAsia="Times New Roman" w:hAnsi="Times New Roman" w:cs="Times New Roman"/>
                      <w:color w:val="000000"/>
                      <w:sz w:val="28"/>
                      <w:szCs w:val="28"/>
                    </w:rPr>
                    <w:t xml:space="preserve"> Nơi </w:t>
                  </w:r>
                  <w:proofErr w:type="spellStart"/>
                  <w:r w:rsidRPr="00127ECF">
                    <w:rPr>
                      <w:rFonts w:ascii="Times New Roman" w:eastAsia="Times New Roman" w:hAnsi="Times New Roman" w:cs="Times New Roman"/>
                      <w:color w:val="000000"/>
                      <w:sz w:val="28"/>
                      <w:szCs w:val="28"/>
                    </w:rPr>
                    <w:t>cấp</w:t>
                  </w:r>
                  <w:proofErr w:type="spellEnd"/>
                </w:p>
              </w:tc>
            </w:tr>
            <w:tr w:rsidR="00DF21F4" w:rsidRPr="00127ECF" w14:paraId="32247694" w14:textId="77777777" w:rsidTr="00EC0C46">
              <w:trPr>
                <w:trHeight w:val="486"/>
              </w:trPr>
              <w:tc>
                <w:tcPr>
                  <w:tcW w:w="4326" w:type="dxa"/>
                  <w:tcMar>
                    <w:top w:w="60" w:type="dxa"/>
                    <w:left w:w="60" w:type="dxa"/>
                    <w:bottom w:w="60" w:type="dxa"/>
                    <w:right w:w="60" w:type="dxa"/>
                  </w:tcMar>
                </w:tcPr>
                <w:p w14:paraId="1AD4726B"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 xml:space="preserve">8g.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CMND biên </w:t>
                  </w:r>
                  <w:proofErr w:type="spellStart"/>
                  <w:r w:rsidRPr="00127ECF">
                    <w:rPr>
                      <w:rFonts w:ascii="Times New Roman" w:eastAsia="Times New Roman" w:hAnsi="Times New Roman" w:cs="Times New Roman"/>
                      <w:color w:val="000000"/>
                      <w:sz w:val="28"/>
                      <w:szCs w:val="28"/>
                    </w:rPr>
                    <w:t>giới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đối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với</w:t>
                  </w:r>
                  <w:proofErr w:type="spellEnd"/>
                  <w:r w:rsidRPr="00127ECF">
                    <w:rPr>
                      <w:rFonts w:ascii="Times New Roman" w:eastAsia="Times New Roman" w:hAnsi="Times New Roman" w:cs="Times New Roman"/>
                      <w:color w:val="000000"/>
                      <w:sz w:val="28"/>
                      <w:szCs w:val="28"/>
                    </w:rPr>
                    <w:t xml:space="preserve"> thương nhân </w:t>
                  </w:r>
                  <w:proofErr w:type="spellStart"/>
                  <w:r w:rsidRPr="00127ECF">
                    <w:rPr>
                      <w:rFonts w:ascii="Times New Roman" w:eastAsia="Times New Roman" w:hAnsi="Times New Roman" w:cs="Times New Roman"/>
                      <w:color w:val="000000"/>
                      <w:sz w:val="28"/>
                      <w:szCs w:val="28"/>
                    </w:rPr>
                    <w:t>nước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ngoài</w:t>
                  </w:r>
                  <w:proofErr w:type="spellEnd"/>
                  <w:r w:rsidRPr="00127ECF">
                    <w:rPr>
                      <w:rFonts w:ascii="Times New Roman" w:eastAsia="Times New Roman" w:hAnsi="Times New Roman" w:cs="Times New Roman"/>
                      <w:color w:val="000000"/>
                      <w:sz w:val="28"/>
                      <w:szCs w:val="28"/>
                    </w:rPr>
                    <w:t xml:space="preserve">    </w:t>
                  </w:r>
                </w:p>
                <w:p w14:paraId="6336388D" w14:textId="77777777" w:rsidR="00DF21F4" w:rsidRPr="00127ECF" w:rsidRDefault="009E7086" w:rsidP="00127ECF">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cấp</w:t>
                  </w:r>
                  <w:proofErr w:type="spellEnd"/>
                  <w:r w:rsidRPr="00127ECF">
                    <w:rPr>
                      <w:rFonts w:ascii="Times New Roman" w:eastAsia="Times New Roman" w:hAnsi="Times New Roman" w:cs="Times New Roman"/>
                      <w:color w:val="000000"/>
                      <w:sz w:val="28"/>
                      <w:szCs w:val="28"/>
                    </w:rPr>
                    <w:t xml:space="preserve">                 Nơi </w:t>
                  </w:r>
                  <w:proofErr w:type="spellStart"/>
                  <w:r w:rsidRPr="00127ECF">
                    <w:rPr>
                      <w:rFonts w:ascii="Times New Roman" w:eastAsia="Times New Roman" w:hAnsi="Times New Roman" w:cs="Times New Roman"/>
                      <w:color w:val="000000"/>
                      <w:sz w:val="28"/>
                      <w:szCs w:val="28"/>
                    </w:rPr>
                    <w:t>cấp</w:t>
                  </w:r>
                  <w:proofErr w:type="spellEnd"/>
                </w:p>
              </w:tc>
            </w:tr>
            <w:tr w:rsidR="00DF21F4" w:rsidRPr="00127ECF" w14:paraId="7CFCA49B" w14:textId="77777777" w:rsidTr="00EC0C46">
              <w:trPr>
                <w:trHeight w:val="617"/>
              </w:trPr>
              <w:tc>
                <w:tcPr>
                  <w:tcW w:w="4326" w:type="dxa"/>
                  <w:tcMar>
                    <w:top w:w="60" w:type="dxa"/>
                    <w:left w:w="60" w:type="dxa"/>
                    <w:bottom w:w="60" w:type="dxa"/>
                    <w:right w:w="60" w:type="dxa"/>
                  </w:tcMar>
                </w:tcPr>
                <w:p w14:paraId="3BE5E12F"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lastRenderedPageBreak/>
                    <w:t xml:space="preserve">8h.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tờ</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chứng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thực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w:t>
                  </w:r>
                  <w:proofErr w:type="spellEnd"/>
                  <w:r w:rsidRPr="00127ECF">
                    <w:rPr>
                      <w:rFonts w:ascii="Times New Roman" w:eastAsia="Times New Roman" w:hAnsi="Times New Roman" w:cs="Times New Roman"/>
                      <w:color w:val="000000"/>
                      <w:sz w:val="28"/>
                      <w:szCs w:val="28"/>
                    </w:rPr>
                    <w:t xml:space="preserve"> nhân </w:t>
                  </w:r>
                  <w:proofErr w:type="spellStart"/>
                  <w:r w:rsidRPr="00127ECF">
                    <w:rPr>
                      <w:rFonts w:ascii="Times New Roman" w:eastAsia="Times New Roman" w:hAnsi="Times New Roman" w:cs="Times New Roman"/>
                      <w:color w:val="000000"/>
                      <w:sz w:val="28"/>
                      <w:szCs w:val="28"/>
                    </w:rPr>
                    <w:t>khác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nếu</w:t>
                  </w:r>
                  <w:proofErr w:type="spellEnd"/>
                  <w:r w:rsidRPr="00127ECF">
                    <w:rPr>
                      <w:rFonts w:ascii="Times New Roman" w:eastAsia="Times New Roman" w:hAnsi="Times New Roman" w:cs="Times New Roman"/>
                      <w:color w:val="000000"/>
                      <w:sz w:val="28"/>
                      <w:szCs w:val="28"/>
                    </w:rPr>
                    <w:t xml:space="preserve"> không </w:t>
                  </w:r>
                  <w:proofErr w:type="spellStart"/>
                  <w:r w:rsidRPr="00127ECF">
                    <w:rPr>
                      <w:rFonts w:ascii="Times New Roman" w:eastAsia="Times New Roman" w:hAnsi="Times New Roman" w:cs="Times New Roman"/>
                      <w:color w:val="000000"/>
                      <w:sz w:val="28"/>
                      <w:szCs w:val="28"/>
                    </w:rPr>
                    <w:t>có</w:t>
                  </w:r>
                  <w:proofErr w:type="spellEnd"/>
                  <w:r w:rsidRPr="00127ECF">
                    <w:rPr>
                      <w:rFonts w:ascii="Times New Roman" w:eastAsia="Times New Roman" w:hAnsi="Times New Roman" w:cs="Times New Roman"/>
                      <w:color w:val="000000"/>
                      <w:sz w:val="28"/>
                      <w:szCs w:val="28"/>
                    </w:rPr>
                    <w:t xml:space="preserve"> CMND):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Giấy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tờ</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cấp</w:t>
                  </w:r>
                  <w:proofErr w:type="spellEnd"/>
                  <w:r w:rsidRPr="00127ECF">
                    <w:rPr>
                      <w:rFonts w:ascii="Times New Roman" w:eastAsia="Times New Roman" w:hAnsi="Times New Roman" w:cs="Times New Roman"/>
                      <w:color w:val="000000"/>
                      <w:sz w:val="28"/>
                      <w:szCs w:val="28"/>
                    </w:rPr>
                    <w:t xml:space="preserve">     Nơi </w:t>
                  </w:r>
                  <w:proofErr w:type="spellStart"/>
                  <w:r w:rsidRPr="00127ECF">
                    <w:rPr>
                      <w:rFonts w:ascii="Times New Roman" w:eastAsia="Times New Roman" w:hAnsi="Times New Roman" w:cs="Times New Roman"/>
                      <w:color w:val="000000"/>
                      <w:sz w:val="28"/>
                      <w:szCs w:val="28"/>
                    </w:rPr>
                    <w:t>cấp</w:t>
                  </w:r>
                  <w:proofErr w:type="spellEnd"/>
                </w:p>
              </w:tc>
            </w:tr>
          </w:tbl>
          <w:p w14:paraId="0343DB07" w14:textId="77777777" w:rsidR="00DF21F4" w:rsidRPr="00127ECF" w:rsidRDefault="00DF21F4" w:rsidP="00127ECF">
            <w:pPr>
              <w:spacing w:line="360" w:lineRule="auto"/>
              <w:rPr>
                <w:rFonts w:ascii="Times New Roman" w:eastAsia="Times New Roman" w:hAnsi="Times New Roman" w:cs="Times New Roman"/>
                <w:sz w:val="28"/>
                <w:szCs w:val="28"/>
              </w:rPr>
            </w:pPr>
          </w:p>
        </w:tc>
      </w:tr>
    </w:tbl>
    <w:p w14:paraId="083A3C38" w14:textId="77777777" w:rsidR="00DF21F4" w:rsidRPr="00127ECF" w:rsidRDefault="00DF21F4" w:rsidP="00127ECF">
      <w:pPr>
        <w:spacing w:after="0" w:line="360" w:lineRule="auto"/>
        <w:rPr>
          <w:rFonts w:ascii="Times New Roman" w:eastAsia="Times New Roman" w:hAnsi="Times New Roman" w:cs="Times New Roman"/>
          <w:sz w:val="28"/>
          <w:szCs w:val="28"/>
        </w:rPr>
      </w:pPr>
    </w:p>
    <w:tbl>
      <w:tblPr>
        <w:tblStyle w:val="afffffffffff2"/>
        <w:tblW w:w="9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7331"/>
      </w:tblGrid>
      <w:tr w:rsidR="00DF21F4" w:rsidRPr="00127ECF" w14:paraId="499E33F9" w14:textId="77777777" w:rsidTr="00EC0C46">
        <w:trPr>
          <w:trHeight w:val="543"/>
        </w:trPr>
        <w:tc>
          <w:tcPr>
            <w:tcW w:w="9122" w:type="dxa"/>
            <w:gridSpan w:val="2"/>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3D24D8CE"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12. </w:t>
            </w:r>
            <w:proofErr w:type="spellStart"/>
            <w:r w:rsidRPr="00127ECF">
              <w:rPr>
                <w:rFonts w:ascii="Times New Roman" w:eastAsia="Times New Roman" w:hAnsi="Times New Roman" w:cs="Times New Roman"/>
                <w:color w:val="000000"/>
                <w:sz w:val="28"/>
                <w:szCs w:val="28"/>
              </w:rPr>
              <w:t>Tình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trạng</w:t>
            </w:r>
            <w:proofErr w:type="spellEnd"/>
            <w:r w:rsidRPr="00127ECF">
              <w:rPr>
                <w:rFonts w:ascii="Times New Roman" w:eastAsia="Times New Roman" w:hAnsi="Times New Roman" w:cs="Times New Roman"/>
                <w:color w:val="000000"/>
                <w:sz w:val="28"/>
                <w:szCs w:val="28"/>
              </w:rPr>
              <w:t xml:space="preserve"> đăng </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thuế</w:t>
            </w:r>
            <w:proofErr w:type="spellEnd"/>
          </w:p>
        </w:tc>
      </w:tr>
      <w:tr w:rsidR="00DF21F4" w:rsidRPr="00127ECF" w14:paraId="28001FE7" w14:textId="77777777" w:rsidTr="00EC0C46">
        <w:trPr>
          <w:trHeight w:val="837"/>
        </w:trPr>
        <w:tc>
          <w:tcPr>
            <w:tcW w:w="179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3CA8D4"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Cấp</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mới</w:t>
            </w:r>
            <w:proofErr w:type="spellEnd"/>
          </w:p>
        </w:tc>
        <w:tc>
          <w:tcPr>
            <w:tcW w:w="733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25B0E6"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Tái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hoạt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động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địa</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điểm</w:t>
            </w:r>
            <w:proofErr w:type="spellEnd"/>
            <w:r w:rsidRPr="00127ECF">
              <w:rPr>
                <w:rFonts w:ascii="Times New Roman" w:eastAsia="Times New Roman" w:hAnsi="Times New Roman" w:cs="Times New Roman"/>
                <w:color w:val="000000"/>
                <w:sz w:val="28"/>
                <w:szCs w:val="28"/>
              </w:rPr>
              <w:t xml:space="preserve"> kinh doanh </w:t>
            </w:r>
            <w:proofErr w:type="spellStart"/>
            <w:r w:rsidRPr="00127ECF">
              <w:rPr>
                <w:rFonts w:ascii="Times New Roman" w:eastAsia="Times New Roman" w:hAnsi="Times New Roman" w:cs="Times New Roman"/>
                <w:color w:val="000000"/>
                <w:sz w:val="28"/>
                <w:szCs w:val="28"/>
              </w:rPr>
              <w:t>đã</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chấm</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dứt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hoạt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động</w:t>
            </w:r>
            <w:proofErr w:type="spellEnd"/>
          </w:p>
        </w:tc>
      </w:tr>
      <w:tr w:rsidR="00DF21F4" w:rsidRPr="00127ECF" w14:paraId="31445FF0" w14:textId="77777777" w:rsidTr="00EC0C46">
        <w:trPr>
          <w:trHeight w:val="837"/>
        </w:trPr>
        <w:tc>
          <w:tcPr>
            <w:tcW w:w="9122"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D4AB2C" w14:textId="77777777" w:rsidR="00DF21F4" w:rsidRPr="00127ECF" w:rsidRDefault="009E7086" w:rsidP="00127ECF">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13. Thông tin </w:t>
            </w:r>
            <w:proofErr w:type="spellStart"/>
            <w:r w:rsidRPr="00127ECF">
              <w:rPr>
                <w:rFonts w:ascii="Times New Roman" w:eastAsia="Times New Roman" w:hAnsi="Times New Roman" w:cs="Times New Roman"/>
                <w:color w:val="000000"/>
                <w:sz w:val="28"/>
                <w:szCs w:val="28"/>
              </w:rPr>
              <w:t>về</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các</w:t>
            </w:r>
            <w:proofErr w:type="spellEnd"/>
            <w:r w:rsidRPr="00127ECF">
              <w:rPr>
                <w:rFonts w:ascii="Times New Roman" w:eastAsia="Times New Roman" w:hAnsi="Times New Roman" w:cs="Times New Roman"/>
                <w:color w:val="000000"/>
                <w:sz w:val="28"/>
                <w:szCs w:val="28"/>
              </w:rPr>
              <w:t xml:space="preserve"> đơn </w:t>
            </w:r>
            <w:proofErr w:type="spellStart"/>
            <w:r w:rsidRPr="00127ECF">
              <w:rPr>
                <w:rFonts w:ascii="Times New Roman" w:eastAsia="Times New Roman" w:hAnsi="Times New Roman" w:cs="Times New Roman"/>
                <w:color w:val="000000"/>
                <w:sz w:val="28"/>
                <w:szCs w:val="28"/>
              </w:rPr>
              <w:t>vị</w:t>
            </w:r>
            <w:proofErr w:type="spellEnd"/>
            <w:r w:rsidRPr="00127ECF">
              <w:rPr>
                <w:rFonts w:ascii="Times New Roman" w:eastAsia="Times New Roman" w:hAnsi="Times New Roman" w:cs="Times New Roman"/>
                <w:color w:val="000000"/>
                <w:sz w:val="28"/>
                <w:szCs w:val="28"/>
              </w:rPr>
              <w:t xml:space="preserve"> liên quan</w:t>
            </w:r>
          </w:p>
          <w:p w14:paraId="24B7910D" w14:textId="77777777" w:rsidR="00DF21F4" w:rsidRPr="00127ECF" w:rsidRDefault="009E7086" w:rsidP="00127ECF">
            <w:pP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Có</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cửa</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hàng</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cửa</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hiệu</w:t>
            </w:r>
            <w:proofErr w:type="spellEnd"/>
            <w:r w:rsidRPr="00127ECF">
              <w:rPr>
                <w:rFonts w:ascii="Times New Roman" w:eastAsia="Times New Roman" w:hAnsi="Times New Roman" w:cs="Times New Roman"/>
                <w:b/>
                <w:color w:val="000000"/>
                <w:sz w:val="28"/>
                <w:szCs w:val="28"/>
              </w:rPr>
              <w:t xml:space="preserve">, kho </w:t>
            </w:r>
            <w:proofErr w:type="spellStart"/>
            <w:r w:rsidRPr="00127ECF">
              <w:rPr>
                <w:rFonts w:ascii="Times New Roman" w:eastAsia="Times New Roman" w:hAnsi="Times New Roman" w:cs="Times New Roman"/>
                <w:b/>
                <w:color w:val="000000"/>
                <w:sz w:val="28"/>
                <w:szCs w:val="28"/>
              </w:rPr>
              <w:t>hàng</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phụ</w:t>
            </w:r>
            <w:proofErr w:type="spellEnd"/>
            <w:r w:rsidRPr="00127ECF">
              <w:rPr>
                <w:rFonts w:ascii="Times New Roman" w:eastAsia="Times New Roman" w:hAnsi="Times New Roman" w:cs="Times New Roman"/>
                <w:b/>
                <w:color w:val="000000"/>
                <w:sz w:val="28"/>
                <w:szCs w:val="28"/>
              </w:rPr>
              <w:t xml:space="preserve"> </w:t>
            </w:r>
            <w:proofErr w:type="spellStart"/>
            <w:r w:rsidRPr="00127ECF">
              <w:rPr>
                <w:rFonts w:ascii="Times New Roman" w:eastAsia="Times New Roman" w:hAnsi="Times New Roman" w:cs="Times New Roman"/>
                <w:b/>
                <w:color w:val="000000"/>
                <w:sz w:val="28"/>
                <w:szCs w:val="28"/>
              </w:rPr>
              <w:t>thuộc</w:t>
            </w:r>
            <w:proofErr w:type="spellEnd"/>
          </w:p>
        </w:tc>
      </w:tr>
    </w:tbl>
    <w:p w14:paraId="27214737"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42B5D854" w14:textId="77777777" w:rsidR="00DF21F4" w:rsidRPr="00127ECF" w:rsidRDefault="009E7086" w:rsidP="00127ECF">
      <w:pPr>
        <w:shd w:val="clear" w:color="auto" w:fill="FFFFFF"/>
        <w:spacing w:after="0" w:line="360" w:lineRule="auto"/>
        <w:jc w:val="both"/>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Tôi xin cam đoan </w:t>
      </w:r>
      <w:proofErr w:type="spellStart"/>
      <w:r w:rsidRPr="00127ECF">
        <w:rPr>
          <w:rFonts w:ascii="Times New Roman" w:eastAsia="Times New Roman" w:hAnsi="Times New Roman" w:cs="Times New Roman"/>
          <w:color w:val="000000"/>
          <w:sz w:val="28"/>
          <w:szCs w:val="28"/>
        </w:rPr>
        <w:t>những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nội</w:t>
      </w:r>
      <w:proofErr w:type="spellEnd"/>
      <w:r w:rsidRPr="00127ECF">
        <w:rPr>
          <w:rFonts w:ascii="Times New Roman" w:eastAsia="Times New Roman" w:hAnsi="Times New Roman" w:cs="Times New Roman"/>
          <w:color w:val="000000"/>
          <w:sz w:val="28"/>
          <w:szCs w:val="28"/>
        </w:rPr>
        <w:t xml:space="preserve"> dung trong </w:t>
      </w:r>
      <w:proofErr w:type="spellStart"/>
      <w:r w:rsidRPr="00127ECF">
        <w:rPr>
          <w:rFonts w:ascii="Times New Roman" w:eastAsia="Times New Roman" w:hAnsi="Times New Roman" w:cs="Times New Roman"/>
          <w:color w:val="000000"/>
          <w:sz w:val="28"/>
          <w:szCs w:val="28"/>
        </w:rPr>
        <w:t>bản</w:t>
      </w:r>
      <w:proofErr w:type="spellEnd"/>
      <w:r w:rsidRPr="00127ECF">
        <w:rPr>
          <w:rFonts w:ascii="Times New Roman" w:eastAsia="Times New Roman" w:hAnsi="Times New Roman" w:cs="Times New Roman"/>
          <w:color w:val="000000"/>
          <w:sz w:val="28"/>
          <w:szCs w:val="28"/>
        </w:rPr>
        <w:t xml:space="preserve"> kê khai </w:t>
      </w:r>
      <w:proofErr w:type="spellStart"/>
      <w:r w:rsidRPr="00127ECF">
        <w:rPr>
          <w:rFonts w:ascii="Times New Roman" w:eastAsia="Times New Roman" w:hAnsi="Times New Roman" w:cs="Times New Roman"/>
          <w:color w:val="000000"/>
          <w:sz w:val="28"/>
          <w:szCs w:val="28"/>
        </w:rPr>
        <w:t>này</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đúng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và</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chịu</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trách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nhiệm</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trước</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pháp</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luật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về</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những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nội</w:t>
      </w:r>
      <w:proofErr w:type="spellEnd"/>
      <w:r w:rsidRPr="00127ECF">
        <w:rPr>
          <w:rFonts w:ascii="Times New Roman" w:eastAsia="Times New Roman" w:hAnsi="Times New Roman" w:cs="Times New Roman"/>
          <w:color w:val="000000"/>
          <w:sz w:val="28"/>
          <w:szCs w:val="28"/>
        </w:rPr>
        <w:t xml:space="preserve"> dung </w:t>
      </w:r>
      <w:proofErr w:type="spellStart"/>
      <w:r w:rsidRPr="00127ECF">
        <w:rPr>
          <w:rFonts w:ascii="Times New Roman" w:eastAsia="Times New Roman" w:hAnsi="Times New Roman" w:cs="Times New Roman"/>
          <w:color w:val="000000"/>
          <w:sz w:val="28"/>
          <w:szCs w:val="28"/>
        </w:rPr>
        <w:t>đã</w:t>
      </w:r>
      <w:proofErr w:type="spellEnd"/>
      <w:r w:rsidRPr="00127ECF">
        <w:rPr>
          <w:rFonts w:ascii="Times New Roman" w:eastAsia="Times New Roman" w:hAnsi="Times New Roman" w:cs="Times New Roman"/>
          <w:color w:val="000000"/>
          <w:sz w:val="28"/>
          <w:szCs w:val="28"/>
        </w:rPr>
        <w:t xml:space="preserve"> kê khai.</w:t>
      </w:r>
    </w:p>
    <w:tbl>
      <w:tblPr>
        <w:tblStyle w:val="afffffffffff3"/>
        <w:tblW w:w="9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41"/>
        <w:gridCol w:w="5680"/>
      </w:tblGrid>
      <w:tr w:rsidR="00DF21F4" w:rsidRPr="00127ECF" w14:paraId="4C8C032D" w14:textId="77777777">
        <w:trPr>
          <w:trHeight w:val="1590"/>
        </w:trPr>
        <w:tc>
          <w:tcPr>
            <w:tcW w:w="3441" w:type="dxa"/>
            <w:tcMar>
              <w:top w:w="60" w:type="dxa"/>
              <w:left w:w="60" w:type="dxa"/>
              <w:bottom w:w="60" w:type="dxa"/>
              <w:right w:w="60" w:type="dxa"/>
            </w:tcMar>
          </w:tcPr>
          <w:p w14:paraId="5538F611"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NHÂN VIÊN ĐẠI LÝ THUẾ</w:t>
            </w:r>
          </w:p>
          <w:p w14:paraId="0544C511"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Họ</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và</w:t>
            </w:r>
            <w:proofErr w:type="spellEnd"/>
            <w:r w:rsidRPr="00127ECF">
              <w:rPr>
                <w:rFonts w:ascii="Times New Roman" w:eastAsia="Times New Roman" w:hAnsi="Times New Roman" w:cs="Times New Roman"/>
                <w:color w:val="000000"/>
                <w:sz w:val="28"/>
                <w:szCs w:val="28"/>
              </w:rPr>
              <w:t xml:space="preserve"> tên:</w:t>
            </w:r>
          </w:p>
          <w:p w14:paraId="3A48DD51" w14:textId="77777777" w:rsidR="00DF21F4" w:rsidRPr="00127ECF" w:rsidRDefault="009E7086" w:rsidP="00127ECF">
            <w:pPr>
              <w:spacing w:line="360" w:lineRule="auto"/>
              <w:jc w:val="center"/>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color w:val="000000"/>
                <w:sz w:val="28"/>
                <w:szCs w:val="28"/>
              </w:rPr>
              <w:t>Chứng</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chỉ</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hành</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nghề</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số</w:t>
            </w:r>
            <w:proofErr w:type="spellEnd"/>
            <w:r w:rsidRPr="00127ECF">
              <w:rPr>
                <w:rFonts w:ascii="Times New Roman" w:eastAsia="Times New Roman" w:hAnsi="Times New Roman" w:cs="Times New Roman"/>
                <w:color w:val="000000"/>
                <w:sz w:val="28"/>
                <w:szCs w:val="28"/>
              </w:rPr>
              <w:t>:</w:t>
            </w:r>
          </w:p>
        </w:tc>
        <w:tc>
          <w:tcPr>
            <w:tcW w:w="5680" w:type="dxa"/>
            <w:tcMar>
              <w:top w:w="60" w:type="dxa"/>
              <w:left w:w="60" w:type="dxa"/>
              <w:bottom w:w="60" w:type="dxa"/>
              <w:right w:w="60" w:type="dxa"/>
            </w:tcMar>
          </w:tcPr>
          <w:p w14:paraId="185F327D"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sz w:val="28"/>
                <w:szCs w:val="28"/>
              </w:rPr>
              <w:t>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ngày</w:t>
            </w:r>
            <w:proofErr w:type="spellEnd"/>
            <w:r w:rsidRPr="00127ECF">
              <w:rPr>
                <w:rFonts w:ascii="Times New Roman" w:eastAsia="Times New Roman" w:hAnsi="Times New Roman" w:cs="Times New Roman"/>
                <w:color w:val="000000"/>
                <w:sz w:val="28"/>
                <w:szCs w:val="28"/>
              </w:rPr>
              <w:t xml:space="preserve"> </w:t>
            </w:r>
            <w:r w:rsidRPr="00127ECF">
              <w:rPr>
                <w:rFonts w:ascii="Times New Roman" w:eastAsia="Times New Roman" w:hAnsi="Times New Roman" w:cs="Times New Roman"/>
                <w:sz w:val="28"/>
                <w:szCs w:val="28"/>
              </w:rPr>
              <w:t>28</w:t>
            </w:r>
            <w:r w:rsidRPr="00127ECF">
              <w:rPr>
                <w:rFonts w:ascii="Times New Roman" w:eastAsia="Times New Roman" w:hAnsi="Times New Roman" w:cs="Times New Roman"/>
                <w:color w:val="000000"/>
                <w:sz w:val="28"/>
                <w:szCs w:val="28"/>
              </w:rPr>
              <w:t>/0</w:t>
            </w:r>
            <w:r w:rsidRPr="00127ECF">
              <w:rPr>
                <w:rFonts w:ascii="Times New Roman" w:eastAsia="Times New Roman" w:hAnsi="Times New Roman" w:cs="Times New Roman"/>
                <w:sz w:val="28"/>
                <w:szCs w:val="28"/>
              </w:rPr>
              <w:t>9</w:t>
            </w:r>
            <w:r w:rsidRPr="00127ECF">
              <w:rPr>
                <w:rFonts w:ascii="Times New Roman" w:eastAsia="Times New Roman" w:hAnsi="Times New Roman" w:cs="Times New Roman"/>
                <w:color w:val="000000"/>
                <w:sz w:val="28"/>
                <w:szCs w:val="28"/>
              </w:rPr>
              <w:t>/2022</w:t>
            </w:r>
          </w:p>
          <w:p w14:paraId="17209285" w14:textId="77777777" w:rsidR="00DF21F4" w:rsidRPr="00127ECF" w:rsidRDefault="009E7086" w:rsidP="00127ECF">
            <w:pPr>
              <w:spacing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color w:val="000000"/>
                <w:sz w:val="28"/>
                <w:szCs w:val="28"/>
              </w:rPr>
              <w:t>ĐẠI DIỆN HỘ KINH DOANH, CÁ NHÂN KINH DOANH</w:t>
            </w:r>
          </w:p>
          <w:p w14:paraId="57A1B921" w14:textId="77777777" w:rsidR="00DF21F4" w:rsidRPr="00127ECF" w:rsidRDefault="009E7086" w:rsidP="00127ECF">
            <w:pP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Ký</w:t>
            </w:r>
            <w:proofErr w:type="spellEnd"/>
            <w:r w:rsidRPr="00127ECF">
              <w:rPr>
                <w:rFonts w:ascii="Times New Roman" w:eastAsia="Times New Roman" w:hAnsi="Times New Roman" w:cs="Times New Roman"/>
                <w:color w:val="000000"/>
                <w:sz w:val="28"/>
                <w:szCs w:val="28"/>
              </w:rPr>
              <w:t xml:space="preserve">, ghi </w:t>
            </w:r>
            <w:proofErr w:type="spellStart"/>
            <w:r w:rsidRPr="00127ECF">
              <w:rPr>
                <w:rFonts w:ascii="Times New Roman" w:eastAsia="Times New Roman" w:hAnsi="Times New Roman" w:cs="Times New Roman"/>
                <w:color w:val="000000"/>
                <w:sz w:val="28"/>
                <w:szCs w:val="28"/>
              </w:rPr>
              <w:t>rõ</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họ</w:t>
            </w:r>
            <w:proofErr w:type="spellEnd"/>
            <w:r w:rsidRPr="00127ECF">
              <w:rPr>
                <w:rFonts w:ascii="Times New Roman" w:eastAsia="Times New Roman" w:hAnsi="Times New Roman" w:cs="Times New Roman"/>
                <w:color w:val="000000"/>
                <w:sz w:val="28"/>
                <w:szCs w:val="28"/>
              </w:rPr>
              <w:t xml:space="preserve"> tên)</w:t>
            </w:r>
          </w:p>
          <w:p w14:paraId="72480565" w14:textId="77777777" w:rsidR="00DF21F4" w:rsidRPr="00127ECF" w:rsidRDefault="00DF21F4" w:rsidP="00127ECF">
            <w:pPr>
              <w:spacing w:line="360" w:lineRule="auto"/>
              <w:jc w:val="center"/>
              <w:rPr>
                <w:rFonts w:ascii="Times New Roman" w:eastAsia="Times New Roman" w:hAnsi="Times New Roman" w:cs="Times New Roman"/>
                <w:color w:val="000000"/>
                <w:sz w:val="28"/>
                <w:szCs w:val="28"/>
              </w:rPr>
            </w:pPr>
          </w:p>
          <w:p w14:paraId="5003EECC" w14:textId="77777777" w:rsidR="00DF21F4" w:rsidRPr="00127ECF" w:rsidRDefault="009E7086" w:rsidP="00127ECF">
            <w:pPr>
              <w:spacing w:line="360" w:lineRule="auto"/>
              <w:jc w:val="center"/>
              <w:rPr>
                <w:rFonts w:ascii="Times New Roman" w:eastAsia="Times New Roman" w:hAnsi="Times New Roman" w:cs="Times New Roman"/>
                <w:i/>
                <w:color w:val="000000"/>
                <w:sz w:val="28"/>
                <w:szCs w:val="28"/>
              </w:rPr>
            </w:pPr>
            <w:r w:rsidRPr="00127ECF">
              <w:rPr>
                <w:rFonts w:ascii="Times New Roman" w:eastAsia="Times New Roman" w:hAnsi="Times New Roman" w:cs="Times New Roman"/>
                <w:i/>
                <w:sz w:val="28"/>
                <w:szCs w:val="28"/>
              </w:rPr>
              <w:t>Quân</w:t>
            </w:r>
          </w:p>
          <w:p w14:paraId="41ECF2BC" w14:textId="77777777" w:rsidR="00DF21F4" w:rsidRPr="00127ECF" w:rsidRDefault="009E7086" w:rsidP="00127ECF">
            <w:pPr>
              <w:spacing w:line="360" w:lineRule="auto"/>
              <w:jc w:val="center"/>
              <w:rPr>
                <w:rFonts w:ascii="Times New Roman" w:eastAsia="Times New Roman" w:hAnsi="Times New Roman" w:cs="Times New Roman"/>
                <w:i/>
                <w:color w:val="000000"/>
                <w:sz w:val="28"/>
                <w:szCs w:val="28"/>
              </w:rPr>
            </w:pPr>
            <w:proofErr w:type="spellStart"/>
            <w:r w:rsidRPr="00127ECF">
              <w:rPr>
                <w:rFonts w:ascii="Times New Roman" w:eastAsia="Times New Roman" w:hAnsi="Times New Roman" w:cs="Times New Roman"/>
                <w:i/>
                <w:sz w:val="28"/>
                <w:szCs w:val="28"/>
              </w:rPr>
              <w:t>Trần</w:t>
            </w:r>
            <w:proofErr w:type="spellEnd"/>
            <w:r w:rsidRPr="00127ECF">
              <w:rPr>
                <w:rFonts w:ascii="Times New Roman" w:eastAsia="Times New Roman" w:hAnsi="Times New Roman" w:cs="Times New Roman"/>
                <w:i/>
                <w:sz w:val="28"/>
                <w:szCs w:val="28"/>
              </w:rPr>
              <w:t xml:space="preserve"> Minh Quân</w:t>
            </w:r>
          </w:p>
          <w:p w14:paraId="3A28DBFB" w14:textId="77777777" w:rsidR="00DF21F4" w:rsidRPr="00127ECF" w:rsidRDefault="00DF21F4" w:rsidP="00127ECF">
            <w:pPr>
              <w:spacing w:line="360" w:lineRule="auto"/>
              <w:jc w:val="center"/>
              <w:rPr>
                <w:rFonts w:ascii="Times New Roman" w:eastAsia="Times New Roman" w:hAnsi="Times New Roman" w:cs="Times New Roman"/>
                <w:sz w:val="28"/>
                <w:szCs w:val="28"/>
              </w:rPr>
            </w:pPr>
          </w:p>
        </w:tc>
      </w:tr>
    </w:tbl>
    <w:p w14:paraId="6EC7D215" w14:textId="77777777" w:rsidR="00DF21F4" w:rsidRPr="00127ECF" w:rsidRDefault="00DF21F4" w:rsidP="00127ECF">
      <w:pPr>
        <w:spacing w:after="0" w:line="360" w:lineRule="auto"/>
        <w:rPr>
          <w:rFonts w:ascii="Times New Roman" w:eastAsia="Times New Roman" w:hAnsi="Times New Roman" w:cs="Times New Roman"/>
          <w:b/>
          <w:sz w:val="28"/>
          <w:szCs w:val="28"/>
        </w:rPr>
        <w:sectPr w:rsidR="00DF21F4" w:rsidRPr="00127ECF" w:rsidSect="00EC0C46">
          <w:pgSz w:w="12240" w:h="15840"/>
          <w:pgMar w:top="1985" w:right="1134" w:bottom="1701" w:left="1985" w:header="709" w:footer="709" w:gutter="0"/>
          <w:cols w:space="720"/>
        </w:sectPr>
      </w:pPr>
    </w:p>
    <w:p w14:paraId="02D352EA" w14:textId="77777777" w:rsidR="00DF21F4" w:rsidRPr="00127ECF" w:rsidRDefault="009E7086" w:rsidP="00127ECF">
      <w:pPr>
        <w:pStyle w:val="u1"/>
        <w:spacing w:before="0" w:after="0" w:line="360" w:lineRule="auto"/>
        <w:rPr>
          <w:rFonts w:ascii="Times New Roman" w:eastAsia="Times New Roman" w:hAnsi="Times New Roman" w:cs="Times New Roman"/>
          <w:b/>
          <w:color w:val="FF0000"/>
          <w:sz w:val="28"/>
          <w:szCs w:val="28"/>
        </w:rPr>
      </w:pPr>
      <w:bookmarkStart w:id="166" w:name="_Toc117864804"/>
      <w:proofErr w:type="spellStart"/>
      <w:r w:rsidRPr="00127ECF">
        <w:rPr>
          <w:rFonts w:ascii="Times New Roman" w:eastAsia="Times New Roman" w:hAnsi="Times New Roman" w:cs="Times New Roman"/>
          <w:b/>
          <w:color w:val="FF0000"/>
          <w:sz w:val="28"/>
          <w:szCs w:val="28"/>
        </w:rPr>
        <w:lastRenderedPageBreak/>
        <w:t>Phụ</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lục</w:t>
      </w:r>
      <w:proofErr w:type="spellEnd"/>
      <w:r w:rsidRPr="00127ECF">
        <w:rPr>
          <w:rFonts w:ascii="Times New Roman" w:eastAsia="Times New Roman" w:hAnsi="Times New Roman" w:cs="Times New Roman"/>
          <w:b/>
          <w:color w:val="FF0000"/>
          <w:sz w:val="28"/>
          <w:szCs w:val="28"/>
        </w:rPr>
        <w:t xml:space="preserve"> 3: Chi </w:t>
      </w:r>
      <w:proofErr w:type="spellStart"/>
      <w:r w:rsidRPr="00127ECF">
        <w:rPr>
          <w:rFonts w:ascii="Times New Roman" w:eastAsia="Times New Roman" w:hAnsi="Times New Roman" w:cs="Times New Roman"/>
          <w:b/>
          <w:color w:val="FF0000"/>
          <w:sz w:val="28"/>
          <w:szCs w:val="28"/>
        </w:rPr>
        <w:t>phí</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biến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đổi</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của</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từng</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sản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phẩm</w:t>
      </w:r>
      <w:bookmarkEnd w:id="166"/>
      <w:proofErr w:type="spellEnd"/>
    </w:p>
    <w:p w14:paraId="0020820D"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7A29D230" w14:textId="77777777" w:rsidR="00DF21F4" w:rsidRPr="00127ECF" w:rsidRDefault="00DF21F4" w:rsidP="00127ECF">
      <w:pPr>
        <w:spacing w:after="0" w:line="360" w:lineRule="auto"/>
        <w:jc w:val="center"/>
        <w:rPr>
          <w:rFonts w:ascii="Times New Roman" w:eastAsia="Times New Roman" w:hAnsi="Times New Roman" w:cs="Times New Roman"/>
          <w:sz w:val="28"/>
          <w:szCs w:val="28"/>
        </w:rPr>
      </w:pPr>
    </w:p>
    <w:tbl>
      <w:tblPr>
        <w:tblStyle w:val="afffffffffff4"/>
        <w:tblW w:w="133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6828"/>
      </w:tblGrid>
      <w:tr w:rsidR="00DF21F4" w:rsidRPr="00127ECF" w14:paraId="6BB53942" w14:textId="77777777" w:rsidTr="00750C5A">
        <w:trPr>
          <w:trHeight w:val="775"/>
          <w:jc w:val="center"/>
        </w:trPr>
        <w:tc>
          <w:tcPr>
            <w:tcW w:w="6570" w:type="dxa"/>
            <w:shd w:val="clear" w:color="auto" w:fill="auto"/>
            <w:tcMar>
              <w:top w:w="100" w:type="dxa"/>
              <w:left w:w="100" w:type="dxa"/>
              <w:bottom w:w="100" w:type="dxa"/>
              <w:right w:w="100" w:type="dxa"/>
            </w:tcMar>
          </w:tcPr>
          <w:p w14:paraId="31716562"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49BD2607" wp14:editId="53FBB74B">
                  <wp:extent cx="3996266" cy="3589867"/>
                  <wp:effectExtent l="0" t="0" r="4445" b="0"/>
                  <wp:docPr id="3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4"/>
                          <a:srcRect/>
                          <a:stretch>
                            <a:fillRect/>
                          </a:stretch>
                        </pic:blipFill>
                        <pic:spPr>
                          <a:xfrm>
                            <a:off x="0" y="0"/>
                            <a:ext cx="3996266" cy="3589867"/>
                          </a:xfrm>
                          <a:prstGeom prst="rect">
                            <a:avLst/>
                          </a:prstGeom>
                          <a:ln/>
                        </pic:spPr>
                      </pic:pic>
                    </a:graphicData>
                  </a:graphic>
                </wp:inline>
              </w:drawing>
            </w:r>
          </w:p>
        </w:tc>
        <w:tc>
          <w:tcPr>
            <w:tcW w:w="6828" w:type="dxa"/>
            <w:shd w:val="clear" w:color="auto" w:fill="auto"/>
            <w:tcMar>
              <w:top w:w="100" w:type="dxa"/>
              <w:left w:w="100" w:type="dxa"/>
              <w:bottom w:w="100" w:type="dxa"/>
              <w:right w:w="100" w:type="dxa"/>
            </w:tcMar>
          </w:tcPr>
          <w:p w14:paraId="664B241C"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657512E8" wp14:editId="1CDDCC81">
                  <wp:extent cx="3903134" cy="3632200"/>
                  <wp:effectExtent l="0" t="0" r="2540" b="6350"/>
                  <wp:docPr id="3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5"/>
                          <a:srcRect/>
                          <a:stretch>
                            <a:fillRect/>
                          </a:stretch>
                        </pic:blipFill>
                        <pic:spPr>
                          <a:xfrm>
                            <a:off x="0" y="0"/>
                            <a:ext cx="3903134" cy="3632200"/>
                          </a:xfrm>
                          <a:prstGeom prst="rect">
                            <a:avLst/>
                          </a:prstGeom>
                          <a:ln/>
                        </pic:spPr>
                      </pic:pic>
                    </a:graphicData>
                  </a:graphic>
                </wp:inline>
              </w:drawing>
            </w:r>
          </w:p>
        </w:tc>
      </w:tr>
      <w:tr w:rsidR="00DF21F4" w:rsidRPr="00127ECF" w14:paraId="4FAAA7DC" w14:textId="77777777" w:rsidTr="00750C5A">
        <w:trPr>
          <w:trHeight w:val="3173"/>
          <w:jc w:val="center"/>
        </w:trPr>
        <w:tc>
          <w:tcPr>
            <w:tcW w:w="6570" w:type="dxa"/>
            <w:shd w:val="clear" w:color="auto" w:fill="auto"/>
            <w:tcMar>
              <w:top w:w="100" w:type="dxa"/>
              <w:left w:w="100" w:type="dxa"/>
              <w:bottom w:w="100" w:type="dxa"/>
              <w:right w:w="100" w:type="dxa"/>
            </w:tcMar>
          </w:tcPr>
          <w:p w14:paraId="2262992E"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163FCE4F" wp14:editId="0EDD3B8F">
                  <wp:extent cx="3759200" cy="4080934"/>
                  <wp:effectExtent l="0" t="0" r="0" b="0"/>
                  <wp:docPr id="3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6"/>
                          <a:srcRect/>
                          <a:stretch>
                            <a:fillRect/>
                          </a:stretch>
                        </pic:blipFill>
                        <pic:spPr>
                          <a:xfrm>
                            <a:off x="0" y="0"/>
                            <a:ext cx="3759200" cy="4080934"/>
                          </a:xfrm>
                          <a:prstGeom prst="rect">
                            <a:avLst/>
                          </a:prstGeom>
                          <a:ln/>
                        </pic:spPr>
                      </pic:pic>
                    </a:graphicData>
                  </a:graphic>
                </wp:inline>
              </w:drawing>
            </w:r>
          </w:p>
        </w:tc>
        <w:tc>
          <w:tcPr>
            <w:tcW w:w="6828" w:type="dxa"/>
            <w:shd w:val="clear" w:color="auto" w:fill="auto"/>
            <w:tcMar>
              <w:top w:w="100" w:type="dxa"/>
              <w:left w:w="100" w:type="dxa"/>
              <w:bottom w:w="100" w:type="dxa"/>
              <w:right w:w="100" w:type="dxa"/>
            </w:tcMar>
          </w:tcPr>
          <w:p w14:paraId="3B9B4B75" w14:textId="77777777" w:rsidR="00DF21F4" w:rsidRPr="00127ECF" w:rsidRDefault="009E7086" w:rsidP="00127ECF">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60180872" wp14:editId="291523A7">
                  <wp:extent cx="4224866" cy="4148667"/>
                  <wp:effectExtent l="0" t="0" r="4445" b="4445"/>
                  <wp:docPr id="37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4224866" cy="4148667"/>
                          </a:xfrm>
                          <a:prstGeom prst="rect">
                            <a:avLst/>
                          </a:prstGeom>
                          <a:ln/>
                        </pic:spPr>
                      </pic:pic>
                    </a:graphicData>
                  </a:graphic>
                </wp:inline>
              </w:drawing>
            </w:r>
          </w:p>
        </w:tc>
      </w:tr>
      <w:tr w:rsidR="00DF21F4" w:rsidRPr="00127ECF" w14:paraId="6D0663F5" w14:textId="77777777" w:rsidTr="00750C5A">
        <w:trPr>
          <w:trHeight w:val="814"/>
          <w:jc w:val="center"/>
        </w:trPr>
        <w:tc>
          <w:tcPr>
            <w:tcW w:w="6570" w:type="dxa"/>
            <w:shd w:val="clear" w:color="auto" w:fill="auto"/>
            <w:tcMar>
              <w:top w:w="100" w:type="dxa"/>
              <w:left w:w="100" w:type="dxa"/>
              <w:bottom w:w="100" w:type="dxa"/>
              <w:right w:w="100" w:type="dxa"/>
            </w:tcMar>
          </w:tcPr>
          <w:p w14:paraId="60F69363"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0FE32287" wp14:editId="10D8206E">
                  <wp:extent cx="4064000" cy="4089400"/>
                  <wp:effectExtent l="0" t="0" r="0" b="6350"/>
                  <wp:docPr id="37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8"/>
                          <a:srcRect/>
                          <a:stretch>
                            <a:fillRect/>
                          </a:stretch>
                        </pic:blipFill>
                        <pic:spPr>
                          <a:xfrm>
                            <a:off x="0" y="0"/>
                            <a:ext cx="4081263" cy="4106771"/>
                          </a:xfrm>
                          <a:prstGeom prst="rect">
                            <a:avLst/>
                          </a:prstGeom>
                          <a:ln/>
                        </pic:spPr>
                      </pic:pic>
                    </a:graphicData>
                  </a:graphic>
                </wp:inline>
              </w:drawing>
            </w:r>
          </w:p>
        </w:tc>
        <w:tc>
          <w:tcPr>
            <w:tcW w:w="6828" w:type="dxa"/>
            <w:shd w:val="clear" w:color="auto" w:fill="auto"/>
            <w:tcMar>
              <w:top w:w="100" w:type="dxa"/>
              <w:left w:w="100" w:type="dxa"/>
              <w:bottom w:w="100" w:type="dxa"/>
              <w:right w:w="100" w:type="dxa"/>
            </w:tcMar>
          </w:tcPr>
          <w:p w14:paraId="6E812F74" w14:textId="77777777" w:rsidR="00DF21F4" w:rsidRPr="00127ECF" w:rsidRDefault="009E7086" w:rsidP="00127ECF">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63FA0409" wp14:editId="34D9D76B">
                  <wp:extent cx="4343400" cy="4089400"/>
                  <wp:effectExtent l="0" t="0" r="0" b="6350"/>
                  <wp:docPr id="39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4351535" cy="4097059"/>
                          </a:xfrm>
                          <a:prstGeom prst="rect">
                            <a:avLst/>
                          </a:prstGeom>
                          <a:ln/>
                        </pic:spPr>
                      </pic:pic>
                    </a:graphicData>
                  </a:graphic>
                </wp:inline>
              </w:drawing>
            </w:r>
          </w:p>
        </w:tc>
      </w:tr>
      <w:tr w:rsidR="00DF21F4" w:rsidRPr="00127ECF" w14:paraId="4BA2E10A" w14:textId="77777777" w:rsidTr="00750C5A">
        <w:trPr>
          <w:trHeight w:val="752"/>
          <w:jc w:val="center"/>
        </w:trPr>
        <w:tc>
          <w:tcPr>
            <w:tcW w:w="6570" w:type="dxa"/>
            <w:shd w:val="clear" w:color="auto" w:fill="auto"/>
            <w:tcMar>
              <w:top w:w="100" w:type="dxa"/>
              <w:left w:w="100" w:type="dxa"/>
              <w:bottom w:w="100" w:type="dxa"/>
              <w:right w:w="100" w:type="dxa"/>
            </w:tcMar>
          </w:tcPr>
          <w:p w14:paraId="2935A0B9"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1BC4A692" wp14:editId="5A395ED3">
                  <wp:extent cx="4027715" cy="4506686"/>
                  <wp:effectExtent l="0" t="0" r="0" b="8255"/>
                  <wp:docPr id="39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0"/>
                          <a:srcRect/>
                          <a:stretch>
                            <a:fillRect/>
                          </a:stretch>
                        </pic:blipFill>
                        <pic:spPr>
                          <a:xfrm>
                            <a:off x="0" y="0"/>
                            <a:ext cx="4042819" cy="4523586"/>
                          </a:xfrm>
                          <a:prstGeom prst="rect">
                            <a:avLst/>
                          </a:prstGeom>
                          <a:ln/>
                        </pic:spPr>
                      </pic:pic>
                    </a:graphicData>
                  </a:graphic>
                </wp:inline>
              </w:drawing>
            </w:r>
          </w:p>
        </w:tc>
        <w:tc>
          <w:tcPr>
            <w:tcW w:w="6828" w:type="dxa"/>
            <w:shd w:val="clear" w:color="auto" w:fill="auto"/>
            <w:tcMar>
              <w:top w:w="100" w:type="dxa"/>
              <w:left w:w="100" w:type="dxa"/>
              <w:bottom w:w="100" w:type="dxa"/>
              <w:right w:w="100" w:type="dxa"/>
            </w:tcMar>
          </w:tcPr>
          <w:p w14:paraId="09639048" w14:textId="77777777" w:rsidR="00DF21F4" w:rsidRPr="00127ECF" w:rsidRDefault="009E7086" w:rsidP="00127ECF">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6F436C1F" wp14:editId="2779C422">
                  <wp:extent cx="4284133" cy="4622800"/>
                  <wp:effectExtent l="0" t="0" r="2540" b="6350"/>
                  <wp:docPr id="3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1"/>
                          <a:srcRect/>
                          <a:stretch>
                            <a:fillRect/>
                          </a:stretch>
                        </pic:blipFill>
                        <pic:spPr>
                          <a:xfrm>
                            <a:off x="0" y="0"/>
                            <a:ext cx="4288046" cy="4627023"/>
                          </a:xfrm>
                          <a:prstGeom prst="rect">
                            <a:avLst/>
                          </a:prstGeom>
                          <a:ln/>
                        </pic:spPr>
                      </pic:pic>
                    </a:graphicData>
                  </a:graphic>
                </wp:inline>
              </w:drawing>
            </w:r>
          </w:p>
        </w:tc>
      </w:tr>
      <w:tr w:rsidR="00DF21F4" w:rsidRPr="00127ECF" w14:paraId="6BBCF447" w14:textId="77777777" w:rsidTr="00750C5A">
        <w:trPr>
          <w:trHeight w:val="24"/>
          <w:jc w:val="center"/>
        </w:trPr>
        <w:tc>
          <w:tcPr>
            <w:tcW w:w="6570" w:type="dxa"/>
            <w:shd w:val="clear" w:color="auto" w:fill="auto"/>
            <w:tcMar>
              <w:top w:w="100" w:type="dxa"/>
              <w:left w:w="100" w:type="dxa"/>
              <w:bottom w:w="100" w:type="dxa"/>
              <w:right w:w="100" w:type="dxa"/>
            </w:tcMar>
          </w:tcPr>
          <w:p w14:paraId="42A01007"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444CF404" wp14:editId="0BB3C05F">
                  <wp:extent cx="4005943" cy="3864428"/>
                  <wp:effectExtent l="0" t="0" r="0" b="3175"/>
                  <wp:docPr id="3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2"/>
                          <a:srcRect/>
                          <a:stretch>
                            <a:fillRect/>
                          </a:stretch>
                        </pic:blipFill>
                        <pic:spPr>
                          <a:xfrm>
                            <a:off x="0" y="0"/>
                            <a:ext cx="4024263" cy="3882101"/>
                          </a:xfrm>
                          <a:prstGeom prst="rect">
                            <a:avLst/>
                          </a:prstGeom>
                          <a:ln/>
                        </pic:spPr>
                      </pic:pic>
                    </a:graphicData>
                  </a:graphic>
                </wp:inline>
              </w:drawing>
            </w:r>
          </w:p>
        </w:tc>
        <w:tc>
          <w:tcPr>
            <w:tcW w:w="6828" w:type="dxa"/>
            <w:shd w:val="clear" w:color="auto" w:fill="auto"/>
            <w:tcMar>
              <w:top w:w="100" w:type="dxa"/>
              <w:left w:w="100" w:type="dxa"/>
              <w:bottom w:w="100" w:type="dxa"/>
              <w:right w:w="100" w:type="dxa"/>
            </w:tcMar>
          </w:tcPr>
          <w:p w14:paraId="1193BCC1" w14:textId="77777777" w:rsidR="00DF21F4" w:rsidRPr="00127ECF" w:rsidRDefault="009E7086" w:rsidP="00127ECF">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67AE2BAB" wp14:editId="34F643FB">
                  <wp:extent cx="4199467" cy="4207934"/>
                  <wp:effectExtent l="0" t="0" r="0" b="2540"/>
                  <wp:docPr id="40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3"/>
                          <a:srcRect/>
                          <a:stretch>
                            <a:fillRect/>
                          </a:stretch>
                        </pic:blipFill>
                        <pic:spPr>
                          <a:xfrm>
                            <a:off x="0" y="0"/>
                            <a:ext cx="4210043" cy="4218531"/>
                          </a:xfrm>
                          <a:prstGeom prst="rect">
                            <a:avLst/>
                          </a:prstGeom>
                          <a:ln/>
                        </pic:spPr>
                      </pic:pic>
                    </a:graphicData>
                  </a:graphic>
                </wp:inline>
              </w:drawing>
            </w:r>
          </w:p>
        </w:tc>
      </w:tr>
      <w:tr w:rsidR="00DF21F4" w:rsidRPr="00127ECF" w14:paraId="48FAE4D0" w14:textId="77777777" w:rsidTr="00750C5A">
        <w:trPr>
          <w:trHeight w:val="24"/>
          <w:jc w:val="center"/>
        </w:trPr>
        <w:tc>
          <w:tcPr>
            <w:tcW w:w="6570" w:type="dxa"/>
            <w:shd w:val="clear" w:color="auto" w:fill="auto"/>
            <w:tcMar>
              <w:top w:w="100" w:type="dxa"/>
              <w:left w:w="100" w:type="dxa"/>
              <w:bottom w:w="100" w:type="dxa"/>
              <w:right w:w="100" w:type="dxa"/>
            </w:tcMar>
          </w:tcPr>
          <w:p w14:paraId="4AF44286"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46858325" wp14:editId="0F731D80">
                  <wp:extent cx="3851910" cy="3810000"/>
                  <wp:effectExtent l="0" t="0" r="0" b="0"/>
                  <wp:docPr id="3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a:stretch>
                            <a:fillRect/>
                          </a:stretch>
                        </pic:blipFill>
                        <pic:spPr>
                          <a:xfrm>
                            <a:off x="0" y="0"/>
                            <a:ext cx="3873892" cy="3831743"/>
                          </a:xfrm>
                          <a:prstGeom prst="rect">
                            <a:avLst/>
                          </a:prstGeom>
                          <a:ln/>
                        </pic:spPr>
                      </pic:pic>
                    </a:graphicData>
                  </a:graphic>
                </wp:inline>
              </w:drawing>
            </w:r>
          </w:p>
        </w:tc>
        <w:tc>
          <w:tcPr>
            <w:tcW w:w="6828" w:type="dxa"/>
            <w:shd w:val="clear" w:color="auto" w:fill="auto"/>
            <w:tcMar>
              <w:top w:w="100" w:type="dxa"/>
              <w:left w:w="100" w:type="dxa"/>
              <w:bottom w:w="100" w:type="dxa"/>
              <w:right w:w="100" w:type="dxa"/>
            </w:tcMar>
          </w:tcPr>
          <w:p w14:paraId="17A8FCE7"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56F662DB" wp14:editId="4649ABEE">
                  <wp:extent cx="3996266" cy="3920067"/>
                  <wp:effectExtent l="0" t="0" r="4445" b="4445"/>
                  <wp:docPr id="3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4004661" cy="3928301"/>
                          </a:xfrm>
                          <a:prstGeom prst="rect">
                            <a:avLst/>
                          </a:prstGeom>
                          <a:ln/>
                        </pic:spPr>
                      </pic:pic>
                    </a:graphicData>
                  </a:graphic>
                </wp:inline>
              </w:drawing>
            </w:r>
          </w:p>
        </w:tc>
      </w:tr>
      <w:tr w:rsidR="00DF21F4" w:rsidRPr="00127ECF" w14:paraId="3CCC7AA6" w14:textId="77777777" w:rsidTr="00750C5A">
        <w:trPr>
          <w:trHeight w:val="24"/>
          <w:jc w:val="center"/>
        </w:trPr>
        <w:tc>
          <w:tcPr>
            <w:tcW w:w="6570" w:type="dxa"/>
            <w:shd w:val="clear" w:color="auto" w:fill="auto"/>
            <w:tcMar>
              <w:top w:w="100" w:type="dxa"/>
              <w:left w:w="100" w:type="dxa"/>
              <w:bottom w:w="100" w:type="dxa"/>
              <w:right w:w="100" w:type="dxa"/>
            </w:tcMar>
          </w:tcPr>
          <w:p w14:paraId="5C28D08F"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1068EEA2" wp14:editId="6B915758">
                  <wp:extent cx="4103915" cy="3603171"/>
                  <wp:effectExtent l="0" t="0" r="0" b="0"/>
                  <wp:docPr id="3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a:stretch>
                            <a:fillRect/>
                          </a:stretch>
                        </pic:blipFill>
                        <pic:spPr>
                          <a:xfrm>
                            <a:off x="0" y="0"/>
                            <a:ext cx="4115437" cy="3613287"/>
                          </a:xfrm>
                          <a:prstGeom prst="rect">
                            <a:avLst/>
                          </a:prstGeom>
                          <a:ln/>
                        </pic:spPr>
                      </pic:pic>
                    </a:graphicData>
                  </a:graphic>
                </wp:inline>
              </w:drawing>
            </w:r>
          </w:p>
        </w:tc>
        <w:tc>
          <w:tcPr>
            <w:tcW w:w="6828" w:type="dxa"/>
            <w:shd w:val="clear" w:color="auto" w:fill="auto"/>
            <w:tcMar>
              <w:top w:w="100" w:type="dxa"/>
              <w:left w:w="100" w:type="dxa"/>
              <w:bottom w:w="100" w:type="dxa"/>
              <w:right w:w="100" w:type="dxa"/>
            </w:tcMar>
          </w:tcPr>
          <w:p w14:paraId="24D5E55A" w14:textId="77777777" w:rsidR="00DF21F4" w:rsidRPr="00127ECF" w:rsidRDefault="009E7086" w:rsidP="00127ECF">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5FB1C437" wp14:editId="0399CAFD">
                  <wp:extent cx="4060371" cy="3602990"/>
                  <wp:effectExtent l="0" t="0" r="0" b="0"/>
                  <wp:docPr id="3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7"/>
                          <a:srcRect/>
                          <a:stretch>
                            <a:fillRect/>
                          </a:stretch>
                        </pic:blipFill>
                        <pic:spPr>
                          <a:xfrm>
                            <a:off x="0" y="0"/>
                            <a:ext cx="4068161" cy="3609903"/>
                          </a:xfrm>
                          <a:prstGeom prst="rect">
                            <a:avLst/>
                          </a:prstGeom>
                          <a:ln/>
                        </pic:spPr>
                      </pic:pic>
                    </a:graphicData>
                  </a:graphic>
                </wp:inline>
              </w:drawing>
            </w:r>
          </w:p>
        </w:tc>
      </w:tr>
      <w:tr w:rsidR="00DF21F4" w:rsidRPr="00127ECF" w14:paraId="3AB40667" w14:textId="77777777" w:rsidTr="00750C5A">
        <w:trPr>
          <w:trHeight w:val="24"/>
          <w:jc w:val="center"/>
        </w:trPr>
        <w:tc>
          <w:tcPr>
            <w:tcW w:w="6570" w:type="dxa"/>
            <w:shd w:val="clear" w:color="auto" w:fill="auto"/>
            <w:tcMar>
              <w:top w:w="100" w:type="dxa"/>
              <w:left w:w="100" w:type="dxa"/>
              <w:bottom w:w="100" w:type="dxa"/>
              <w:right w:w="100" w:type="dxa"/>
            </w:tcMar>
          </w:tcPr>
          <w:p w14:paraId="0B89FAB0"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2F66EA63" wp14:editId="0CB8B167">
                  <wp:extent cx="4087091" cy="2687781"/>
                  <wp:effectExtent l="0" t="0" r="8890" b="0"/>
                  <wp:docPr id="36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8"/>
                          <a:srcRect/>
                          <a:stretch>
                            <a:fillRect/>
                          </a:stretch>
                        </pic:blipFill>
                        <pic:spPr>
                          <a:xfrm>
                            <a:off x="0" y="0"/>
                            <a:ext cx="4104657" cy="2699333"/>
                          </a:xfrm>
                          <a:prstGeom prst="rect">
                            <a:avLst/>
                          </a:prstGeom>
                          <a:ln/>
                        </pic:spPr>
                      </pic:pic>
                    </a:graphicData>
                  </a:graphic>
                </wp:inline>
              </w:drawing>
            </w:r>
          </w:p>
        </w:tc>
        <w:tc>
          <w:tcPr>
            <w:tcW w:w="6828" w:type="dxa"/>
            <w:shd w:val="clear" w:color="auto" w:fill="auto"/>
            <w:tcMar>
              <w:top w:w="100" w:type="dxa"/>
              <w:left w:w="100" w:type="dxa"/>
              <w:bottom w:w="100" w:type="dxa"/>
              <w:right w:w="100" w:type="dxa"/>
            </w:tcMar>
          </w:tcPr>
          <w:p w14:paraId="4762F73F" w14:textId="77777777" w:rsidR="00DF21F4" w:rsidRPr="00127ECF" w:rsidRDefault="009E7086" w:rsidP="00127ECF">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53FE5478" wp14:editId="7856ECE5">
                  <wp:extent cx="4212771" cy="3069771"/>
                  <wp:effectExtent l="0" t="0" r="0" b="0"/>
                  <wp:docPr id="3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9"/>
                          <a:srcRect/>
                          <a:stretch>
                            <a:fillRect/>
                          </a:stretch>
                        </pic:blipFill>
                        <pic:spPr>
                          <a:xfrm>
                            <a:off x="0" y="0"/>
                            <a:ext cx="4221312" cy="3075994"/>
                          </a:xfrm>
                          <a:prstGeom prst="rect">
                            <a:avLst/>
                          </a:prstGeom>
                          <a:ln/>
                        </pic:spPr>
                      </pic:pic>
                    </a:graphicData>
                  </a:graphic>
                </wp:inline>
              </w:drawing>
            </w:r>
          </w:p>
        </w:tc>
      </w:tr>
      <w:tr w:rsidR="00DF21F4" w:rsidRPr="00127ECF" w14:paraId="2E277A0F" w14:textId="77777777" w:rsidTr="00750C5A">
        <w:trPr>
          <w:trHeight w:val="24"/>
          <w:jc w:val="center"/>
        </w:trPr>
        <w:tc>
          <w:tcPr>
            <w:tcW w:w="6570" w:type="dxa"/>
            <w:shd w:val="clear" w:color="auto" w:fill="auto"/>
            <w:tcMar>
              <w:top w:w="100" w:type="dxa"/>
              <w:left w:w="100" w:type="dxa"/>
              <w:bottom w:w="100" w:type="dxa"/>
              <w:right w:w="100" w:type="dxa"/>
            </w:tcMar>
          </w:tcPr>
          <w:p w14:paraId="27666114" w14:textId="77777777" w:rsidR="00DF21F4" w:rsidRPr="00127ECF" w:rsidRDefault="009E7086" w:rsidP="00127ECF">
            <w:pPr>
              <w:spacing w:after="0" w:line="360" w:lineRule="auto"/>
              <w:jc w:val="center"/>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lastRenderedPageBreak/>
              <w:drawing>
                <wp:inline distT="114300" distB="114300" distL="114300" distR="114300" wp14:anchorId="6F547E72" wp14:editId="3DD60B29">
                  <wp:extent cx="4147457" cy="2950028"/>
                  <wp:effectExtent l="0" t="0" r="5715" b="3175"/>
                  <wp:docPr id="3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0"/>
                          <a:srcRect/>
                          <a:stretch>
                            <a:fillRect/>
                          </a:stretch>
                        </pic:blipFill>
                        <pic:spPr>
                          <a:xfrm>
                            <a:off x="0" y="0"/>
                            <a:ext cx="4158131" cy="2957620"/>
                          </a:xfrm>
                          <a:prstGeom prst="rect">
                            <a:avLst/>
                          </a:prstGeom>
                          <a:ln/>
                        </pic:spPr>
                      </pic:pic>
                    </a:graphicData>
                  </a:graphic>
                </wp:inline>
              </w:drawing>
            </w:r>
          </w:p>
        </w:tc>
        <w:tc>
          <w:tcPr>
            <w:tcW w:w="6828" w:type="dxa"/>
            <w:shd w:val="clear" w:color="auto" w:fill="auto"/>
            <w:tcMar>
              <w:top w:w="100" w:type="dxa"/>
              <w:left w:w="100" w:type="dxa"/>
              <w:bottom w:w="100" w:type="dxa"/>
              <w:right w:w="100" w:type="dxa"/>
            </w:tcMar>
          </w:tcPr>
          <w:p w14:paraId="1DA716EE" w14:textId="77777777" w:rsidR="00DF21F4" w:rsidRPr="00127ECF" w:rsidRDefault="009E7086" w:rsidP="00127ECF">
            <w:pPr>
              <w:widowControl w:val="0"/>
              <w:pBdr>
                <w:top w:val="nil"/>
                <w:left w:val="nil"/>
                <w:bottom w:val="nil"/>
                <w:right w:val="nil"/>
                <w:between w:val="nil"/>
              </w:pBdr>
              <w:spacing w:after="0"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noProof/>
                <w:sz w:val="28"/>
                <w:szCs w:val="28"/>
                <w:lang w:val="en-US"/>
              </w:rPr>
              <w:drawing>
                <wp:inline distT="114300" distB="114300" distL="114300" distR="114300" wp14:anchorId="3684C5A1" wp14:editId="6C828A08">
                  <wp:extent cx="4191000" cy="3015343"/>
                  <wp:effectExtent l="0" t="0" r="0" b="0"/>
                  <wp:docPr id="3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1"/>
                          <a:srcRect/>
                          <a:stretch>
                            <a:fillRect/>
                          </a:stretch>
                        </pic:blipFill>
                        <pic:spPr>
                          <a:xfrm>
                            <a:off x="0" y="0"/>
                            <a:ext cx="4200626" cy="3022269"/>
                          </a:xfrm>
                          <a:prstGeom prst="rect">
                            <a:avLst/>
                          </a:prstGeom>
                          <a:ln/>
                        </pic:spPr>
                      </pic:pic>
                    </a:graphicData>
                  </a:graphic>
                </wp:inline>
              </w:drawing>
            </w:r>
          </w:p>
        </w:tc>
      </w:tr>
    </w:tbl>
    <w:p w14:paraId="3B8263DF" w14:textId="77777777" w:rsidR="00DF21F4" w:rsidRPr="00127ECF" w:rsidRDefault="00DF21F4" w:rsidP="00127ECF">
      <w:pPr>
        <w:spacing w:after="0" w:line="360" w:lineRule="auto"/>
        <w:jc w:val="center"/>
        <w:rPr>
          <w:rFonts w:ascii="Times New Roman" w:eastAsia="Times New Roman" w:hAnsi="Times New Roman" w:cs="Times New Roman"/>
          <w:sz w:val="28"/>
          <w:szCs w:val="28"/>
        </w:rPr>
      </w:pPr>
    </w:p>
    <w:p w14:paraId="143E345C" w14:textId="77777777" w:rsidR="00DF21F4" w:rsidRPr="00127ECF" w:rsidRDefault="00DF21F4" w:rsidP="00127ECF">
      <w:pPr>
        <w:spacing w:after="0" w:line="360" w:lineRule="auto"/>
        <w:jc w:val="center"/>
        <w:rPr>
          <w:rFonts w:ascii="Times New Roman" w:eastAsia="Times New Roman" w:hAnsi="Times New Roman" w:cs="Times New Roman"/>
          <w:sz w:val="28"/>
          <w:szCs w:val="28"/>
        </w:rPr>
      </w:pPr>
    </w:p>
    <w:p w14:paraId="316B78CD" w14:textId="77777777" w:rsidR="00DF21F4" w:rsidRPr="00127ECF" w:rsidRDefault="00DF21F4" w:rsidP="00127ECF">
      <w:pPr>
        <w:spacing w:after="0" w:line="360" w:lineRule="auto"/>
        <w:jc w:val="center"/>
        <w:rPr>
          <w:rFonts w:ascii="Times New Roman" w:eastAsia="Times New Roman" w:hAnsi="Times New Roman" w:cs="Times New Roman"/>
          <w:sz w:val="28"/>
          <w:szCs w:val="28"/>
        </w:rPr>
      </w:pPr>
    </w:p>
    <w:sdt>
      <w:sdtPr>
        <w:rPr>
          <w:rFonts w:ascii="Times New Roman" w:hAnsi="Times New Roman" w:cs="Times New Roman"/>
          <w:sz w:val="28"/>
          <w:szCs w:val="28"/>
        </w:rPr>
        <w:tag w:val="goog_rdk_3"/>
        <w:id w:val="-1436515649"/>
      </w:sdtPr>
      <w:sdtContent>
        <w:p w14:paraId="03061FFA" w14:textId="77777777" w:rsidR="00DF21F4" w:rsidRPr="00127ECF" w:rsidRDefault="00000000" w:rsidP="00127ECF">
          <w:pPr>
            <w:spacing w:after="0" w:line="360" w:lineRule="auto"/>
            <w:jc w:val="center"/>
            <w:rPr>
              <w:ins w:id="167" w:author="Hoàng Văn Trường PH 1 6 6 9 4" w:date="2022-10-17T16:35:00Z"/>
              <w:rFonts w:ascii="Times New Roman" w:eastAsia="Times New Roman" w:hAnsi="Times New Roman" w:cs="Times New Roman"/>
              <w:sz w:val="28"/>
              <w:szCs w:val="28"/>
            </w:rPr>
          </w:pPr>
          <w:sdt>
            <w:sdtPr>
              <w:rPr>
                <w:rFonts w:ascii="Times New Roman" w:hAnsi="Times New Roman" w:cs="Times New Roman"/>
                <w:sz w:val="28"/>
                <w:szCs w:val="28"/>
              </w:rPr>
              <w:tag w:val="goog_rdk_2"/>
              <w:id w:val="-1155219239"/>
            </w:sdtPr>
            <w:sdtContent/>
          </w:sdt>
        </w:p>
      </w:sdtContent>
    </w:sdt>
    <w:p w14:paraId="1D056295" w14:textId="77777777" w:rsidR="00DF21F4" w:rsidRPr="00127ECF" w:rsidRDefault="00DF21F4" w:rsidP="00127ECF">
      <w:pPr>
        <w:spacing w:after="0" w:line="360" w:lineRule="auto"/>
        <w:jc w:val="center"/>
        <w:rPr>
          <w:rFonts w:ascii="Times New Roman" w:eastAsia="Times New Roman" w:hAnsi="Times New Roman" w:cs="Times New Roman"/>
          <w:sz w:val="28"/>
          <w:szCs w:val="28"/>
        </w:rPr>
      </w:pPr>
    </w:p>
    <w:p w14:paraId="72A3C0C6" w14:textId="77777777" w:rsidR="00DF21F4" w:rsidRPr="00127ECF" w:rsidRDefault="00DF21F4" w:rsidP="00127ECF">
      <w:pPr>
        <w:spacing w:after="0" w:line="360" w:lineRule="auto"/>
        <w:jc w:val="center"/>
        <w:rPr>
          <w:rFonts w:ascii="Times New Roman" w:eastAsia="Times New Roman" w:hAnsi="Times New Roman" w:cs="Times New Roman"/>
          <w:sz w:val="28"/>
          <w:szCs w:val="28"/>
        </w:rPr>
      </w:pPr>
    </w:p>
    <w:p w14:paraId="11F31A8C"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364E2A74" w14:textId="77777777" w:rsidR="00DF21F4" w:rsidRPr="00127ECF" w:rsidRDefault="00DF21F4" w:rsidP="00127ECF">
      <w:pPr>
        <w:spacing w:after="0" w:line="360" w:lineRule="auto"/>
        <w:rPr>
          <w:rFonts w:ascii="Times New Roman" w:eastAsia="Times New Roman" w:hAnsi="Times New Roman" w:cs="Times New Roman"/>
          <w:sz w:val="28"/>
          <w:szCs w:val="28"/>
        </w:rPr>
      </w:pPr>
    </w:p>
    <w:p w14:paraId="1A2CF7BC" w14:textId="77777777" w:rsidR="00190142" w:rsidRDefault="00190142" w:rsidP="00127ECF">
      <w:pPr>
        <w:pStyle w:val="u1"/>
        <w:spacing w:before="0" w:after="0" w:line="360" w:lineRule="auto"/>
        <w:rPr>
          <w:rFonts w:ascii="Times New Roman" w:eastAsia="Times New Roman" w:hAnsi="Times New Roman" w:cs="Times New Roman"/>
          <w:b/>
          <w:color w:val="FF0000"/>
          <w:sz w:val="28"/>
          <w:szCs w:val="28"/>
        </w:rPr>
        <w:sectPr w:rsidR="00190142" w:rsidSect="00750C5A">
          <w:headerReference w:type="default" r:id="rId112"/>
          <w:footerReference w:type="default" r:id="rId113"/>
          <w:pgSz w:w="15840" w:h="12240" w:orient="landscape"/>
          <w:pgMar w:top="1985" w:right="1985" w:bottom="1134" w:left="1701" w:header="709" w:footer="709" w:gutter="0"/>
          <w:cols w:space="720"/>
          <w:docGrid w:linePitch="286"/>
        </w:sectPr>
      </w:pPr>
    </w:p>
    <w:p w14:paraId="64A151B8" w14:textId="77777777" w:rsidR="00190142" w:rsidRDefault="00190142" w:rsidP="00127ECF">
      <w:pPr>
        <w:pStyle w:val="u1"/>
        <w:spacing w:before="0" w:after="0" w:line="360" w:lineRule="auto"/>
        <w:rPr>
          <w:rFonts w:ascii="Times New Roman" w:eastAsia="Times New Roman" w:hAnsi="Times New Roman" w:cs="Times New Roman"/>
          <w:b/>
          <w:color w:val="FF0000"/>
          <w:sz w:val="28"/>
          <w:szCs w:val="28"/>
        </w:rPr>
        <w:sectPr w:rsidR="00190142" w:rsidSect="00190142">
          <w:type w:val="continuous"/>
          <w:pgSz w:w="15840" w:h="12240" w:orient="landscape"/>
          <w:pgMar w:top="1985" w:right="1985" w:bottom="1134" w:left="1701" w:header="709" w:footer="709" w:gutter="0"/>
          <w:cols w:space="720"/>
          <w:docGrid w:linePitch="286"/>
        </w:sectPr>
      </w:pPr>
    </w:p>
    <w:p w14:paraId="5C933D91" w14:textId="3A4E3057" w:rsidR="00DF21F4" w:rsidRPr="00127ECF" w:rsidRDefault="009E7086" w:rsidP="00127ECF">
      <w:pPr>
        <w:pStyle w:val="u1"/>
        <w:spacing w:before="0" w:after="0" w:line="360" w:lineRule="auto"/>
        <w:rPr>
          <w:rFonts w:ascii="Times New Roman" w:eastAsia="Times New Roman" w:hAnsi="Times New Roman" w:cs="Times New Roman"/>
          <w:b/>
          <w:color w:val="FF0000"/>
          <w:sz w:val="28"/>
          <w:szCs w:val="28"/>
        </w:rPr>
      </w:pPr>
      <w:bookmarkStart w:id="168" w:name="_Toc117864805"/>
      <w:proofErr w:type="spellStart"/>
      <w:r w:rsidRPr="00127ECF">
        <w:rPr>
          <w:rFonts w:ascii="Times New Roman" w:eastAsia="Times New Roman" w:hAnsi="Times New Roman" w:cs="Times New Roman"/>
          <w:b/>
          <w:color w:val="FF0000"/>
          <w:sz w:val="28"/>
          <w:szCs w:val="28"/>
        </w:rPr>
        <w:lastRenderedPageBreak/>
        <w:t>Phụ</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lục</w:t>
      </w:r>
      <w:proofErr w:type="spellEnd"/>
      <w:r w:rsidRPr="00127ECF">
        <w:rPr>
          <w:rFonts w:ascii="Times New Roman" w:eastAsia="Times New Roman" w:hAnsi="Times New Roman" w:cs="Times New Roman"/>
          <w:b/>
          <w:color w:val="FF0000"/>
          <w:sz w:val="28"/>
          <w:szCs w:val="28"/>
        </w:rPr>
        <w:t xml:space="preserve"> 4: Ma </w:t>
      </w:r>
      <w:proofErr w:type="spellStart"/>
      <w:r w:rsidRPr="00127ECF">
        <w:rPr>
          <w:rFonts w:ascii="Times New Roman" w:eastAsia="Times New Roman" w:hAnsi="Times New Roman" w:cs="Times New Roman"/>
          <w:b/>
          <w:color w:val="FF0000"/>
          <w:sz w:val="28"/>
          <w:szCs w:val="28"/>
        </w:rPr>
        <w:t>trận</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rủi</w:t>
      </w:r>
      <w:proofErr w:type="spellEnd"/>
      <w:r w:rsidRPr="00127ECF">
        <w:rPr>
          <w:rFonts w:ascii="Times New Roman" w:eastAsia="Times New Roman" w:hAnsi="Times New Roman" w:cs="Times New Roman"/>
          <w:b/>
          <w:color w:val="FF0000"/>
          <w:sz w:val="28"/>
          <w:szCs w:val="28"/>
        </w:rPr>
        <w:t xml:space="preserve"> ro</w:t>
      </w:r>
      <w:bookmarkEnd w:id="168"/>
      <w:r w:rsidRPr="00127ECF">
        <w:rPr>
          <w:rFonts w:ascii="Times New Roman" w:eastAsia="Times New Roman" w:hAnsi="Times New Roman" w:cs="Times New Roman"/>
          <w:b/>
          <w:color w:val="FF0000"/>
          <w:sz w:val="28"/>
          <w:szCs w:val="28"/>
        </w:rPr>
        <w:t xml:space="preserve"> </w:t>
      </w:r>
    </w:p>
    <w:p w14:paraId="17ADC071" w14:textId="77777777" w:rsidR="00DF21F4" w:rsidRPr="00127ECF" w:rsidRDefault="00DF21F4" w:rsidP="00127ECF">
      <w:pPr>
        <w:spacing w:after="0" w:line="360" w:lineRule="auto"/>
        <w:rPr>
          <w:rFonts w:ascii="Times New Roman" w:eastAsia="Times New Roman" w:hAnsi="Times New Roman" w:cs="Times New Roman"/>
          <w:sz w:val="28"/>
          <w:szCs w:val="28"/>
        </w:rPr>
      </w:pPr>
    </w:p>
    <w:tbl>
      <w:tblPr>
        <w:tblStyle w:val="afffffffffff5"/>
        <w:tblW w:w="9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2"/>
        <w:gridCol w:w="2394"/>
        <w:gridCol w:w="766"/>
        <w:gridCol w:w="862"/>
        <w:gridCol w:w="1341"/>
        <w:gridCol w:w="2681"/>
      </w:tblGrid>
      <w:tr w:rsidR="00DF21F4" w:rsidRPr="00127ECF" w14:paraId="61DF6439" w14:textId="77777777" w:rsidTr="00DC3244">
        <w:trPr>
          <w:trHeight w:val="684"/>
        </w:trPr>
        <w:tc>
          <w:tcPr>
            <w:tcW w:w="114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7FBC7495"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b/>
                <w:color w:val="FFFFFF"/>
                <w:sz w:val="28"/>
                <w:szCs w:val="28"/>
              </w:rPr>
              <w:t>Rủi</w:t>
            </w:r>
            <w:proofErr w:type="spellEnd"/>
            <w:r w:rsidRPr="00127ECF">
              <w:rPr>
                <w:rFonts w:ascii="Times New Roman" w:eastAsia="Times New Roman" w:hAnsi="Times New Roman" w:cs="Times New Roman"/>
                <w:b/>
                <w:color w:val="FFFFFF"/>
                <w:sz w:val="28"/>
                <w:szCs w:val="28"/>
              </w:rPr>
              <w:t xml:space="preserve"> ro</w:t>
            </w:r>
          </w:p>
        </w:tc>
        <w:tc>
          <w:tcPr>
            <w:tcW w:w="2394"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7BD1678B"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b/>
                <w:color w:val="FFFFFF"/>
                <w:sz w:val="28"/>
                <w:szCs w:val="28"/>
              </w:rPr>
              <w:t>Ảnh</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hưởng</w:t>
            </w:r>
            <w:proofErr w:type="spellEnd"/>
          </w:p>
        </w:tc>
        <w:tc>
          <w:tcPr>
            <w:tcW w:w="766"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2B7E4399"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b/>
                <w:color w:val="FFFFFF"/>
                <w:sz w:val="28"/>
                <w:szCs w:val="28"/>
              </w:rPr>
              <w:t>Khả</w:t>
            </w:r>
            <w:proofErr w:type="spellEnd"/>
            <w:r w:rsidRPr="00127ECF">
              <w:rPr>
                <w:rFonts w:ascii="Times New Roman" w:eastAsia="Times New Roman" w:hAnsi="Times New Roman" w:cs="Times New Roman"/>
                <w:b/>
                <w:color w:val="FFFFFF"/>
                <w:sz w:val="28"/>
                <w:szCs w:val="28"/>
              </w:rPr>
              <w:t xml:space="preserve"> năng </w:t>
            </w:r>
            <w:proofErr w:type="spellStart"/>
            <w:r w:rsidRPr="00127ECF">
              <w:rPr>
                <w:rFonts w:ascii="Times New Roman" w:eastAsia="Times New Roman" w:hAnsi="Times New Roman" w:cs="Times New Roman"/>
                <w:b/>
                <w:color w:val="FFFFFF"/>
                <w:sz w:val="28"/>
                <w:szCs w:val="28"/>
              </w:rPr>
              <w:t>xảy</w:t>
            </w:r>
            <w:proofErr w:type="spellEnd"/>
            <w:r w:rsidRPr="00127ECF">
              <w:rPr>
                <w:rFonts w:ascii="Times New Roman" w:eastAsia="Times New Roman" w:hAnsi="Times New Roman" w:cs="Times New Roman"/>
                <w:b/>
                <w:color w:val="FFFFFF"/>
                <w:sz w:val="28"/>
                <w:szCs w:val="28"/>
              </w:rPr>
              <w:t xml:space="preserve"> ra</w:t>
            </w:r>
          </w:p>
        </w:tc>
        <w:tc>
          <w:tcPr>
            <w:tcW w:w="862"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25F4010D"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b/>
                <w:color w:val="FFFFFF"/>
                <w:sz w:val="28"/>
                <w:szCs w:val="28"/>
              </w:rPr>
              <w:t>Mức</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độ</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ảnh</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hưởng</w:t>
            </w:r>
            <w:proofErr w:type="spellEnd"/>
          </w:p>
        </w:tc>
        <w:tc>
          <w:tcPr>
            <w:tcW w:w="1341"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1CD9199B"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b/>
                <w:color w:val="FFFFFF"/>
                <w:sz w:val="28"/>
                <w:szCs w:val="28"/>
              </w:rPr>
              <w:t>Phụ</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trách</w:t>
            </w:r>
            <w:proofErr w:type="spellEnd"/>
          </w:p>
        </w:tc>
        <w:tc>
          <w:tcPr>
            <w:tcW w:w="2681"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tcPr>
          <w:p w14:paraId="4FB80688"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FFFFFF"/>
                <w:sz w:val="28"/>
                <w:szCs w:val="28"/>
              </w:rPr>
            </w:pPr>
            <w:proofErr w:type="spellStart"/>
            <w:r w:rsidRPr="00127ECF">
              <w:rPr>
                <w:rFonts w:ascii="Times New Roman" w:eastAsia="Times New Roman" w:hAnsi="Times New Roman" w:cs="Times New Roman"/>
                <w:b/>
                <w:color w:val="FFFFFF"/>
                <w:sz w:val="28"/>
                <w:szCs w:val="28"/>
              </w:rPr>
              <w:t>Kế</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hoạch</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ứng</w:t>
            </w:r>
            <w:proofErr w:type="spellEnd"/>
            <w:r w:rsidRPr="00127ECF">
              <w:rPr>
                <w:rFonts w:ascii="Times New Roman" w:eastAsia="Times New Roman" w:hAnsi="Times New Roman" w:cs="Times New Roman"/>
                <w:b/>
                <w:color w:val="FFFFFF"/>
                <w:sz w:val="28"/>
                <w:szCs w:val="28"/>
              </w:rPr>
              <w:t xml:space="preserve"> </w:t>
            </w:r>
            <w:proofErr w:type="spellStart"/>
            <w:r w:rsidRPr="00127ECF">
              <w:rPr>
                <w:rFonts w:ascii="Times New Roman" w:eastAsia="Times New Roman" w:hAnsi="Times New Roman" w:cs="Times New Roman"/>
                <w:b/>
                <w:color w:val="FFFFFF"/>
                <w:sz w:val="28"/>
                <w:szCs w:val="28"/>
              </w:rPr>
              <w:t>phó</w:t>
            </w:r>
            <w:proofErr w:type="spellEnd"/>
          </w:p>
        </w:tc>
      </w:tr>
      <w:tr w:rsidR="00DF21F4" w:rsidRPr="00127ECF" w14:paraId="6423FEB9" w14:textId="77777777" w:rsidTr="00DC3244">
        <w:trPr>
          <w:trHeight w:val="1014"/>
        </w:trPr>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14D039"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Về</w:t>
            </w:r>
            <w:proofErr w:type="spellEnd"/>
            <w:r w:rsidRPr="00127ECF">
              <w:rPr>
                <w:rFonts w:ascii="Times New Roman" w:eastAsia="Times New Roman" w:hAnsi="Times New Roman" w:cs="Times New Roman"/>
                <w:color w:val="000000"/>
                <w:sz w:val="28"/>
                <w:szCs w:val="28"/>
              </w:rPr>
              <w:t xml:space="preserve"> nhân </w:t>
            </w:r>
            <w:proofErr w:type="spellStart"/>
            <w:r w:rsidRPr="00127ECF">
              <w:rPr>
                <w:rFonts w:ascii="Times New Roman" w:eastAsia="Times New Roman" w:hAnsi="Times New Roman" w:cs="Times New Roman"/>
                <w:color w:val="000000"/>
                <w:sz w:val="28"/>
                <w:szCs w:val="28"/>
              </w:rPr>
              <w:t>sự</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nghỉ</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đột</w:t>
            </w:r>
            <w:proofErr w:type="spellEnd"/>
            <w:r w:rsidRPr="00127ECF">
              <w:rPr>
                <w:rFonts w:ascii="Times New Roman" w:eastAsia="Times New Roman" w:hAnsi="Times New Roman" w:cs="Times New Roman"/>
                <w:color w:val="000000"/>
                <w:sz w:val="28"/>
                <w:szCs w:val="28"/>
              </w:rPr>
              <w:t xml:space="preserve"> </w:t>
            </w:r>
            <w:proofErr w:type="spellStart"/>
            <w:r w:rsidRPr="00127ECF">
              <w:rPr>
                <w:rFonts w:ascii="Times New Roman" w:eastAsia="Times New Roman" w:hAnsi="Times New Roman" w:cs="Times New Roman"/>
                <w:color w:val="000000"/>
                <w:sz w:val="28"/>
                <w:szCs w:val="28"/>
              </w:rPr>
              <w:t>xuất</w:t>
            </w:r>
            <w:proofErr w:type="spellEnd"/>
          </w:p>
        </w:tc>
        <w:tc>
          <w:tcPr>
            <w:tcW w:w="2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4FBAB"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Ảnh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chăm </w:t>
            </w:r>
            <w:proofErr w:type="spellStart"/>
            <w:r w:rsidRPr="00127ECF">
              <w:rPr>
                <w:rFonts w:ascii="Times New Roman" w:eastAsia="Times New Roman" w:hAnsi="Times New Roman" w:cs="Times New Roman"/>
                <w:sz w:val="28"/>
                <w:szCs w:val="28"/>
              </w:rPr>
              <w:t>sóc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vệ</w:t>
            </w:r>
            <w:proofErr w:type="spellEnd"/>
            <w:r w:rsidRPr="00127ECF">
              <w:rPr>
                <w:rFonts w:ascii="Times New Roman" w:eastAsia="Times New Roman" w:hAnsi="Times New Roman" w:cs="Times New Roman"/>
                <w:sz w:val="28"/>
                <w:szCs w:val="28"/>
              </w:rPr>
              <w:t xml:space="preserve"> sinh </w:t>
            </w:r>
            <w:proofErr w:type="spellStart"/>
            <w:r w:rsidRPr="00127ECF">
              <w:rPr>
                <w:rFonts w:ascii="Times New Roman" w:eastAsia="Times New Roman" w:hAnsi="Times New Roman" w:cs="Times New Roman"/>
                <w:sz w:val="28"/>
                <w:szCs w:val="28"/>
              </w:rPr>
              <w:t>hoặc</w:t>
            </w:r>
            <w:proofErr w:type="spellEnd"/>
            <w:r w:rsidRPr="00127ECF">
              <w:rPr>
                <w:rFonts w:ascii="Times New Roman" w:eastAsia="Times New Roman" w:hAnsi="Times New Roman" w:cs="Times New Roman"/>
                <w:sz w:val="28"/>
                <w:szCs w:val="28"/>
              </w:rPr>
              <w:t xml:space="preserve"> trông coi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7843F"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Thấp</w:t>
            </w:r>
            <w:proofErr w:type="spellEnd"/>
          </w:p>
        </w:tc>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3668"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Trung </w:t>
            </w:r>
            <w:proofErr w:type="spellStart"/>
            <w:r w:rsidRPr="00127ECF">
              <w:rPr>
                <w:rFonts w:ascii="Times New Roman" w:eastAsia="Times New Roman" w:hAnsi="Times New Roman" w:cs="Times New Roman"/>
                <w:sz w:val="28"/>
                <w:szCs w:val="28"/>
              </w:rPr>
              <w:t>bình</w:t>
            </w:r>
            <w:proofErr w:type="spellEnd"/>
          </w:p>
        </w:tc>
        <w:tc>
          <w:tcPr>
            <w:tcW w:w="1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9259A"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ca</w:t>
            </w:r>
          </w:p>
        </w:tc>
        <w:tc>
          <w:tcPr>
            <w:tcW w:w="2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74350C"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cho nhân viên,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sẵn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hướng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từng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bị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xuất</w:t>
            </w:r>
            <w:proofErr w:type="spellEnd"/>
            <w:r w:rsidRPr="00127ECF">
              <w:rPr>
                <w:rFonts w:ascii="Times New Roman" w:eastAsia="Times New Roman" w:hAnsi="Times New Roman" w:cs="Times New Roman"/>
                <w:sz w:val="28"/>
                <w:szCs w:val="28"/>
              </w:rPr>
              <w:t>.</w:t>
            </w:r>
          </w:p>
        </w:tc>
      </w:tr>
      <w:tr w:rsidR="00DF21F4" w:rsidRPr="00127ECF" w14:paraId="6E6EBCF0" w14:textId="77777777" w:rsidTr="00DC3244">
        <w:trPr>
          <w:trHeight w:val="164"/>
        </w:trPr>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EFF8AA"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tồn</w:t>
            </w:r>
            <w:proofErr w:type="spellEnd"/>
            <w:r w:rsidRPr="00127ECF">
              <w:rPr>
                <w:rFonts w:ascii="Times New Roman" w:eastAsia="Times New Roman" w:hAnsi="Times New Roman" w:cs="Times New Roman"/>
                <w:sz w:val="28"/>
                <w:szCs w:val="28"/>
              </w:rPr>
              <w:t xml:space="preserve"> kho</w:t>
            </w:r>
          </w:p>
        </w:tc>
        <w:tc>
          <w:tcPr>
            <w:tcW w:w="2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37C7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tồn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đọng</w:t>
            </w:r>
            <w:proofErr w:type="spellEnd"/>
            <w:r w:rsidRPr="00127ECF">
              <w:rPr>
                <w:rFonts w:ascii="Times New Roman" w:eastAsia="Times New Roman" w:hAnsi="Times New Roman" w:cs="Times New Roman"/>
                <w:sz w:val="28"/>
                <w:szCs w:val="28"/>
              </w:rPr>
              <w:t xml:space="preserve"> trong kho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đầu</w:t>
            </w:r>
            <w:proofErr w:type="spellEnd"/>
            <w:r w:rsidRPr="00127ECF">
              <w:rPr>
                <w:rFonts w:ascii="Times New Roman" w:eastAsia="Times New Roman" w:hAnsi="Times New Roman" w:cs="Times New Roman"/>
                <w:sz w:val="28"/>
                <w:szCs w:val="28"/>
              </w:rPr>
              <w:t xml:space="preserve"> tư </w:t>
            </w:r>
            <w:proofErr w:type="spellStart"/>
            <w:r w:rsidRPr="00127ECF">
              <w:rPr>
                <w:rFonts w:ascii="Times New Roman" w:eastAsia="Times New Roman" w:hAnsi="Times New Roman" w:cs="Times New Roman"/>
                <w:sz w:val="28"/>
                <w:szCs w:val="28"/>
              </w:rPr>
              <w:t>đọng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lại</w:t>
            </w:r>
            <w:proofErr w:type="spellEnd"/>
            <w:r w:rsidRPr="00127ECF">
              <w:rPr>
                <w:rFonts w:ascii="Times New Roman" w:eastAsia="Times New Roman" w:hAnsi="Times New Roman" w:cs="Times New Roman"/>
                <w:sz w:val="28"/>
                <w:szCs w:val="28"/>
              </w:rPr>
              <w:t xml:space="preserve">, không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xoay </w:t>
            </w:r>
            <w:proofErr w:type="spellStart"/>
            <w:r w:rsidRPr="00127ECF">
              <w:rPr>
                <w:rFonts w:ascii="Times New Roman" w:eastAsia="Times New Roman" w:hAnsi="Times New Roman" w:cs="Times New Roman"/>
                <w:sz w:val="28"/>
                <w:szCs w:val="28"/>
              </w:rPr>
              <w:t>vòng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vốn</w:t>
            </w:r>
            <w:proofErr w:type="spellEnd"/>
          </w:p>
        </w:tc>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6128"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Cao</w:t>
            </w:r>
          </w:p>
        </w:tc>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E0E67"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Cao</w:t>
            </w:r>
          </w:p>
        </w:tc>
        <w:tc>
          <w:tcPr>
            <w:tcW w:w="1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B5B36"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ca</w:t>
            </w:r>
          </w:p>
          <w:p w14:paraId="2086FFA2"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
        </w:tc>
        <w:tc>
          <w:tcPr>
            <w:tcW w:w="2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9BB98"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Lấy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nhỏ</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thăm </w:t>
            </w:r>
            <w:proofErr w:type="spellStart"/>
            <w:r w:rsidRPr="00127ECF">
              <w:rPr>
                <w:rFonts w:ascii="Times New Roman" w:eastAsia="Times New Roman" w:hAnsi="Times New Roman" w:cs="Times New Roman"/>
                <w:sz w:val="28"/>
                <w:szCs w:val="28"/>
              </w:rPr>
              <w:t>dò</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mẫu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đẹp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từng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mùa</w:t>
            </w:r>
            <w:proofErr w:type="spellEnd"/>
            <w:r w:rsidRPr="00127ECF">
              <w:rPr>
                <w:rFonts w:ascii="Times New Roman" w:eastAsia="Times New Roman" w:hAnsi="Times New Roman" w:cs="Times New Roman"/>
                <w:sz w:val="28"/>
                <w:szCs w:val="28"/>
              </w:rPr>
              <w:t>.</w:t>
            </w:r>
          </w:p>
        </w:tc>
      </w:tr>
      <w:tr w:rsidR="00DF21F4" w:rsidRPr="00127ECF" w14:paraId="5CCCA045" w14:textId="77777777" w:rsidTr="00DC3244">
        <w:trPr>
          <w:trHeight w:val="2042"/>
        </w:trPr>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5333CE"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w:t>
            </w:r>
          </w:p>
        </w:tc>
        <w:tc>
          <w:tcPr>
            <w:tcW w:w="2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73FF9"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Ảnh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kinh doanh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cao hơn so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lastRenderedPageBreak/>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p>
        </w:tc>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E2100"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lastRenderedPageBreak/>
              <w:t xml:space="preserve">Trung </w:t>
            </w:r>
            <w:proofErr w:type="spellStart"/>
            <w:r w:rsidRPr="00127ECF">
              <w:rPr>
                <w:rFonts w:ascii="Times New Roman" w:eastAsia="Times New Roman" w:hAnsi="Times New Roman" w:cs="Times New Roman"/>
                <w:sz w:val="28"/>
                <w:szCs w:val="28"/>
              </w:rPr>
              <w:t>bình</w:t>
            </w:r>
            <w:proofErr w:type="spellEnd"/>
          </w:p>
        </w:tc>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4EC6B"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color w:val="000000"/>
                <w:sz w:val="28"/>
                <w:szCs w:val="28"/>
              </w:rPr>
              <w:t>Cao</w:t>
            </w:r>
          </w:p>
        </w:tc>
        <w:tc>
          <w:tcPr>
            <w:tcW w:w="1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EA287"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ca </w:t>
            </w:r>
          </w:p>
        </w:tc>
        <w:tc>
          <w:tcPr>
            <w:tcW w:w="2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E1732"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Tìm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cạnh</w:t>
            </w:r>
            <w:proofErr w:type="spellEnd"/>
            <w:r w:rsidRPr="00127ECF">
              <w:rPr>
                <w:rFonts w:ascii="Times New Roman" w:eastAsia="Times New Roman" w:hAnsi="Times New Roman" w:cs="Times New Roman"/>
                <w:sz w:val="28"/>
                <w:szCs w:val="28"/>
              </w:rPr>
              <w:t xml:space="preserve"> tranh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mặt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trước</w:t>
            </w:r>
            <w:proofErr w:type="spellEnd"/>
            <w:r w:rsidRPr="00127ECF">
              <w:rPr>
                <w:rFonts w:ascii="Times New Roman" w:eastAsia="Times New Roman" w:hAnsi="Times New Roman" w:cs="Times New Roman"/>
                <w:sz w:val="28"/>
                <w:szCs w:val="28"/>
              </w:rPr>
              <w:t xml:space="preserve"> khi đưa ra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đưa ra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rẻ</w:t>
            </w:r>
            <w:proofErr w:type="spellEnd"/>
            <w:r w:rsidRPr="00127ECF">
              <w:rPr>
                <w:rFonts w:ascii="Times New Roman" w:eastAsia="Times New Roman" w:hAnsi="Times New Roman" w:cs="Times New Roman"/>
                <w:sz w:val="28"/>
                <w:szCs w:val="28"/>
              </w:rPr>
              <w:t xml:space="preserve"> hơn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lastRenderedPageBreak/>
              <w:t>shop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w:t>
            </w:r>
          </w:p>
        </w:tc>
      </w:tr>
      <w:tr w:rsidR="00DF21F4" w:rsidRPr="00127ECF" w14:paraId="6C6FB69A" w14:textId="77777777" w:rsidTr="00DC3244">
        <w:trPr>
          <w:trHeight w:val="591"/>
        </w:trPr>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2D5F5E"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lastRenderedPageBreak/>
              <w:t>Ép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p>
        </w:tc>
        <w:tc>
          <w:tcPr>
            <w:tcW w:w="2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06CFF"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Ép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nài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khiến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không </w:t>
            </w:r>
            <w:proofErr w:type="spellStart"/>
            <w:r w:rsidRPr="00127ECF">
              <w:rPr>
                <w:rFonts w:ascii="Times New Roman" w:eastAsia="Times New Roman" w:hAnsi="Times New Roman" w:cs="Times New Roman"/>
                <w:sz w:val="28"/>
                <w:szCs w:val="28"/>
              </w:rPr>
              <w:t>muốn</w:t>
            </w:r>
            <w:proofErr w:type="spellEnd"/>
            <w:r w:rsidRPr="00127ECF">
              <w:rPr>
                <w:rFonts w:ascii="Times New Roman" w:eastAsia="Times New Roman" w:hAnsi="Times New Roman" w:cs="Times New Roman"/>
                <w:sz w:val="28"/>
                <w:szCs w:val="28"/>
              </w:rPr>
              <w:t xml:space="preserve"> quay </w:t>
            </w:r>
            <w:proofErr w:type="spellStart"/>
            <w:r w:rsidRPr="00127ECF">
              <w:rPr>
                <w:rFonts w:ascii="Times New Roman" w:eastAsia="Times New Roman" w:hAnsi="Times New Roman" w:cs="Times New Roman"/>
                <w:sz w:val="28"/>
                <w:szCs w:val="28"/>
              </w:rPr>
              <w:t>lại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w:t>
            </w:r>
          </w:p>
        </w:tc>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22FED"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color w:val="000000"/>
                <w:sz w:val="28"/>
                <w:szCs w:val="28"/>
              </w:rPr>
              <w:t>Thấp</w:t>
            </w:r>
            <w:proofErr w:type="spellEnd"/>
          </w:p>
        </w:tc>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58744"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Cao</w:t>
            </w:r>
          </w:p>
        </w:tc>
        <w:tc>
          <w:tcPr>
            <w:tcW w:w="1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126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 xml:space="preserve">Nhân viên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p>
        </w:tc>
        <w:tc>
          <w:tcPr>
            <w:tcW w:w="2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58C9A"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Đào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nhân viên </w:t>
            </w:r>
            <w:proofErr w:type="spellStart"/>
            <w:r w:rsidRPr="00127ECF">
              <w:rPr>
                <w:rFonts w:ascii="Times New Roman" w:eastAsia="Times New Roman" w:hAnsi="Times New Roman" w:cs="Times New Roman"/>
                <w:sz w:val="28"/>
                <w:szCs w:val="28"/>
              </w:rPr>
              <w:t>trước</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nhận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chính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nhân viên trong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đón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w:t>
            </w:r>
          </w:p>
        </w:tc>
      </w:tr>
      <w:tr w:rsidR="00DF21F4" w:rsidRPr="00127ECF" w14:paraId="55005B64" w14:textId="77777777" w:rsidTr="00DC3244">
        <w:trPr>
          <w:trHeight w:val="2017"/>
        </w:trPr>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BD16CD"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Vắng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p>
        </w:tc>
        <w:tc>
          <w:tcPr>
            <w:tcW w:w="2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07CD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không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tiêu </w:t>
            </w:r>
            <w:proofErr w:type="spellStart"/>
            <w:r w:rsidRPr="00127ECF">
              <w:rPr>
                <w:rFonts w:ascii="Times New Roman" w:eastAsia="Times New Roman" w:hAnsi="Times New Roman" w:cs="Times New Roman"/>
                <w:sz w:val="28"/>
                <w:szCs w:val="28"/>
              </w:rPr>
              <w:t>thụ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dẫn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tồn</w:t>
            </w:r>
            <w:proofErr w:type="spellEnd"/>
            <w:r w:rsidRPr="00127ECF">
              <w:rPr>
                <w:rFonts w:ascii="Times New Roman" w:eastAsia="Times New Roman" w:hAnsi="Times New Roman" w:cs="Times New Roman"/>
                <w:sz w:val="28"/>
                <w:szCs w:val="28"/>
              </w:rPr>
              <w:t xml:space="preserve"> kho, </w:t>
            </w:r>
            <w:proofErr w:type="spellStart"/>
            <w:r w:rsidRPr="00127ECF">
              <w:rPr>
                <w:rFonts w:ascii="Times New Roman" w:eastAsia="Times New Roman" w:hAnsi="Times New Roman" w:cs="Times New Roman"/>
                <w:sz w:val="28"/>
                <w:szCs w:val="28"/>
              </w:rPr>
              <w:t>lỗ</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vốn</w:t>
            </w:r>
            <w:proofErr w:type="spellEnd"/>
          </w:p>
        </w:tc>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1C05C"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Cao</w:t>
            </w:r>
          </w:p>
        </w:tc>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D601D"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Cao</w:t>
            </w:r>
          </w:p>
        </w:tc>
        <w:tc>
          <w:tcPr>
            <w:tcW w:w="1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FD1872"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Chủ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shop</w:t>
            </w:r>
            <w:proofErr w:type="spellEnd"/>
          </w:p>
        </w:tc>
        <w:tc>
          <w:tcPr>
            <w:tcW w:w="2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F9413"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Xác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mục</w:t>
            </w:r>
            <w:proofErr w:type="spellEnd"/>
            <w:r w:rsidRPr="00127ECF">
              <w:rPr>
                <w:rFonts w:ascii="Times New Roman" w:eastAsia="Times New Roman" w:hAnsi="Times New Roman" w:cs="Times New Roman"/>
                <w:sz w:val="28"/>
                <w:szCs w:val="28"/>
              </w:rPr>
              <w:t xml:space="preserve"> tiêu, trang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xây </w:t>
            </w:r>
            <w:proofErr w:type="spellStart"/>
            <w:r w:rsidRPr="00127ECF">
              <w:rPr>
                <w:rFonts w:ascii="Times New Roman" w:eastAsia="Times New Roman" w:hAnsi="Times New Roman" w:cs="Times New Roman"/>
                <w:sz w:val="28"/>
                <w:szCs w:val="28"/>
              </w:rPr>
              <w:t>dựng</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chăm </w:t>
            </w:r>
            <w:proofErr w:type="spellStart"/>
            <w:r w:rsidRPr="00127ECF">
              <w:rPr>
                <w:rFonts w:ascii="Times New Roman" w:eastAsia="Times New Roman" w:hAnsi="Times New Roman" w:cs="Times New Roman"/>
                <w:sz w:val="28"/>
                <w:szCs w:val="28"/>
              </w:rPr>
              <w:t>sóc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chuyên </w:t>
            </w:r>
            <w:proofErr w:type="spellStart"/>
            <w:r w:rsidRPr="00127ECF">
              <w:rPr>
                <w:rFonts w:ascii="Times New Roman" w:eastAsia="Times New Roman" w:hAnsi="Times New Roman" w:cs="Times New Roman"/>
                <w:sz w:val="28"/>
                <w:szCs w:val="28"/>
              </w:rPr>
              <w:t>nghiệp</w:t>
            </w:r>
            <w:proofErr w:type="spellEnd"/>
            <w:r w:rsidRPr="00127ECF">
              <w:rPr>
                <w:rFonts w:ascii="Times New Roman" w:eastAsia="Times New Roman" w:hAnsi="Times New Roman" w:cs="Times New Roman"/>
                <w:sz w:val="28"/>
                <w:szCs w:val="28"/>
              </w:rPr>
              <w:t>.</w:t>
            </w:r>
          </w:p>
        </w:tc>
      </w:tr>
      <w:tr w:rsidR="00DF21F4" w:rsidRPr="00127ECF" w14:paraId="30D7BA27" w14:textId="77777777" w:rsidTr="00DC3244">
        <w:trPr>
          <w:trHeight w:val="1317"/>
        </w:trPr>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BEF7E7"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Thất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thoát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hóa</w:t>
            </w:r>
            <w:proofErr w:type="spellEnd"/>
          </w:p>
        </w:tc>
        <w:tc>
          <w:tcPr>
            <w:tcW w:w="2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913F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Thất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thoát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vốn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ảnh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hình</w:t>
            </w:r>
            <w:proofErr w:type="spellEnd"/>
            <w:r w:rsidRPr="00127ECF">
              <w:rPr>
                <w:rFonts w:ascii="Times New Roman" w:eastAsia="Times New Roman" w:hAnsi="Times New Roman" w:cs="Times New Roman"/>
                <w:sz w:val="28"/>
                <w:szCs w:val="28"/>
              </w:rPr>
              <w:t xml:space="preserve"> kinh doanh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shop</w:t>
            </w:r>
            <w:proofErr w:type="spellEnd"/>
            <w:r w:rsidRPr="00127ECF">
              <w:rPr>
                <w:rFonts w:ascii="Times New Roman" w:eastAsia="Times New Roman" w:hAnsi="Times New Roman" w:cs="Times New Roman"/>
                <w:sz w:val="28"/>
                <w:szCs w:val="28"/>
              </w:rPr>
              <w:t>.</w:t>
            </w:r>
          </w:p>
        </w:tc>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FA34C"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Cao</w:t>
            </w:r>
          </w:p>
        </w:tc>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8A03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C</w:t>
            </w:r>
            <w:r w:rsidRPr="00127ECF">
              <w:rPr>
                <w:rFonts w:ascii="Times New Roman" w:eastAsia="Times New Roman" w:hAnsi="Times New Roman" w:cs="Times New Roman"/>
                <w:color w:val="000000"/>
                <w:sz w:val="28"/>
                <w:szCs w:val="28"/>
              </w:rPr>
              <w:t>ao</w:t>
            </w:r>
          </w:p>
        </w:tc>
        <w:tc>
          <w:tcPr>
            <w:tcW w:w="1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E600" w14:textId="77777777" w:rsidR="00DF21F4" w:rsidRPr="00127ECF" w:rsidRDefault="009E7086" w:rsidP="00127ECF">
            <w:pPr>
              <w:widowControl w:val="0"/>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ca </w:t>
            </w:r>
          </w:p>
        </w:tc>
        <w:tc>
          <w:tcPr>
            <w:tcW w:w="2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2522F"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vạch</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dõi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shop</w:t>
            </w:r>
            <w:proofErr w:type="spellEnd"/>
            <w:r w:rsidRPr="00127ECF">
              <w:rPr>
                <w:rFonts w:ascii="Times New Roman" w:eastAsia="Times New Roman" w:hAnsi="Times New Roman" w:cs="Times New Roman"/>
                <w:sz w:val="28"/>
                <w:szCs w:val="28"/>
              </w:rPr>
              <w:t xml:space="preserve"> qua </w:t>
            </w:r>
            <w:proofErr w:type="spellStart"/>
            <w:r w:rsidRPr="00127ECF">
              <w:rPr>
                <w:rFonts w:ascii="Times New Roman" w:eastAsia="Times New Roman" w:hAnsi="Times New Roman" w:cs="Times New Roman"/>
                <w:sz w:val="28"/>
                <w:szCs w:val="28"/>
              </w:rPr>
              <w:t>camera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tuyển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chọn</w:t>
            </w:r>
            <w:proofErr w:type="spellEnd"/>
            <w:r w:rsidRPr="00127ECF">
              <w:rPr>
                <w:rFonts w:ascii="Times New Roman" w:eastAsia="Times New Roman" w:hAnsi="Times New Roman" w:cs="Times New Roman"/>
                <w:sz w:val="28"/>
                <w:szCs w:val="28"/>
              </w:rPr>
              <w:t xml:space="preserve"> nhân viên </w:t>
            </w:r>
            <w:proofErr w:type="spellStart"/>
            <w:r w:rsidRPr="00127ECF">
              <w:rPr>
                <w:rFonts w:ascii="Times New Roman" w:eastAsia="Times New Roman" w:hAnsi="Times New Roman" w:cs="Times New Roman"/>
                <w:sz w:val="28"/>
                <w:szCs w:val="28"/>
              </w:rPr>
              <w:t>kỹ</w:t>
            </w:r>
            <w:proofErr w:type="spellEnd"/>
            <w:r w:rsidRPr="00127ECF">
              <w:rPr>
                <w:rFonts w:ascii="Times New Roman" w:eastAsia="Times New Roman" w:hAnsi="Times New Roman" w:cs="Times New Roman"/>
                <w:sz w:val="28"/>
                <w:szCs w:val="28"/>
              </w:rPr>
              <w:t>.</w:t>
            </w:r>
          </w:p>
        </w:tc>
      </w:tr>
      <w:tr w:rsidR="00DF21F4" w:rsidRPr="00127ECF" w14:paraId="54CB0F11" w14:textId="77777777" w:rsidTr="00DC3244">
        <w:trPr>
          <w:trHeight w:val="2327"/>
        </w:trPr>
        <w:tc>
          <w:tcPr>
            <w:tcW w:w="11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0D4547" w14:textId="77777777" w:rsidR="00DF21F4" w:rsidRPr="00127ECF" w:rsidRDefault="009E7086" w:rsidP="00127ECF">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lastRenderedPageBreak/>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chơi </w:t>
            </w:r>
            <w:proofErr w:type="spellStart"/>
            <w:r w:rsidRPr="00127ECF">
              <w:rPr>
                <w:rFonts w:ascii="Times New Roman" w:eastAsia="Times New Roman" w:hAnsi="Times New Roman" w:cs="Times New Roman"/>
                <w:sz w:val="28"/>
                <w:szCs w:val="28"/>
              </w:rPr>
              <w:t>xấu</w:t>
            </w:r>
            <w:proofErr w:type="spellEnd"/>
          </w:p>
        </w:tc>
        <w:tc>
          <w:tcPr>
            <w:tcW w:w="2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7B034"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Khiến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lượng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cửa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giảm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hóa</w:t>
            </w:r>
            <w:proofErr w:type="spellEnd"/>
            <w:r w:rsidRPr="00127ECF">
              <w:rPr>
                <w:rFonts w:ascii="Times New Roman" w:eastAsia="Times New Roman" w:hAnsi="Times New Roman" w:cs="Times New Roman"/>
                <w:sz w:val="28"/>
                <w:szCs w:val="28"/>
              </w:rPr>
              <w:t xml:space="preserve"> không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bán</w:t>
            </w:r>
            <w:proofErr w:type="spellEnd"/>
            <w:r w:rsidRPr="00127ECF">
              <w:rPr>
                <w:rFonts w:ascii="Times New Roman" w:eastAsia="Times New Roman" w:hAnsi="Times New Roman" w:cs="Times New Roman"/>
                <w:sz w:val="28"/>
                <w:szCs w:val="28"/>
              </w:rPr>
              <w:t xml:space="preserve"> ra</w:t>
            </w:r>
          </w:p>
        </w:tc>
        <w:tc>
          <w:tcPr>
            <w:tcW w:w="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F7496"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Cao</w:t>
            </w:r>
          </w:p>
        </w:tc>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8731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27ECF">
              <w:rPr>
                <w:rFonts w:ascii="Times New Roman" w:eastAsia="Times New Roman" w:hAnsi="Times New Roman" w:cs="Times New Roman"/>
                <w:sz w:val="28"/>
                <w:szCs w:val="28"/>
              </w:rPr>
              <w:t>C</w:t>
            </w:r>
            <w:r w:rsidRPr="00127ECF">
              <w:rPr>
                <w:rFonts w:ascii="Times New Roman" w:eastAsia="Times New Roman" w:hAnsi="Times New Roman" w:cs="Times New Roman"/>
                <w:color w:val="000000"/>
                <w:sz w:val="28"/>
                <w:szCs w:val="28"/>
              </w:rPr>
              <w:t>ao</w:t>
            </w:r>
          </w:p>
        </w:tc>
        <w:tc>
          <w:tcPr>
            <w:tcW w:w="1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3EF9B" w14:textId="77777777" w:rsidR="00DF21F4" w:rsidRPr="00127ECF" w:rsidRDefault="009E7086" w:rsidP="00127ECF">
            <w:pPr>
              <w:widowControl w:val="0"/>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ca </w:t>
            </w:r>
          </w:p>
        </w:tc>
        <w:tc>
          <w:tcPr>
            <w:tcW w:w="2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BD445" w14:textId="77777777" w:rsidR="00DF21F4" w:rsidRPr="00127ECF" w:rsidRDefault="009E7086" w:rsidP="00127ECF">
            <w:pPr>
              <w:widowControl w:val="0"/>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sidRPr="00127ECF">
              <w:rPr>
                <w:rFonts w:ascii="Times New Roman" w:eastAsia="Times New Roman" w:hAnsi="Times New Roman" w:cs="Times New Roman"/>
                <w:sz w:val="28"/>
                <w:szCs w:val="28"/>
              </w:rPr>
              <w:t>Tối</w:t>
            </w:r>
            <w:proofErr w:type="spellEnd"/>
            <w:r w:rsidRPr="00127ECF">
              <w:rPr>
                <w:rFonts w:ascii="Times New Roman" w:eastAsia="Times New Roman" w:hAnsi="Times New Roman" w:cs="Times New Roman"/>
                <w:sz w:val="28"/>
                <w:szCs w:val="28"/>
              </w:rPr>
              <w:t xml:space="preserve"> ưu </w:t>
            </w:r>
            <w:proofErr w:type="spellStart"/>
            <w:r w:rsidRPr="00127ECF">
              <w:rPr>
                <w:rFonts w:ascii="Times New Roman" w:eastAsia="Times New Roman" w:hAnsi="Times New Roman" w:cs="Times New Roman"/>
                <w:sz w:val="28"/>
                <w:szCs w:val="28"/>
              </w:rPr>
              <w:t>mọi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thứ</w:t>
            </w:r>
            <w:proofErr w:type="spellEnd"/>
            <w:r w:rsidRPr="00127ECF">
              <w:rPr>
                <w:rFonts w:ascii="Times New Roman" w:eastAsia="Times New Roman" w:hAnsi="Times New Roman" w:cs="Times New Roman"/>
                <w:sz w:val="28"/>
                <w:szCs w:val="28"/>
              </w:rPr>
              <w:t xml:space="preserve"> ở </w:t>
            </w:r>
            <w:proofErr w:type="spellStart"/>
            <w:r w:rsidRPr="00127ECF">
              <w:rPr>
                <w:rFonts w:ascii="Times New Roman" w:eastAsia="Times New Roman" w:hAnsi="Times New Roman" w:cs="Times New Roman"/>
                <w:sz w:val="28"/>
                <w:szCs w:val="28"/>
              </w:rPr>
              <w:t>shop</w:t>
            </w:r>
            <w:proofErr w:type="spellEnd"/>
            <w:r w:rsidRPr="00127ECF">
              <w:rPr>
                <w:rFonts w:ascii="Times New Roman" w:eastAsia="Times New Roman" w:hAnsi="Times New Roman" w:cs="Times New Roman"/>
                <w:sz w:val="28"/>
                <w:szCs w:val="28"/>
              </w:rPr>
              <w:t xml:space="preserve">, xây </w:t>
            </w:r>
            <w:proofErr w:type="spellStart"/>
            <w:r w:rsidRPr="00127ECF">
              <w:rPr>
                <w:rFonts w:ascii="Times New Roman" w:eastAsia="Times New Roman" w:hAnsi="Times New Roman" w:cs="Times New Roman"/>
                <w:sz w:val="28"/>
                <w:szCs w:val="28"/>
              </w:rPr>
              <w:t>dựng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mối</w:t>
            </w:r>
            <w:proofErr w:type="spellEnd"/>
            <w:r w:rsidRPr="00127ECF">
              <w:rPr>
                <w:rFonts w:ascii="Times New Roman" w:eastAsia="Times New Roman" w:hAnsi="Times New Roman" w:cs="Times New Roman"/>
                <w:sz w:val="28"/>
                <w:szCs w:val="28"/>
              </w:rPr>
              <w:t xml:space="preserve"> quan </w:t>
            </w:r>
            <w:proofErr w:type="spellStart"/>
            <w:r w:rsidRPr="00127ECF">
              <w:rPr>
                <w:rFonts w:ascii="Times New Roman" w:eastAsia="Times New Roman" w:hAnsi="Times New Roman" w:cs="Times New Roman"/>
                <w:sz w:val="28"/>
                <w:szCs w:val="28"/>
              </w:rPr>
              <w:t>hệ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 xml:space="preserve"> tin </w:t>
            </w:r>
            <w:proofErr w:type="spellStart"/>
            <w:r w:rsidRPr="00127ECF">
              <w:rPr>
                <w:rFonts w:ascii="Times New Roman" w:eastAsia="Times New Roman" w:hAnsi="Times New Roman" w:cs="Times New Roman"/>
                <w:sz w:val="28"/>
                <w:szCs w:val="28"/>
              </w:rPr>
              <w:t>tưởng</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khách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w:t>
            </w:r>
          </w:p>
        </w:tc>
      </w:tr>
    </w:tbl>
    <w:p w14:paraId="0D0DDB44" w14:textId="77777777" w:rsidR="00DF21F4" w:rsidRPr="00127ECF" w:rsidRDefault="00DF21F4" w:rsidP="00127ECF">
      <w:pPr>
        <w:tabs>
          <w:tab w:val="left" w:pos="1800"/>
        </w:tabs>
        <w:spacing w:after="0" w:line="360" w:lineRule="auto"/>
        <w:rPr>
          <w:rFonts w:ascii="Times New Roman" w:eastAsia="Times New Roman" w:hAnsi="Times New Roman" w:cs="Times New Roman"/>
          <w:sz w:val="28"/>
          <w:szCs w:val="28"/>
        </w:rPr>
      </w:pPr>
    </w:p>
    <w:p w14:paraId="67A17C3E" w14:textId="77777777" w:rsidR="00DF21F4" w:rsidRPr="00127ECF" w:rsidRDefault="009E7086" w:rsidP="00127ECF">
      <w:pPr>
        <w:pStyle w:val="u1"/>
        <w:tabs>
          <w:tab w:val="left" w:pos="1800"/>
        </w:tabs>
        <w:spacing w:before="0" w:after="0" w:line="360" w:lineRule="auto"/>
        <w:rPr>
          <w:rFonts w:ascii="Times New Roman" w:eastAsia="Times New Roman" w:hAnsi="Times New Roman" w:cs="Times New Roman"/>
          <w:b/>
          <w:color w:val="FF0000"/>
          <w:sz w:val="28"/>
          <w:szCs w:val="28"/>
        </w:rPr>
      </w:pPr>
      <w:bookmarkStart w:id="169" w:name="_heading=h.nxeecnouv912" w:colFirst="0" w:colLast="0"/>
      <w:bookmarkStart w:id="170" w:name="_Toc117864806"/>
      <w:bookmarkEnd w:id="169"/>
      <w:proofErr w:type="spellStart"/>
      <w:r w:rsidRPr="00127ECF">
        <w:rPr>
          <w:rFonts w:ascii="Times New Roman" w:eastAsia="Times New Roman" w:hAnsi="Times New Roman" w:cs="Times New Roman"/>
          <w:b/>
          <w:color w:val="FF0000"/>
          <w:sz w:val="28"/>
          <w:szCs w:val="28"/>
        </w:rPr>
        <w:t>Phụ</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lục</w:t>
      </w:r>
      <w:proofErr w:type="spellEnd"/>
      <w:r w:rsidRPr="00127ECF">
        <w:rPr>
          <w:rFonts w:ascii="Times New Roman" w:eastAsia="Times New Roman" w:hAnsi="Times New Roman" w:cs="Times New Roman"/>
          <w:b/>
          <w:color w:val="FF0000"/>
          <w:sz w:val="28"/>
          <w:szCs w:val="28"/>
        </w:rPr>
        <w:t xml:space="preserve"> 5: </w:t>
      </w:r>
      <w:proofErr w:type="spellStart"/>
      <w:r w:rsidRPr="00127ECF">
        <w:rPr>
          <w:rFonts w:ascii="Times New Roman" w:eastAsia="Times New Roman" w:hAnsi="Times New Roman" w:cs="Times New Roman"/>
          <w:b/>
          <w:color w:val="FF0000"/>
          <w:sz w:val="28"/>
          <w:szCs w:val="28"/>
        </w:rPr>
        <w:t>Hợp</w:t>
      </w:r>
      <w:proofErr w:type="spellEnd"/>
      <w:r w:rsidRPr="00127ECF">
        <w:rPr>
          <w:rFonts w:ascii="Times New Roman" w:eastAsia="Times New Roman" w:hAnsi="Times New Roman" w:cs="Times New Roman"/>
          <w:b/>
          <w:color w:val="FF0000"/>
          <w:sz w:val="28"/>
          <w:szCs w:val="28"/>
        </w:rPr>
        <w:t xml:space="preserve"> </w:t>
      </w:r>
      <w:proofErr w:type="spellStart"/>
      <w:r w:rsidRPr="00127ECF">
        <w:rPr>
          <w:rFonts w:ascii="Times New Roman" w:eastAsia="Times New Roman" w:hAnsi="Times New Roman" w:cs="Times New Roman"/>
          <w:b/>
          <w:color w:val="FF0000"/>
          <w:sz w:val="28"/>
          <w:szCs w:val="28"/>
        </w:rPr>
        <w:t>đồng</w:t>
      </w:r>
      <w:proofErr w:type="spellEnd"/>
      <w:r w:rsidRPr="00127ECF">
        <w:rPr>
          <w:rFonts w:ascii="Times New Roman" w:eastAsia="Times New Roman" w:hAnsi="Times New Roman" w:cs="Times New Roman"/>
          <w:b/>
          <w:color w:val="FF0000"/>
          <w:sz w:val="28"/>
          <w:szCs w:val="28"/>
        </w:rPr>
        <w:t xml:space="preserve"> lao </w:t>
      </w:r>
      <w:proofErr w:type="spellStart"/>
      <w:r w:rsidRPr="00127ECF">
        <w:rPr>
          <w:rFonts w:ascii="Times New Roman" w:eastAsia="Times New Roman" w:hAnsi="Times New Roman" w:cs="Times New Roman"/>
          <w:b/>
          <w:color w:val="FF0000"/>
          <w:sz w:val="28"/>
          <w:szCs w:val="28"/>
        </w:rPr>
        <w:t>động</w:t>
      </w:r>
      <w:bookmarkEnd w:id="170"/>
      <w:proofErr w:type="spellEnd"/>
    </w:p>
    <w:p w14:paraId="39284DBC" w14:textId="77777777" w:rsidR="00DF21F4" w:rsidRPr="00127ECF" w:rsidRDefault="00DF21F4" w:rsidP="00127ECF">
      <w:pPr>
        <w:pBdr>
          <w:top w:val="nil"/>
          <w:left w:val="nil"/>
          <w:bottom w:val="nil"/>
          <w:right w:val="nil"/>
          <w:between w:val="nil"/>
        </w:pBdr>
        <w:spacing w:after="0" w:line="360" w:lineRule="auto"/>
        <w:rPr>
          <w:rFonts w:ascii="Times New Roman" w:eastAsia="Times New Roman" w:hAnsi="Times New Roman" w:cs="Times New Roman"/>
          <w:sz w:val="28"/>
          <w:szCs w:val="28"/>
        </w:rPr>
      </w:pPr>
    </w:p>
    <w:p w14:paraId="5A3AFEC3" w14:textId="77777777" w:rsidR="00DF21F4" w:rsidRPr="00127ECF" w:rsidRDefault="00DF21F4" w:rsidP="00127ECF">
      <w:pPr>
        <w:pBdr>
          <w:top w:val="nil"/>
          <w:left w:val="nil"/>
          <w:bottom w:val="nil"/>
          <w:right w:val="nil"/>
          <w:between w:val="nil"/>
        </w:pBdr>
        <w:spacing w:after="0" w:line="360" w:lineRule="auto"/>
        <w:rPr>
          <w:rFonts w:ascii="Times New Roman" w:eastAsia="Times New Roman" w:hAnsi="Times New Roman" w:cs="Times New Roman"/>
          <w:sz w:val="28"/>
          <w:szCs w:val="28"/>
        </w:rPr>
      </w:pPr>
    </w:p>
    <w:p w14:paraId="244C5409" w14:textId="77777777" w:rsidR="00DF21F4" w:rsidRPr="00127ECF" w:rsidRDefault="00DF21F4" w:rsidP="00127ECF">
      <w:pPr>
        <w:tabs>
          <w:tab w:val="left" w:pos="1800"/>
        </w:tabs>
        <w:spacing w:after="0" w:line="360" w:lineRule="auto"/>
        <w:rPr>
          <w:rFonts w:ascii="Times New Roman" w:eastAsia="Times New Roman" w:hAnsi="Times New Roman" w:cs="Times New Roman"/>
          <w:sz w:val="28"/>
          <w:szCs w:val="28"/>
        </w:rPr>
      </w:pPr>
    </w:p>
    <w:tbl>
      <w:tblPr>
        <w:tblStyle w:val="afffffffffff6"/>
        <w:tblpPr w:leftFromText="180" w:rightFromText="180" w:vertAnchor="text" w:tblpY="1"/>
        <w:tblOverlap w:val="never"/>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40"/>
      </w:tblGrid>
      <w:tr w:rsidR="00DF21F4" w:rsidRPr="00127ECF" w14:paraId="52CC9B69" w14:textId="77777777" w:rsidTr="00447046">
        <w:trPr>
          <w:trHeight w:val="925"/>
        </w:trPr>
        <w:tc>
          <w:tcPr>
            <w:tcW w:w="9240" w:type="dxa"/>
            <w:shd w:val="clear" w:color="auto" w:fill="auto"/>
            <w:tcMar>
              <w:top w:w="100" w:type="dxa"/>
              <w:left w:w="100" w:type="dxa"/>
              <w:bottom w:w="100" w:type="dxa"/>
              <w:right w:w="100" w:type="dxa"/>
            </w:tcMar>
          </w:tcPr>
          <w:p w14:paraId="1F40A4E7"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Căn </w:t>
            </w:r>
            <w:proofErr w:type="spellStart"/>
            <w:r w:rsidRPr="00127ECF">
              <w:rPr>
                <w:rFonts w:ascii="Times New Roman" w:eastAsia="Times New Roman" w:hAnsi="Times New Roman" w:cs="Times New Roman"/>
                <w:sz w:val="28"/>
                <w:szCs w:val="28"/>
              </w:rPr>
              <w:t>cứ</w:t>
            </w:r>
            <w:proofErr w:type="spellEnd"/>
            <w:r w:rsidRPr="00127ECF">
              <w:rPr>
                <w:rFonts w:ascii="Times New Roman" w:eastAsia="Times New Roman" w:hAnsi="Times New Roman" w:cs="Times New Roman"/>
                <w:sz w:val="28"/>
                <w:szCs w:val="28"/>
              </w:rPr>
              <w:t xml:space="preserve"> nhu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năng </w:t>
            </w:r>
            <w:proofErr w:type="spellStart"/>
            <w:r w:rsidRPr="00127ECF">
              <w:rPr>
                <w:rFonts w:ascii="Times New Roman" w:eastAsia="Times New Roman" w:hAnsi="Times New Roman" w:cs="Times New Roman"/>
                <w:sz w:val="28"/>
                <w:szCs w:val="28"/>
              </w:rPr>
              <w:t>lực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hai bên</w:t>
            </w:r>
          </w:p>
          <w:p w14:paraId="0E02FE46"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Hôm nay, </w:t>
            </w:r>
            <w:proofErr w:type="spellStart"/>
            <w:r w:rsidRPr="00127ECF">
              <w:rPr>
                <w:rFonts w:ascii="Times New Roman" w:eastAsia="Times New Roman" w:hAnsi="Times New Roman" w:cs="Times New Roman"/>
                <w:sz w:val="28"/>
                <w:szCs w:val="28"/>
              </w:rPr>
              <w:t>tại</w:t>
            </w:r>
            <w:proofErr w:type="spellEnd"/>
            <w:r w:rsidRPr="00127ECF">
              <w:rPr>
                <w:rFonts w:ascii="Times New Roman" w:eastAsia="Times New Roman" w:hAnsi="Times New Roman" w:cs="Times New Roman"/>
                <w:sz w:val="28"/>
                <w:szCs w:val="28"/>
              </w:rPr>
              <w:t xml:space="preserve"> …………………………………............................................................</w:t>
            </w:r>
          </w:p>
          <w:p w14:paraId="23E17A6E"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Chúng</w:t>
            </w:r>
            <w:proofErr w:type="spellEnd"/>
            <w:r w:rsidRPr="00127ECF">
              <w:rPr>
                <w:rFonts w:ascii="Times New Roman" w:eastAsia="Times New Roman" w:hAnsi="Times New Roman" w:cs="Times New Roman"/>
                <w:sz w:val="28"/>
                <w:szCs w:val="28"/>
              </w:rPr>
              <w:t xml:space="preserve"> tôi </w:t>
            </w:r>
            <w:proofErr w:type="spellStart"/>
            <w:r w:rsidRPr="00127ECF">
              <w:rPr>
                <w:rFonts w:ascii="Times New Roman" w:eastAsia="Times New Roman" w:hAnsi="Times New Roman" w:cs="Times New Roman"/>
                <w:sz w:val="28"/>
                <w:szCs w:val="28"/>
              </w:rPr>
              <w:t>gồm</w:t>
            </w:r>
            <w:proofErr w:type="spellEnd"/>
            <w:r w:rsidRPr="00127ECF">
              <w:rPr>
                <w:rFonts w:ascii="Times New Roman" w:eastAsia="Times New Roman" w:hAnsi="Times New Roman" w:cs="Times New Roman"/>
                <w:sz w:val="28"/>
                <w:szCs w:val="28"/>
              </w:rPr>
              <w:t>:</w:t>
            </w:r>
          </w:p>
          <w:p w14:paraId="1C228DE1"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BÊN A (NGƯỜI SỬ DỤNG LAO ĐỘNG): ………………………………….............</w:t>
            </w:r>
          </w:p>
          <w:p w14:paraId="74A9A1E3"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w:t>
            </w:r>
          </w:p>
          <w:p w14:paraId="2AB487AA"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Quốc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tịch</w:t>
            </w:r>
            <w:proofErr w:type="spellEnd"/>
            <w:r w:rsidRPr="00127ECF">
              <w:rPr>
                <w:rFonts w:ascii="Times New Roman" w:eastAsia="Times New Roman" w:hAnsi="Times New Roman" w:cs="Times New Roman"/>
                <w:sz w:val="28"/>
                <w:szCs w:val="28"/>
              </w:rPr>
              <w:t>: ………………………………………………….........................………….</w:t>
            </w:r>
          </w:p>
          <w:p w14:paraId="6AC54485"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Địa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chỉ</w:t>
            </w:r>
            <w:proofErr w:type="spellEnd"/>
            <w:r w:rsidRPr="00127ECF">
              <w:rPr>
                <w:rFonts w:ascii="Times New Roman" w:eastAsia="Times New Roman" w:hAnsi="Times New Roman" w:cs="Times New Roman"/>
                <w:sz w:val="28"/>
                <w:szCs w:val="28"/>
              </w:rPr>
              <w:t>: ……………………………………………………........................………......</w:t>
            </w:r>
          </w:p>
          <w:p w14:paraId="2CE29243"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thoại</w:t>
            </w:r>
            <w:proofErr w:type="spellEnd"/>
            <w:r w:rsidRPr="00127ECF">
              <w:rPr>
                <w:rFonts w:ascii="Times New Roman" w:eastAsia="Times New Roman" w:hAnsi="Times New Roman" w:cs="Times New Roman"/>
                <w:sz w:val="28"/>
                <w:szCs w:val="28"/>
              </w:rPr>
              <w:t>: ……………………………………………..........................……………</w:t>
            </w:r>
          </w:p>
          <w:p w14:paraId="0B11D635"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lastRenderedPageBreak/>
              <w:t>Mã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thuế</w:t>
            </w:r>
            <w:proofErr w:type="spellEnd"/>
            <w:r w:rsidRPr="00127ECF">
              <w:rPr>
                <w:rFonts w:ascii="Times New Roman" w:eastAsia="Times New Roman" w:hAnsi="Times New Roman" w:cs="Times New Roman"/>
                <w:sz w:val="28"/>
                <w:szCs w:val="28"/>
              </w:rPr>
              <w:t>: …………………………………………........................…………...……</w:t>
            </w:r>
          </w:p>
          <w:p w14:paraId="465355C4"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tài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w:t>
            </w:r>
          </w:p>
          <w:p w14:paraId="060E27FC"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Tại</w:t>
            </w:r>
            <w:proofErr w:type="spellEnd"/>
            <w:r w:rsidRPr="00127ECF">
              <w:rPr>
                <w:rFonts w:ascii="Times New Roman" w:eastAsia="Times New Roman" w:hAnsi="Times New Roman" w:cs="Times New Roman"/>
                <w:sz w:val="28"/>
                <w:szCs w:val="28"/>
              </w:rPr>
              <w:t xml:space="preserve"> Ngân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w:t>
            </w:r>
          </w:p>
          <w:p w14:paraId="6820919C"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BÊN B (NGƯỜI LAO ĐỘNG): ……………….……………............................……</w:t>
            </w:r>
          </w:p>
          <w:p w14:paraId="447F0E2D"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Ngày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năm sinh: ……………..…. </w:t>
            </w:r>
            <w:proofErr w:type="spellStart"/>
            <w:r w:rsidRPr="00127ECF">
              <w:rPr>
                <w:rFonts w:ascii="Times New Roman" w:eastAsia="Times New Roman" w:hAnsi="Times New Roman" w:cs="Times New Roman"/>
                <w:sz w:val="28"/>
                <w:szCs w:val="28"/>
              </w:rPr>
              <w:t>Giới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tính</w:t>
            </w:r>
            <w:proofErr w:type="spellEnd"/>
            <w:r w:rsidRPr="00127ECF">
              <w:rPr>
                <w:rFonts w:ascii="Times New Roman" w:eastAsia="Times New Roman" w:hAnsi="Times New Roman" w:cs="Times New Roman"/>
                <w:sz w:val="28"/>
                <w:szCs w:val="28"/>
              </w:rPr>
              <w:t>: ………........................…….....</w:t>
            </w:r>
          </w:p>
          <w:p w14:paraId="594F9B87"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Quê </w:t>
            </w:r>
            <w:proofErr w:type="spellStart"/>
            <w:r w:rsidRPr="00127ECF">
              <w:rPr>
                <w:rFonts w:ascii="Times New Roman" w:eastAsia="Times New Roman" w:hAnsi="Times New Roman" w:cs="Times New Roman"/>
                <w:sz w:val="28"/>
                <w:szCs w:val="28"/>
              </w:rPr>
              <w:t>quán</w:t>
            </w:r>
            <w:proofErr w:type="spellEnd"/>
            <w:r w:rsidRPr="00127ECF">
              <w:rPr>
                <w:rFonts w:ascii="Times New Roman" w:eastAsia="Times New Roman" w:hAnsi="Times New Roman" w:cs="Times New Roman"/>
                <w:sz w:val="28"/>
                <w:szCs w:val="28"/>
              </w:rPr>
              <w:t>: …………………………………………………...........................………</w:t>
            </w:r>
          </w:p>
          <w:p w14:paraId="5E0E794F"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Địa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trú</w:t>
            </w:r>
            <w:proofErr w:type="spellEnd"/>
            <w:r w:rsidRPr="00127ECF">
              <w:rPr>
                <w:rFonts w:ascii="Times New Roman" w:eastAsia="Times New Roman" w:hAnsi="Times New Roman" w:cs="Times New Roman"/>
                <w:sz w:val="28"/>
                <w:szCs w:val="28"/>
              </w:rPr>
              <w:t>:……………………………………………..........................……</w:t>
            </w:r>
          </w:p>
          <w:p w14:paraId="6C50C1C9"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CMTND:………… </w:t>
            </w:r>
            <w:proofErr w:type="spellStart"/>
            <w:r w:rsidRPr="00127ECF">
              <w:rPr>
                <w:rFonts w:ascii="Times New Roman" w:eastAsia="Times New Roman" w:hAnsi="Times New Roman" w:cs="Times New Roman"/>
                <w:sz w:val="28"/>
                <w:szCs w:val="28"/>
              </w:rPr>
              <w:t>Ngày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cấp</w:t>
            </w:r>
            <w:proofErr w:type="spellEnd"/>
            <w:r w:rsidRPr="00127ECF">
              <w:rPr>
                <w:rFonts w:ascii="Times New Roman" w:eastAsia="Times New Roman" w:hAnsi="Times New Roman" w:cs="Times New Roman"/>
                <w:sz w:val="28"/>
                <w:szCs w:val="28"/>
              </w:rPr>
              <w:t xml:space="preserve">: …………… Nơi </w:t>
            </w:r>
            <w:proofErr w:type="spellStart"/>
            <w:r w:rsidRPr="00127ECF">
              <w:rPr>
                <w:rFonts w:ascii="Times New Roman" w:eastAsia="Times New Roman" w:hAnsi="Times New Roman" w:cs="Times New Roman"/>
                <w:sz w:val="28"/>
                <w:szCs w:val="28"/>
              </w:rPr>
              <w:t>cấp</w:t>
            </w:r>
            <w:proofErr w:type="spellEnd"/>
            <w:r w:rsidRPr="00127ECF">
              <w:rPr>
                <w:rFonts w:ascii="Times New Roman" w:eastAsia="Times New Roman" w:hAnsi="Times New Roman" w:cs="Times New Roman"/>
                <w:sz w:val="28"/>
                <w:szCs w:val="28"/>
              </w:rPr>
              <w:t>: …........................……...</w:t>
            </w:r>
          </w:p>
          <w:p w14:paraId="7127200C"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 Chuyên </w:t>
            </w:r>
            <w:proofErr w:type="spellStart"/>
            <w:r w:rsidRPr="00127ECF">
              <w:rPr>
                <w:rFonts w:ascii="Times New Roman" w:eastAsia="Times New Roman" w:hAnsi="Times New Roman" w:cs="Times New Roman"/>
                <w:sz w:val="28"/>
                <w:szCs w:val="28"/>
              </w:rPr>
              <w:t>ngành</w:t>
            </w:r>
            <w:proofErr w:type="spellEnd"/>
            <w:r w:rsidRPr="00127ECF">
              <w:rPr>
                <w:rFonts w:ascii="Times New Roman" w:eastAsia="Times New Roman" w:hAnsi="Times New Roman" w:cs="Times New Roman"/>
                <w:sz w:val="28"/>
                <w:szCs w:val="28"/>
              </w:rPr>
              <w:t>: ………………............................</w:t>
            </w:r>
          </w:p>
          <w:p w14:paraId="05055916"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Sau khi </w:t>
            </w:r>
            <w:proofErr w:type="spellStart"/>
            <w:r w:rsidRPr="00127ECF">
              <w:rPr>
                <w:rFonts w:ascii="Times New Roman" w:eastAsia="Times New Roman" w:hAnsi="Times New Roman" w:cs="Times New Roman"/>
                <w:sz w:val="28"/>
                <w:szCs w:val="28"/>
              </w:rPr>
              <w:t>thỏa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thuận</w:t>
            </w:r>
            <w:proofErr w:type="spellEnd"/>
            <w:r w:rsidRPr="00127ECF">
              <w:rPr>
                <w:rFonts w:ascii="Times New Roman" w:eastAsia="Times New Roman" w:hAnsi="Times New Roman" w:cs="Times New Roman"/>
                <w:sz w:val="28"/>
                <w:szCs w:val="28"/>
              </w:rPr>
              <w:t xml:space="preserve">, hai bên </w:t>
            </w:r>
            <w:proofErr w:type="spellStart"/>
            <w:r w:rsidRPr="00127ECF">
              <w:rPr>
                <w:rFonts w:ascii="Times New Roman" w:eastAsia="Times New Roman" w:hAnsi="Times New Roman" w:cs="Times New Roman"/>
                <w:sz w:val="28"/>
                <w:szCs w:val="28"/>
              </w:rPr>
              <w:t>thống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(HĐLĐ)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xml:space="preserve"> sau đây:</w:t>
            </w:r>
          </w:p>
          <w:p w14:paraId="393743AF" w14:textId="77777777" w:rsidR="00DF21F4" w:rsidRPr="00127ECF" w:rsidRDefault="009E7086" w:rsidP="00447046">
            <w:pPr>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1: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xml:space="preserve"> chung</w:t>
            </w:r>
          </w:p>
          <w:p w14:paraId="182C6E3D"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1. </w:t>
            </w:r>
            <w:proofErr w:type="spellStart"/>
            <w:r w:rsidRPr="00127ECF">
              <w:rPr>
                <w:rFonts w:ascii="Times New Roman" w:eastAsia="Times New Roman" w:hAnsi="Times New Roman" w:cs="Times New Roman"/>
                <w:sz w:val="28"/>
                <w:szCs w:val="28"/>
              </w:rPr>
              <w:t>Loại</w:t>
            </w:r>
            <w:proofErr w:type="spellEnd"/>
            <w:r w:rsidRPr="00127ECF">
              <w:rPr>
                <w:rFonts w:ascii="Times New Roman" w:eastAsia="Times New Roman" w:hAnsi="Times New Roman" w:cs="Times New Roman"/>
                <w:sz w:val="28"/>
                <w:szCs w:val="28"/>
              </w:rPr>
              <w:t xml:space="preserve"> HĐLĐ: (1) …………………………………………...….........………………</w:t>
            </w:r>
          </w:p>
          <w:p w14:paraId="7B8DCF95"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2.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hạn</w:t>
            </w:r>
            <w:proofErr w:type="spellEnd"/>
            <w:r w:rsidRPr="00127ECF">
              <w:rPr>
                <w:rFonts w:ascii="Times New Roman" w:eastAsia="Times New Roman" w:hAnsi="Times New Roman" w:cs="Times New Roman"/>
                <w:sz w:val="28"/>
                <w:szCs w:val="28"/>
              </w:rPr>
              <w:t xml:space="preserve"> HĐLĐ:(2)  ………………………………..…………….........….....…....</w:t>
            </w:r>
          </w:p>
          <w:p w14:paraId="0A617487"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3.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điểm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bắt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đầu</w:t>
            </w:r>
            <w:proofErr w:type="spellEnd"/>
            <w:r w:rsidRPr="00127ECF">
              <w:rPr>
                <w:rFonts w:ascii="Times New Roman" w:eastAsia="Times New Roman" w:hAnsi="Times New Roman" w:cs="Times New Roman"/>
                <w:sz w:val="28"/>
                <w:szCs w:val="28"/>
              </w:rPr>
              <w:t>: ……………………………………………….........….....…....</w:t>
            </w:r>
          </w:p>
          <w:p w14:paraId="57C01A03"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4.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điểm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thúc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w:t>
            </w:r>
          </w:p>
          <w:p w14:paraId="7FB2BD0D"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5. </w:t>
            </w:r>
            <w:proofErr w:type="spellStart"/>
            <w:r w:rsidRPr="00127ECF">
              <w:rPr>
                <w:rFonts w:ascii="Times New Roman" w:eastAsia="Times New Roman" w:hAnsi="Times New Roman" w:cs="Times New Roman"/>
                <w:sz w:val="28"/>
                <w:szCs w:val="28"/>
              </w:rPr>
              <w:t>Địa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điểm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(3) …………………………………..…………........….....…..</w:t>
            </w:r>
          </w:p>
          <w:p w14:paraId="070BA55F"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6. </w:t>
            </w: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phận</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tác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(4) ……………………………....................….....…...</w:t>
            </w:r>
          </w:p>
          <w:p w14:paraId="64D3D48C"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7.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danh chuyên môn (</w:t>
            </w:r>
            <w:proofErr w:type="spellStart"/>
            <w:r w:rsidRPr="00127ECF">
              <w:rPr>
                <w:rFonts w:ascii="Times New Roman" w:eastAsia="Times New Roman" w:hAnsi="Times New Roman" w:cs="Times New Roman"/>
                <w:sz w:val="28"/>
                <w:szCs w:val="28"/>
              </w:rPr>
              <w:t>vị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tác</w:t>
            </w:r>
            <w:proofErr w:type="spellEnd"/>
            <w:r w:rsidRPr="00127ECF">
              <w:rPr>
                <w:rFonts w:ascii="Times New Roman" w:eastAsia="Times New Roman" w:hAnsi="Times New Roman" w:cs="Times New Roman"/>
                <w:sz w:val="28"/>
                <w:szCs w:val="28"/>
              </w:rPr>
              <w:t>): (5) ………………………........….....….</w:t>
            </w:r>
          </w:p>
          <w:p w14:paraId="2D8DF10D"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8. </w:t>
            </w:r>
            <w:proofErr w:type="spellStart"/>
            <w:r w:rsidRPr="00127ECF">
              <w:rPr>
                <w:rFonts w:ascii="Times New Roman" w:eastAsia="Times New Roman" w:hAnsi="Times New Roman" w:cs="Times New Roman"/>
                <w:sz w:val="28"/>
                <w:szCs w:val="28"/>
              </w:rPr>
              <w:t>Nhiệm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như sau:</w:t>
            </w:r>
          </w:p>
          <w:p w14:paraId="396552AB"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Chịu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tiếp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ông/</w:t>
            </w:r>
            <w:proofErr w:type="spellStart"/>
            <w:r w:rsidRPr="00127ECF">
              <w:rPr>
                <w:rFonts w:ascii="Times New Roman" w:eastAsia="Times New Roman" w:hAnsi="Times New Roman" w:cs="Times New Roman"/>
                <w:sz w:val="28"/>
                <w:szCs w:val="28"/>
              </w:rPr>
              <w:t>bà</w:t>
            </w:r>
            <w:proofErr w:type="spellEnd"/>
            <w:r w:rsidRPr="00127ECF">
              <w:rPr>
                <w:rFonts w:ascii="Times New Roman" w:eastAsia="Times New Roman" w:hAnsi="Times New Roman" w:cs="Times New Roman"/>
                <w:sz w:val="28"/>
                <w:szCs w:val="28"/>
              </w:rPr>
              <w:t>: (6).........................................................</w:t>
            </w:r>
          </w:p>
          <w:p w14:paraId="7F2146E1"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đúng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danh chuyên môn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dưới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w:t>
            </w:r>
          </w:p>
          <w:p w14:paraId="3AA920FF"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cùng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ban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trong Công ty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phát</w:t>
            </w:r>
            <w:proofErr w:type="spellEnd"/>
            <w:r w:rsidRPr="00127ECF">
              <w:rPr>
                <w:rFonts w:ascii="Times New Roman" w:eastAsia="Times New Roman" w:hAnsi="Times New Roman" w:cs="Times New Roman"/>
                <w:sz w:val="28"/>
                <w:szCs w:val="28"/>
              </w:rPr>
              <w:t xml:space="preserve"> huy </w:t>
            </w:r>
            <w:proofErr w:type="spellStart"/>
            <w:r w:rsidRPr="00127ECF">
              <w:rPr>
                <w:rFonts w:ascii="Times New Roman" w:eastAsia="Times New Roman" w:hAnsi="Times New Roman" w:cs="Times New Roman"/>
                <w:sz w:val="28"/>
                <w:szCs w:val="28"/>
              </w:rPr>
              <w:t>tối</w:t>
            </w:r>
            <w:proofErr w:type="spellEnd"/>
            <w:r w:rsidRPr="00127ECF">
              <w:rPr>
                <w:rFonts w:ascii="Times New Roman" w:eastAsia="Times New Roman" w:hAnsi="Times New Roman" w:cs="Times New Roman"/>
                <w:sz w:val="28"/>
                <w:szCs w:val="28"/>
              </w:rPr>
              <w:t xml:space="preserve"> đa </w:t>
            </w:r>
            <w:proofErr w:type="spellStart"/>
            <w:r w:rsidRPr="00127ECF">
              <w:rPr>
                <w:rFonts w:ascii="Times New Roman" w:eastAsia="Times New Roman" w:hAnsi="Times New Roman" w:cs="Times New Roman"/>
                <w:sz w:val="28"/>
                <w:szCs w:val="28"/>
              </w:rPr>
              <w:t>hiệu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w:t>
            </w:r>
          </w:p>
          <w:p w14:paraId="0563A8D6" w14:textId="77777777" w:rsidR="00DF21F4" w:rsidRPr="00127ECF" w:rsidRDefault="009E7086" w:rsidP="00447046">
            <w:pPr>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tùy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thuộc</w:t>
            </w:r>
            <w:proofErr w:type="spellEnd"/>
            <w:r w:rsidRPr="00127ECF">
              <w:rPr>
                <w:rFonts w:ascii="Times New Roman" w:eastAsia="Times New Roman" w:hAnsi="Times New Roman" w:cs="Times New Roman"/>
                <w:sz w:val="28"/>
                <w:szCs w:val="28"/>
              </w:rPr>
              <w:t xml:space="preserve"> theo yêu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Công ty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quyết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Ban </w:t>
            </w:r>
            <w:proofErr w:type="spellStart"/>
            <w:r w:rsidRPr="00127ECF">
              <w:rPr>
                <w:rFonts w:ascii="Times New Roman" w:eastAsia="Times New Roman" w:hAnsi="Times New Roman" w:cs="Times New Roman"/>
                <w:sz w:val="28"/>
                <w:szCs w:val="28"/>
              </w:rPr>
              <w:t>Giám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đốc</w:t>
            </w:r>
            <w:proofErr w:type="spellEnd"/>
            <w:r w:rsidRPr="00127ECF">
              <w:rPr>
                <w:rFonts w:ascii="Times New Roman" w:eastAsia="Times New Roman" w:hAnsi="Times New Roman" w:cs="Times New Roman"/>
                <w:sz w:val="28"/>
                <w:szCs w:val="28"/>
              </w:rPr>
              <w:t>.</w:t>
            </w:r>
          </w:p>
          <w:p w14:paraId="5B50D72F"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2: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p>
          <w:p w14:paraId="475BFDD1"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1.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gian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(7)………………………………………………….………..............</w:t>
            </w:r>
          </w:p>
          <w:p w14:paraId="2F25094D"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2. Do </w:t>
            </w:r>
            <w:proofErr w:type="spellStart"/>
            <w:r w:rsidRPr="00127ECF">
              <w:rPr>
                <w:rFonts w:ascii="Times New Roman" w:eastAsia="Times New Roman" w:hAnsi="Times New Roman" w:cs="Times New Roman"/>
                <w:sz w:val="28"/>
                <w:szCs w:val="28"/>
              </w:rPr>
              <w:t>tính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nhu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kinh doanh hay nhu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phận</w:t>
            </w:r>
            <w:proofErr w:type="spellEnd"/>
            <w:r w:rsidRPr="00127ECF">
              <w:rPr>
                <w:rFonts w:ascii="Times New Roman" w:eastAsia="Times New Roman" w:hAnsi="Times New Roman" w:cs="Times New Roman"/>
                <w:sz w:val="28"/>
                <w:szCs w:val="28"/>
              </w:rPr>
              <w:t xml:space="preserve">, Công ty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thể</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gian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linh </w:t>
            </w:r>
            <w:proofErr w:type="spellStart"/>
            <w:r w:rsidRPr="00127ECF">
              <w:rPr>
                <w:rFonts w:ascii="Times New Roman" w:eastAsia="Times New Roman" w:hAnsi="Times New Roman" w:cs="Times New Roman"/>
                <w:sz w:val="28"/>
                <w:szCs w:val="28"/>
              </w:rPr>
              <w:t>hoạt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gian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linh </w:t>
            </w:r>
            <w:proofErr w:type="spellStart"/>
            <w:r w:rsidRPr="00127ECF">
              <w:rPr>
                <w:rFonts w:ascii="Times New Roman" w:eastAsia="Times New Roman" w:hAnsi="Times New Roman" w:cs="Times New Roman"/>
                <w:sz w:val="28"/>
                <w:szCs w:val="28"/>
              </w:rPr>
              <w:t>hoạt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thể</w:t>
            </w:r>
            <w:proofErr w:type="spellEnd"/>
            <w:r w:rsidRPr="00127ECF">
              <w:rPr>
                <w:rFonts w:ascii="Times New Roman" w:eastAsia="Times New Roman" w:hAnsi="Times New Roman" w:cs="Times New Roman"/>
                <w:sz w:val="28"/>
                <w:szCs w:val="28"/>
              </w:rPr>
              <w:t xml:space="preserve"> không tuân </w:t>
            </w:r>
            <w:proofErr w:type="spellStart"/>
            <w:r w:rsidRPr="00127ECF">
              <w:rPr>
                <w:rFonts w:ascii="Times New Roman" w:eastAsia="Times New Roman" w:hAnsi="Times New Roman" w:cs="Times New Roman"/>
                <w:sz w:val="28"/>
                <w:szCs w:val="28"/>
              </w:rPr>
              <w:t>thủ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lịch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lastRenderedPageBreak/>
              <w:t>bình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theo ca, nhưng </w:t>
            </w:r>
            <w:proofErr w:type="spellStart"/>
            <w:r w:rsidRPr="00127ECF">
              <w:rPr>
                <w:rFonts w:ascii="Times New Roman" w:eastAsia="Times New Roman" w:hAnsi="Times New Roman" w:cs="Times New Roman"/>
                <w:sz w:val="28"/>
                <w:szCs w:val="28"/>
              </w:rPr>
              <w:t>vẫn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đảm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giờ</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w:t>
            </w:r>
          </w:p>
          <w:p w14:paraId="3AE2A8AA"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3. </w:t>
            </w:r>
            <w:proofErr w:type="spellStart"/>
            <w:r w:rsidRPr="00127ECF">
              <w:rPr>
                <w:rFonts w:ascii="Times New Roman" w:eastAsia="Times New Roman" w:hAnsi="Times New Roman" w:cs="Times New Roman"/>
                <w:sz w:val="28"/>
                <w:szCs w:val="28"/>
              </w:rPr>
              <w:t>Thiết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cụ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Công ty </w:t>
            </w:r>
            <w:proofErr w:type="spellStart"/>
            <w:r w:rsidRPr="00127ECF">
              <w:rPr>
                <w:rFonts w:ascii="Times New Roman" w:eastAsia="Times New Roman" w:hAnsi="Times New Roman" w:cs="Times New Roman"/>
                <w:sz w:val="28"/>
                <w:szCs w:val="28"/>
              </w:rPr>
              <w:t>cấp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tùy</w:t>
            </w:r>
            <w:proofErr w:type="spellEnd"/>
            <w:r w:rsidRPr="00127ECF">
              <w:rPr>
                <w:rFonts w:ascii="Times New Roman" w:eastAsia="Times New Roman" w:hAnsi="Times New Roman" w:cs="Times New Roman"/>
                <w:sz w:val="28"/>
                <w:szCs w:val="28"/>
              </w:rPr>
              <w:t xml:space="preserve"> theo nhu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w:t>
            </w:r>
          </w:p>
          <w:p w14:paraId="246D457F"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4.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kiện</w:t>
            </w:r>
            <w:proofErr w:type="spellEnd"/>
            <w:r w:rsidRPr="00127ECF">
              <w:rPr>
                <w:rFonts w:ascii="Times New Roman" w:eastAsia="Times New Roman" w:hAnsi="Times New Roman" w:cs="Times New Roman"/>
                <w:sz w:val="28"/>
                <w:szCs w:val="28"/>
              </w:rPr>
              <w:t xml:space="preserve"> an </w:t>
            </w:r>
            <w:proofErr w:type="spellStart"/>
            <w:r w:rsidRPr="00127ECF">
              <w:rPr>
                <w:rFonts w:ascii="Times New Roman" w:eastAsia="Times New Roman" w:hAnsi="Times New Roman" w:cs="Times New Roman"/>
                <w:sz w:val="28"/>
                <w:szCs w:val="28"/>
              </w:rPr>
              <w:t>toàn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vệ</w:t>
            </w:r>
            <w:proofErr w:type="spellEnd"/>
            <w:r w:rsidRPr="00127ECF">
              <w:rPr>
                <w:rFonts w:ascii="Times New Roman" w:eastAsia="Times New Roman" w:hAnsi="Times New Roman" w:cs="Times New Roman"/>
                <w:sz w:val="28"/>
                <w:szCs w:val="28"/>
              </w:rPr>
              <w:t xml:space="preserve"> sinh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tại</w:t>
            </w:r>
            <w:proofErr w:type="spellEnd"/>
            <w:r w:rsidRPr="00127ECF">
              <w:rPr>
                <w:rFonts w:ascii="Times New Roman" w:eastAsia="Times New Roman" w:hAnsi="Times New Roman" w:cs="Times New Roman"/>
                <w:sz w:val="28"/>
                <w:szCs w:val="28"/>
              </w:rPr>
              <w:t xml:space="preserve"> nơi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w:t>
            </w:r>
          </w:p>
          <w:p w14:paraId="0F0FD469"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3: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nghĩa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p>
          <w:p w14:paraId="6D546741"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1.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p>
          <w:p w14:paraId="5A0A21C5"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a)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lương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cấp</w:t>
            </w:r>
            <w:proofErr w:type="spellEnd"/>
            <w:r w:rsidRPr="00127ECF">
              <w:rPr>
                <w:rFonts w:ascii="Times New Roman" w:eastAsia="Times New Roman" w:hAnsi="Times New Roman" w:cs="Times New Roman"/>
                <w:sz w:val="28"/>
                <w:szCs w:val="28"/>
              </w:rPr>
              <w:t>:</w:t>
            </w:r>
          </w:p>
          <w:p w14:paraId="51BE77D4"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Mức</w:t>
            </w:r>
            <w:proofErr w:type="spellEnd"/>
            <w:r w:rsidRPr="00127ECF">
              <w:rPr>
                <w:rFonts w:ascii="Times New Roman" w:eastAsia="Times New Roman" w:hAnsi="Times New Roman" w:cs="Times New Roman"/>
                <w:sz w:val="28"/>
                <w:szCs w:val="28"/>
              </w:rPr>
              <w:t xml:space="preserve"> lương/</w:t>
            </w:r>
            <w:proofErr w:type="spellStart"/>
            <w:r w:rsidRPr="00127ECF">
              <w:rPr>
                <w:rFonts w:ascii="Times New Roman" w:eastAsia="Times New Roman" w:hAnsi="Times New Roman" w:cs="Times New Roman"/>
                <w:sz w:val="28"/>
                <w:szCs w:val="28"/>
              </w:rPr>
              <w:t>Thù</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chính</w:t>
            </w:r>
            <w:proofErr w:type="spellEnd"/>
            <w:r w:rsidRPr="00127ECF">
              <w:rPr>
                <w:rFonts w:ascii="Times New Roman" w:eastAsia="Times New Roman" w:hAnsi="Times New Roman" w:cs="Times New Roman"/>
                <w:sz w:val="28"/>
                <w:szCs w:val="28"/>
              </w:rPr>
              <w:t>: …...…. VNĐ/</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w:t>
            </w:r>
          </w:p>
          <w:p w14:paraId="1307E41F"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cấp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nhiệm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 VNĐ/</w:t>
            </w:r>
            <w:proofErr w:type="spellStart"/>
            <w:r w:rsidRPr="00127ECF">
              <w:rPr>
                <w:rFonts w:ascii="Times New Roman" w:eastAsia="Times New Roman" w:hAnsi="Times New Roman" w:cs="Times New Roman"/>
                <w:sz w:val="28"/>
                <w:szCs w:val="28"/>
              </w:rPr>
              <w:t>tháng</w:t>
            </w:r>
            <w:proofErr w:type="spellEnd"/>
          </w:p>
          <w:p w14:paraId="30C74684"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cấp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suất</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đánh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w:t>
            </w:r>
          </w:p>
          <w:p w14:paraId="67E8F3D7"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Lương </w:t>
            </w:r>
            <w:proofErr w:type="spellStart"/>
            <w:r w:rsidRPr="00127ECF">
              <w:rPr>
                <w:rFonts w:ascii="Times New Roman" w:eastAsia="Times New Roman" w:hAnsi="Times New Roman" w:cs="Times New Roman"/>
                <w:sz w:val="28"/>
                <w:szCs w:val="28"/>
              </w:rPr>
              <w:t>hiệu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ban, công ty.</w:t>
            </w:r>
          </w:p>
          <w:p w14:paraId="6EDF80A7"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tác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Tùy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từng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công ty.</w:t>
            </w:r>
          </w:p>
          <w:p w14:paraId="0F57890C"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trả</w:t>
            </w:r>
            <w:proofErr w:type="spellEnd"/>
            <w:r w:rsidRPr="00127ECF">
              <w:rPr>
                <w:rFonts w:ascii="Times New Roman" w:eastAsia="Times New Roman" w:hAnsi="Times New Roman" w:cs="Times New Roman"/>
                <w:sz w:val="28"/>
                <w:szCs w:val="28"/>
              </w:rPr>
              <w:t xml:space="preserve"> lương: (8) …………………………………………………………...........</w:t>
            </w:r>
          </w:p>
          <w:p w14:paraId="2C3146EF"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b)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w:t>
            </w:r>
          </w:p>
          <w:p w14:paraId="797B13CA"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Khen </w:t>
            </w:r>
            <w:proofErr w:type="spellStart"/>
            <w:r w:rsidRPr="00127ECF">
              <w:rPr>
                <w:rFonts w:ascii="Times New Roman" w:eastAsia="Times New Roman" w:hAnsi="Times New Roman" w:cs="Times New Roman"/>
                <w:sz w:val="28"/>
                <w:szCs w:val="28"/>
              </w:rPr>
              <w:t>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khuyến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khích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tinh </w:t>
            </w:r>
            <w:proofErr w:type="spellStart"/>
            <w:r w:rsidRPr="00127ECF">
              <w:rPr>
                <w:rFonts w:ascii="Times New Roman" w:eastAsia="Times New Roman" w:hAnsi="Times New Roman" w:cs="Times New Roman"/>
                <w:sz w:val="28"/>
                <w:szCs w:val="28"/>
              </w:rPr>
              <w:t>thần</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tích</w:t>
            </w:r>
            <w:proofErr w:type="spellEnd"/>
            <w:r w:rsidRPr="00127ECF">
              <w:rPr>
                <w:rFonts w:ascii="Times New Roman" w:eastAsia="Times New Roman" w:hAnsi="Times New Roman" w:cs="Times New Roman"/>
                <w:sz w:val="28"/>
                <w:szCs w:val="28"/>
              </w:rPr>
              <w:t xml:space="preserve"> trong công </w:t>
            </w:r>
            <w:proofErr w:type="spellStart"/>
            <w:r w:rsidRPr="00127ECF">
              <w:rPr>
                <w:rFonts w:ascii="Times New Roman" w:eastAsia="Times New Roman" w:hAnsi="Times New Roman" w:cs="Times New Roman"/>
                <w:sz w:val="28"/>
                <w:szCs w:val="28"/>
              </w:rPr>
              <w:t>tác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hoặc</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công ty.</w:t>
            </w:r>
          </w:p>
          <w:p w14:paraId="01B32BD7"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nâng lương: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tiền</w:t>
            </w:r>
            <w:proofErr w:type="spellEnd"/>
            <w:r w:rsidRPr="00127ECF">
              <w:rPr>
                <w:rFonts w:ascii="Times New Roman" w:eastAsia="Times New Roman" w:hAnsi="Times New Roman" w:cs="Times New Roman"/>
                <w:sz w:val="28"/>
                <w:szCs w:val="28"/>
              </w:rPr>
              <w:t xml:space="preserve"> lương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Công ty.</w:t>
            </w:r>
          </w:p>
          <w:p w14:paraId="51A58988"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nghỉ</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chung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w:t>
            </w:r>
          </w:p>
          <w:p w14:paraId="569A099D"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 </w:t>
            </w:r>
            <w:proofErr w:type="spellStart"/>
            <w:r w:rsidRPr="00127ECF">
              <w:rPr>
                <w:rFonts w:ascii="Times New Roman" w:eastAsia="Times New Roman" w:hAnsi="Times New Roman" w:cs="Times New Roman"/>
                <w:sz w:val="28"/>
                <w:szCs w:val="28"/>
              </w:rPr>
              <w:t>Nghỉ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tuần</w:t>
            </w:r>
            <w:proofErr w:type="spellEnd"/>
            <w:r w:rsidRPr="00127ECF">
              <w:rPr>
                <w:rFonts w:ascii="Times New Roman" w:eastAsia="Times New Roman" w:hAnsi="Times New Roman" w:cs="Times New Roman"/>
                <w:sz w:val="28"/>
                <w:szCs w:val="28"/>
              </w:rPr>
              <w:t xml:space="preserve"> (9)……………………………………………………………….............</w:t>
            </w:r>
          </w:p>
          <w:p w14:paraId="6E6FA965"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hàng</w:t>
            </w:r>
            <w:proofErr w:type="spellEnd"/>
            <w:r w:rsidRPr="00127ECF">
              <w:rPr>
                <w:rFonts w:ascii="Times New Roman" w:eastAsia="Times New Roman" w:hAnsi="Times New Roman" w:cs="Times New Roman"/>
                <w:sz w:val="28"/>
                <w:szCs w:val="28"/>
              </w:rPr>
              <w:t xml:space="preserve"> năm: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nhân viên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chính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thức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thâm niên công </w:t>
            </w:r>
            <w:proofErr w:type="spellStart"/>
            <w:r w:rsidRPr="00127ECF">
              <w:rPr>
                <w:rFonts w:ascii="Times New Roman" w:eastAsia="Times New Roman" w:hAnsi="Times New Roman" w:cs="Times New Roman"/>
                <w:sz w:val="28"/>
                <w:szCs w:val="28"/>
              </w:rPr>
              <w:t>tác</w:t>
            </w:r>
            <w:proofErr w:type="spellEnd"/>
            <w:r w:rsidRPr="00127ECF">
              <w:rPr>
                <w:rFonts w:ascii="Times New Roman" w:eastAsia="Times New Roman" w:hAnsi="Times New Roman" w:cs="Times New Roman"/>
                <w:sz w:val="28"/>
                <w:szCs w:val="28"/>
              </w:rPr>
              <w:t xml:space="preserve"> 12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phép</w:t>
            </w:r>
            <w:proofErr w:type="spellEnd"/>
            <w:r w:rsidRPr="00127ECF">
              <w:rPr>
                <w:rFonts w:ascii="Times New Roman" w:eastAsia="Times New Roman" w:hAnsi="Times New Roman" w:cs="Times New Roman"/>
                <w:sz w:val="28"/>
                <w:szCs w:val="28"/>
              </w:rPr>
              <w:t xml:space="preserve"> năm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lương (</w:t>
            </w:r>
            <w:proofErr w:type="spellStart"/>
            <w:r w:rsidRPr="00127ECF">
              <w:rPr>
                <w:rFonts w:ascii="Times New Roman" w:eastAsia="Times New Roman" w:hAnsi="Times New Roman" w:cs="Times New Roman"/>
                <w:sz w:val="28"/>
                <w:szCs w:val="28"/>
              </w:rPr>
              <w:t>mỗi</w:t>
            </w:r>
            <w:proofErr w:type="spellEnd"/>
            <w:r w:rsidRPr="00127ECF">
              <w:rPr>
                <w:rFonts w:ascii="Times New Roman" w:eastAsia="Times New Roman" w:hAnsi="Times New Roman" w:cs="Times New Roman"/>
                <w:sz w:val="28"/>
                <w:szCs w:val="28"/>
              </w:rPr>
              <w:t xml:space="preserve"> năm 12 </w:t>
            </w:r>
            <w:proofErr w:type="spellStart"/>
            <w:r w:rsidRPr="00127ECF">
              <w:rPr>
                <w:rFonts w:ascii="Times New Roman" w:eastAsia="Times New Roman" w:hAnsi="Times New Roman" w:cs="Times New Roman"/>
                <w:sz w:val="28"/>
                <w:szCs w:val="28"/>
              </w:rPr>
              <w:t>ngày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phép</w:t>
            </w:r>
            <w:proofErr w:type="spellEnd"/>
            <w:r w:rsidRPr="00127ECF">
              <w:rPr>
                <w:rFonts w:ascii="Times New Roman" w:eastAsia="Times New Roman" w:hAnsi="Times New Roman" w:cs="Times New Roman"/>
                <w:sz w:val="28"/>
                <w:szCs w:val="28"/>
              </w:rPr>
              <w:t xml:space="preserve">). Nhân viên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thâm niên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dưới</w:t>
            </w:r>
            <w:proofErr w:type="spellEnd"/>
            <w:r w:rsidRPr="00127ECF">
              <w:rPr>
                <w:rFonts w:ascii="Times New Roman" w:eastAsia="Times New Roman" w:hAnsi="Times New Roman" w:cs="Times New Roman"/>
                <w:sz w:val="28"/>
                <w:szCs w:val="28"/>
              </w:rPr>
              <w:t xml:space="preserve"> 12 </w:t>
            </w:r>
            <w:proofErr w:type="spellStart"/>
            <w:r w:rsidRPr="00127ECF">
              <w:rPr>
                <w:rFonts w:ascii="Times New Roman" w:eastAsia="Times New Roman" w:hAnsi="Times New Roman" w:cs="Times New Roman"/>
                <w:sz w:val="28"/>
                <w:szCs w:val="28"/>
              </w:rPr>
              <w:t>tháng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gian </w:t>
            </w:r>
            <w:proofErr w:type="spellStart"/>
            <w:r w:rsidRPr="00127ECF">
              <w:rPr>
                <w:rFonts w:ascii="Times New Roman" w:eastAsia="Times New Roman" w:hAnsi="Times New Roman" w:cs="Times New Roman"/>
                <w:sz w:val="28"/>
                <w:szCs w:val="28"/>
              </w:rPr>
              <w:t>nghỉ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hằng</w:t>
            </w:r>
            <w:proofErr w:type="spellEnd"/>
            <w:r w:rsidRPr="00127ECF">
              <w:rPr>
                <w:rFonts w:ascii="Times New Roman" w:eastAsia="Times New Roman" w:hAnsi="Times New Roman" w:cs="Times New Roman"/>
                <w:sz w:val="28"/>
                <w:szCs w:val="28"/>
              </w:rPr>
              <w:t xml:space="preserve"> năm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tính</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tỷ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lệ</w:t>
            </w:r>
            <w:proofErr w:type="spellEnd"/>
            <w:r w:rsidRPr="00127ECF">
              <w:rPr>
                <w:rFonts w:ascii="Times New Roman" w:eastAsia="Times New Roman" w:hAnsi="Times New Roman" w:cs="Times New Roman"/>
                <w:sz w:val="28"/>
                <w:szCs w:val="28"/>
              </w:rPr>
              <w:t xml:space="preserve"> tương </w:t>
            </w:r>
            <w:proofErr w:type="spellStart"/>
            <w:r w:rsidRPr="00127ECF">
              <w:rPr>
                <w:rFonts w:ascii="Times New Roman" w:eastAsia="Times New Roman" w:hAnsi="Times New Roman" w:cs="Times New Roman"/>
                <w:sz w:val="28"/>
                <w:szCs w:val="28"/>
              </w:rPr>
              <w:t>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gian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w:t>
            </w:r>
          </w:p>
          <w:p w14:paraId="4CC26DF8"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Lễ</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nghỉ</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lễ</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w:t>
            </w:r>
          </w:p>
          <w:p w14:paraId="5A019AAF"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hiểm</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(10) ..............................................</w:t>
            </w:r>
          </w:p>
          <w:p w14:paraId="0A981261"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phúc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(11) ...............................................................................................</w:t>
            </w:r>
          </w:p>
          <w:p w14:paraId="0705CECF"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hưởng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ngừng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cấp</w:t>
            </w:r>
            <w:proofErr w:type="spellEnd"/>
            <w:r w:rsidRPr="00127ECF">
              <w:rPr>
                <w:rFonts w:ascii="Times New Roman" w:eastAsia="Times New Roman" w:hAnsi="Times New Roman" w:cs="Times New Roman"/>
                <w:sz w:val="28"/>
                <w:szCs w:val="28"/>
              </w:rPr>
              <w:t xml:space="preserve"> thôi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hoặc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bồi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thường</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w:t>
            </w:r>
          </w:p>
          <w:p w14:paraId="04DB9E30"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đơn phương </w:t>
            </w:r>
            <w:proofErr w:type="spellStart"/>
            <w:r w:rsidRPr="00127ECF">
              <w:rPr>
                <w:rFonts w:ascii="Times New Roman" w:eastAsia="Times New Roman" w:hAnsi="Times New Roman" w:cs="Times New Roman"/>
                <w:sz w:val="28"/>
                <w:szCs w:val="28"/>
              </w:rPr>
              <w:t>chấm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dứt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quy Công ty.</w:t>
            </w:r>
          </w:p>
          <w:p w14:paraId="785059BF"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2. </w:t>
            </w:r>
            <w:proofErr w:type="spellStart"/>
            <w:r w:rsidRPr="00127ECF">
              <w:rPr>
                <w:rFonts w:ascii="Times New Roman" w:eastAsia="Times New Roman" w:hAnsi="Times New Roman" w:cs="Times New Roman"/>
                <w:sz w:val="28"/>
                <w:szCs w:val="28"/>
              </w:rPr>
              <w:t>Nghĩa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p>
          <w:p w14:paraId="3D8FEB13"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a)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w:t>
            </w:r>
            <w:proofErr w:type="spellEnd"/>
            <w:r w:rsidRPr="00127ECF">
              <w:rPr>
                <w:rFonts w:ascii="Times New Roman" w:eastAsia="Times New Roman" w:hAnsi="Times New Roman" w:cs="Times New Roman"/>
                <w:sz w:val="28"/>
                <w:szCs w:val="28"/>
              </w:rPr>
              <w:t xml:space="preserve"> cao </w:t>
            </w:r>
            <w:proofErr w:type="spellStart"/>
            <w:r w:rsidRPr="00127ECF">
              <w:rPr>
                <w:rFonts w:ascii="Times New Roman" w:eastAsia="Times New Roman" w:hAnsi="Times New Roman" w:cs="Times New Roman"/>
                <w:sz w:val="28"/>
                <w:szCs w:val="28"/>
              </w:rPr>
              <w:t>nhất</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 xml:space="preserve"> phân công,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thẩm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w:t>
            </w:r>
          </w:p>
          <w:p w14:paraId="553A06F3"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b) </w:t>
            </w:r>
            <w:proofErr w:type="spellStart"/>
            <w:r w:rsidRPr="00127ECF">
              <w:rPr>
                <w:rFonts w:ascii="Times New Roman" w:eastAsia="Times New Roman" w:hAnsi="Times New Roman" w:cs="Times New Roman"/>
                <w:sz w:val="28"/>
                <w:szCs w:val="28"/>
              </w:rPr>
              <w:t>Hoàn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giao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sẵn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sàng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mọi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sự</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khi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yêu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w:t>
            </w:r>
          </w:p>
          <w:p w14:paraId="2E298A52"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 </w:t>
            </w:r>
            <w:proofErr w:type="spellStart"/>
            <w:r w:rsidRPr="00127ECF">
              <w:rPr>
                <w:rFonts w:ascii="Times New Roman" w:eastAsia="Times New Roman" w:hAnsi="Times New Roman" w:cs="Times New Roman"/>
                <w:sz w:val="28"/>
                <w:szCs w:val="28"/>
              </w:rPr>
              <w:t>Nắm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rõ</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 xml:space="preserve"> nghiêm </w:t>
            </w:r>
            <w:proofErr w:type="spellStart"/>
            <w:r w:rsidRPr="00127ECF">
              <w:rPr>
                <w:rFonts w:ascii="Times New Roman" w:eastAsia="Times New Roman" w:hAnsi="Times New Roman" w:cs="Times New Roman"/>
                <w:sz w:val="28"/>
                <w:szCs w:val="28"/>
              </w:rPr>
              <w:t>túc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an </w:t>
            </w:r>
            <w:proofErr w:type="spellStart"/>
            <w:r w:rsidRPr="00127ECF">
              <w:rPr>
                <w:rFonts w:ascii="Times New Roman" w:eastAsia="Times New Roman" w:hAnsi="Times New Roman" w:cs="Times New Roman"/>
                <w:sz w:val="28"/>
                <w:szCs w:val="28"/>
              </w:rPr>
              <w:t>toàn</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vệ</w:t>
            </w:r>
            <w:proofErr w:type="spellEnd"/>
            <w:r w:rsidRPr="00127ECF">
              <w:rPr>
                <w:rFonts w:ascii="Times New Roman" w:eastAsia="Times New Roman" w:hAnsi="Times New Roman" w:cs="Times New Roman"/>
                <w:sz w:val="28"/>
                <w:szCs w:val="28"/>
              </w:rPr>
              <w:t xml:space="preserve"> sinh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phòng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cháy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chữa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cháy</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hóa</w:t>
            </w:r>
            <w:proofErr w:type="spellEnd"/>
            <w:r w:rsidRPr="00127ECF">
              <w:rPr>
                <w:rFonts w:ascii="Times New Roman" w:eastAsia="Times New Roman" w:hAnsi="Times New Roman" w:cs="Times New Roman"/>
                <w:sz w:val="28"/>
                <w:szCs w:val="28"/>
              </w:rPr>
              <w:t xml:space="preserve"> công ty,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quy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chủ</w:t>
            </w:r>
            <w:proofErr w:type="spellEnd"/>
            <w:r w:rsidRPr="00127ECF">
              <w:rPr>
                <w:rFonts w:ascii="Times New Roman" w:eastAsia="Times New Roman" w:hAnsi="Times New Roman" w:cs="Times New Roman"/>
                <w:sz w:val="28"/>
                <w:szCs w:val="28"/>
              </w:rPr>
              <w:t xml:space="preserve"> trương, </w:t>
            </w:r>
            <w:proofErr w:type="spellStart"/>
            <w:r w:rsidRPr="00127ECF">
              <w:rPr>
                <w:rFonts w:ascii="Times New Roman" w:eastAsia="Times New Roman" w:hAnsi="Times New Roman" w:cs="Times New Roman"/>
                <w:sz w:val="28"/>
                <w:szCs w:val="28"/>
              </w:rPr>
              <w:t>chính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sách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Công ty.</w:t>
            </w:r>
          </w:p>
          <w:p w14:paraId="0AAC30CD"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d) </w:t>
            </w:r>
            <w:proofErr w:type="spellStart"/>
            <w:r w:rsidRPr="00127ECF">
              <w:rPr>
                <w:rFonts w:ascii="Times New Roman" w:eastAsia="Times New Roman" w:hAnsi="Times New Roman" w:cs="Times New Roman"/>
                <w:sz w:val="28"/>
                <w:szCs w:val="28"/>
              </w:rPr>
              <w:t>Bồi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thường</w:t>
            </w:r>
            <w:proofErr w:type="spellEnd"/>
            <w:r w:rsidRPr="00127ECF">
              <w:rPr>
                <w:rFonts w:ascii="Times New Roman" w:eastAsia="Times New Roman" w:hAnsi="Times New Roman" w:cs="Times New Roman"/>
                <w:sz w:val="28"/>
                <w:szCs w:val="28"/>
              </w:rPr>
              <w:t xml:space="preserve"> vi </w:t>
            </w:r>
            <w:proofErr w:type="spellStart"/>
            <w:r w:rsidRPr="00127ECF">
              <w:rPr>
                <w:rFonts w:ascii="Times New Roman" w:eastAsia="Times New Roman" w:hAnsi="Times New Roman" w:cs="Times New Roman"/>
                <w:sz w:val="28"/>
                <w:szCs w:val="28"/>
              </w:rPr>
              <w:t>phạm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chất</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Công ty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nước</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w:t>
            </w:r>
          </w:p>
          <w:p w14:paraId="0AD8E71E"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e) Tham </w:t>
            </w:r>
            <w:proofErr w:type="spellStart"/>
            <w:r w:rsidRPr="00127ECF">
              <w:rPr>
                <w:rFonts w:ascii="Times New Roman" w:eastAsia="Times New Roman" w:hAnsi="Times New Roman" w:cs="Times New Roman"/>
                <w:sz w:val="28"/>
                <w:szCs w:val="28"/>
              </w:rPr>
              <w:t>dự</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nhiệt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buổi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huấn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luyện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đào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hội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thảo</w:t>
            </w:r>
            <w:proofErr w:type="spellEnd"/>
            <w:r w:rsidRPr="00127ECF">
              <w:rPr>
                <w:rFonts w:ascii="Times New Roman" w:eastAsia="Times New Roman" w:hAnsi="Times New Roman" w:cs="Times New Roman"/>
                <w:sz w:val="28"/>
                <w:szCs w:val="28"/>
              </w:rPr>
              <w:t xml:space="preserve"> do </w:t>
            </w:r>
            <w:proofErr w:type="spellStart"/>
            <w:r w:rsidRPr="00127ECF">
              <w:rPr>
                <w:rFonts w:ascii="Times New Roman" w:eastAsia="Times New Roman" w:hAnsi="Times New Roman" w:cs="Times New Roman"/>
                <w:sz w:val="28"/>
                <w:szCs w:val="28"/>
              </w:rPr>
              <w:t>Bộ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hoặc</w:t>
            </w:r>
            <w:proofErr w:type="spellEnd"/>
            <w:r w:rsidRPr="00127ECF">
              <w:rPr>
                <w:rFonts w:ascii="Times New Roman" w:eastAsia="Times New Roman" w:hAnsi="Times New Roman" w:cs="Times New Roman"/>
                <w:sz w:val="28"/>
                <w:szCs w:val="28"/>
              </w:rPr>
              <w:t xml:space="preserve"> Công ty </w:t>
            </w:r>
            <w:proofErr w:type="spellStart"/>
            <w:r w:rsidRPr="00127ECF">
              <w:rPr>
                <w:rFonts w:ascii="Times New Roman" w:eastAsia="Times New Roman" w:hAnsi="Times New Roman" w:cs="Times New Roman"/>
                <w:sz w:val="28"/>
                <w:szCs w:val="28"/>
              </w:rPr>
              <w:t>tổ</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w:t>
            </w:r>
          </w:p>
          <w:p w14:paraId="3E2717AE"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f)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đúng</w:t>
            </w:r>
            <w:proofErr w:type="spellEnd"/>
            <w:r w:rsidRPr="00127ECF">
              <w:rPr>
                <w:rFonts w:ascii="Times New Roman" w:eastAsia="Times New Roman" w:hAnsi="Times New Roman" w:cs="Times New Roman"/>
                <w:sz w:val="28"/>
                <w:szCs w:val="28"/>
              </w:rPr>
              <w:t xml:space="preserve"> cam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thỏa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bằng</w:t>
            </w:r>
            <w:proofErr w:type="spellEnd"/>
            <w:r w:rsidRPr="00127ECF">
              <w:rPr>
                <w:rFonts w:ascii="Times New Roman" w:eastAsia="Times New Roman" w:hAnsi="Times New Roman" w:cs="Times New Roman"/>
                <w:sz w:val="28"/>
                <w:szCs w:val="28"/>
              </w:rPr>
              <w:t xml:space="preserve"> văn </w:t>
            </w:r>
            <w:proofErr w:type="spellStart"/>
            <w:r w:rsidRPr="00127ECF">
              <w:rPr>
                <w:rFonts w:ascii="Times New Roman" w:eastAsia="Times New Roman" w:hAnsi="Times New Roman" w:cs="Times New Roman"/>
                <w:sz w:val="28"/>
                <w:szCs w:val="28"/>
              </w:rPr>
              <w:t>bản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Công ty.</w:t>
            </w:r>
          </w:p>
          <w:p w14:paraId="7CC4475F"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g) </w:t>
            </w:r>
            <w:proofErr w:type="spellStart"/>
            <w:r w:rsidRPr="00127ECF">
              <w:rPr>
                <w:rFonts w:ascii="Times New Roman" w:eastAsia="Times New Roman" w:hAnsi="Times New Roman" w:cs="Times New Roman"/>
                <w:sz w:val="28"/>
                <w:szCs w:val="28"/>
              </w:rPr>
              <w:t>Tuyệt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đối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cam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mật</w:t>
            </w:r>
            <w:proofErr w:type="spellEnd"/>
            <w:r w:rsidRPr="00127ECF">
              <w:rPr>
                <w:rFonts w:ascii="Times New Roman" w:eastAsia="Times New Roman" w:hAnsi="Times New Roman" w:cs="Times New Roman"/>
                <w:sz w:val="28"/>
                <w:szCs w:val="28"/>
              </w:rPr>
              <w:t xml:space="preserve"> thông tin. (12)</w:t>
            </w:r>
          </w:p>
          <w:p w14:paraId="10F30D90"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h) </w:t>
            </w:r>
            <w:proofErr w:type="spellStart"/>
            <w:r w:rsidRPr="00127ECF">
              <w:rPr>
                <w:rFonts w:ascii="Times New Roman" w:eastAsia="Times New Roman" w:hAnsi="Times New Roman" w:cs="Times New Roman"/>
                <w:sz w:val="28"/>
                <w:szCs w:val="28"/>
              </w:rPr>
              <w:t>Đóng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loại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đủ</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w:t>
            </w:r>
          </w:p>
          <w:p w14:paraId="575BFF24"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4: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nghĩa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p>
          <w:p w14:paraId="7F57D9E5"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1.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p>
          <w:p w14:paraId="684F33E1"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a)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hoàn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bố</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chuyển</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đúng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chức</w:t>
            </w:r>
            <w:proofErr w:type="spellEnd"/>
            <w:r w:rsidRPr="00127ECF">
              <w:rPr>
                <w:rFonts w:ascii="Times New Roman" w:eastAsia="Times New Roman" w:hAnsi="Times New Roman" w:cs="Times New Roman"/>
                <w:sz w:val="28"/>
                <w:szCs w:val="28"/>
              </w:rPr>
              <w:t xml:space="preserve"> năng chuyên môn).</w:t>
            </w:r>
          </w:p>
          <w:p w14:paraId="41862B29"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b)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tạm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chuyển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sang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ngừng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quy Công ty trong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gian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còn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trị</w:t>
            </w:r>
            <w:proofErr w:type="spellEnd"/>
            <w:r w:rsidRPr="00127ECF">
              <w:rPr>
                <w:rFonts w:ascii="Times New Roman" w:eastAsia="Times New Roman" w:hAnsi="Times New Roman" w:cs="Times New Roman"/>
                <w:sz w:val="28"/>
                <w:szCs w:val="28"/>
              </w:rPr>
              <w:t>.</w:t>
            </w:r>
          </w:p>
          <w:p w14:paraId="5332975D"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c) </w:t>
            </w:r>
            <w:proofErr w:type="spellStart"/>
            <w:r w:rsidRPr="00127ECF">
              <w:rPr>
                <w:rFonts w:ascii="Times New Roman" w:eastAsia="Times New Roman" w:hAnsi="Times New Roman" w:cs="Times New Roman"/>
                <w:sz w:val="28"/>
                <w:szCs w:val="28"/>
              </w:rPr>
              <w:t>Tạm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hoãn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chấm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dứt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kỷ</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đúng</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quy Công ty.</w:t>
            </w:r>
          </w:p>
          <w:p w14:paraId="56E5B1F6"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d)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đòi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bồi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thường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khiếu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với</w:t>
            </w:r>
            <w:proofErr w:type="spellEnd"/>
            <w:r w:rsidRPr="00127ECF">
              <w:rPr>
                <w:rFonts w:ascii="Times New Roman" w:eastAsia="Times New Roman" w:hAnsi="Times New Roman" w:cs="Times New Roman"/>
                <w:sz w:val="28"/>
                <w:szCs w:val="28"/>
              </w:rPr>
              <w:t xml:space="preserve"> cơ quan liên </w:t>
            </w:r>
            <w:proofErr w:type="spellStart"/>
            <w:r w:rsidRPr="00127ECF">
              <w:rPr>
                <w:rFonts w:ascii="Times New Roman" w:eastAsia="Times New Roman" w:hAnsi="Times New Roman" w:cs="Times New Roman"/>
                <w:sz w:val="28"/>
                <w:szCs w:val="28"/>
              </w:rPr>
              <w:t>đới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vệ</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vi </w:t>
            </w:r>
            <w:proofErr w:type="spellStart"/>
            <w:r w:rsidRPr="00127ECF">
              <w:rPr>
                <w:rFonts w:ascii="Times New Roman" w:eastAsia="Times New Roman" w:hAnsi="Times New Roman" w:cs="Times New Roman"/>
                <w:sz w:val="28"/>
                <w:szCs w:val="28"/>
              </w:rPr>
              <w:t>phạm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hay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này</w:t>
            </w:r>
            <w:proofErr w:type="spellEnd"/>
            <w:r w:rsidRPr="00127ECF">
              <w:rPr>
                <w:rFonts w:ascii="Times New Roman" w:eastAsia="Times New Roman" w:hAnsi="Times New Roman" w:cs="Times New Roman"/>
                <w:sz w:val="28"/>
                <w:szCs w:val="28"/>
              </w:rPr>
              <w:t>.</w:t>
            </w:r>
          </w:p>
          <w:p w14:paraId="44E908C7"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2. </w:t>
            </w:r>
            <w:proofErr w:type="spellStart"/>
            <w:r w:rsidRPr="00127ECF">
              <w:rPr>
                <w:rFonts w:ascii="Times New Roman" w:eastAsia="Times New Roman" w:hAnsi="Times New Roman" w:cs="Times New Roman"/>
                <w:sz w:val="28"/>
                <w:szCs w:val="28"/>
              </w:rPr>
              <w:t>Nghĩa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sử</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p>
          <w:p w14:paraId="3B028F0A"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cần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thiết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cam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đạt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quả</w:t>
            </w:r>
            <w:proofErr w:type="spellEnd"/>
            <w:r w:rsidRPr="00127ECF">
              <w:rPr>
                <w:rFonts w:ascii="Times New Roman" w:eastAsia="Times New Roman" w:hAnsi="Times New Roman" w:cs="Times New Roman"/>
                <w:sz w:val="28"/>
                <w:szCs w:val="28"/>
              </w:rPr>
              <w:t xml:space="preserve"> công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cao. </w:t>
            </w:r>
            <w:proofErr w:type="spellStart"/>
            <w:r w:rsidRPr="00127ECF">
              <w:rPr>
                <w:rFonts w:ascii="Times New Roman" w:eastAsia="Times New Roman" w:hAnsi="Times New Roman" w:cs="Times New Roman"/>
                <w:sz w:val="28"/>
                <w:szCs w:val="28"/>
              </w:rPr>
              <w:t>Đảm</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bảo</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việc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làm</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theo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w:t>
            </w:r>
          </w:p>
          <w:p w14:paraId="6C3636D1"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lastRenderedPageBreak/>
              <w:t xml:space="preserve">- Thanh </w:t>
            </w:r>
            <w:proofErr w:type="spellStart"/>
            <w:r w:rsidRPr="00127ECF">
              <w:rPr>
                <w:rFonts w:ascii="Times New Roman" w:eastAsia="Times New Roman" w:hAnsi="Times New Roman" w:cs="Times New Roman"/>
                <w:sz w:val="28"/>
                <w:szCs w:val="28"/>
              </w:rPr>
              <w:t>toán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đầy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đủ</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đúng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hạn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chế</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độ</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quyền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lợi</w:t>
            </w:r>
            <w:proofErr w:type="spellEnd"/>
            <w:r w:rsidRPr="00127ECF">
              <w:rPr>
                <w:rFonts w:ascii="Times New Roman" w:eastAsia="Times New Roman" w:hAnsi="Times New Roman" w:cs="Times New Roman"/>
                <w:sz w:val="28"/>
                <w:szCs w:val="28"/>
              </w:rPr>
              <w:t xml:space="preserve"> cho </w:t>
            </w: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w:t>
            </w:r>
          </w:p>
          <w:p w14:paraId="76E1D500"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5: </w:t>
            </w: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thỏa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thuận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khác</w:t>
            </w:r>
            <w:proofErr w:type="spellEnd"/>
          </w:p>
          <w:p w14:paraId="50B5628D"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Trong </w:t>
            </w:r>
            <w:proofErr w:type="spellStart"/>
            <w:r w:rsidRPr="00127ECF">
              <w:rPr>
                <w:rFonts w:ascii="Times New Roman" w:eastAsia="Times New Roman" w:hAnsi="Times New Roman" w:cs="Times New Roman"/>
                <w:sz w:val="28"/>
                <w:szCs w:val="28"/>
              </w:rPr>
              <w:t>quá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trình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nếu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một</w:t>
            </w:r>
            <w:proofErr w:type="spellEnd"/>
            <w:r w:rsidRPr="00127ECF">
              <w:rPr>
                <w:rFonts w:ascii="Times New Roman" w:eastAsia="Times New Roman" w:hAnsi="Times New Roman" w:cs="Times New Roman"/>
                <w:sz w:val="28"/>
                <w:szCs w:val="28"/>
              </w:rPr>
              <w:t xml:space="preserve"> bên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nhu </w:t>
            </w:r>
            <w:proofErr w:type="spellStart"/>
            <w:r w:rsidRPr="00127ECF">
              <w:rPr>
                <w:rFonts w:ascii="Times New Roman" w:eastAsia="Times New Roman" w:hAnsi="Times New Roman" w:cs="Times New Roman"/>
                <w:sz w:val="28"/>
                <w:szCs w:val="28"/>
              </w:rPr>
              <w:t>cầu</w:t>
            </w:r>
            <w:proofErr w:type="spellEnd"/>
            <w:r w:rsidRPr="00127ECF">
              <w:rPr>
                <w:rFonts w:ascii="Times New Roman" w:eastAsia="Times New Roman" w:hAnsi="Times New Roman" w:cs="Times New Roman"/>
                <w:sz w:val="28"/>
                <w:szCs w:val="28"/>
              </w:rPr>
              <w:t xml:space="preserve"> thay </w:t>
            </w:r>
            <w:proofErr w:type="spellStart"/>
            <w:r w:rsidRPr="00127ECF">
              <w:rPr>
                <w:rFonts w:ascii="Times New Roman" w:eastAsia="Times New Roman" w:hAnsi="Times New Roman" w:cs="Times New Roman"/>
                <w:sz w:val="28"/>
                <w:szCs w:val="28"/>
              </w:rPr>
              <w:t>đổi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dung trong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phải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báo</w:t>
            </w:r>
            <w:proofErr w:type="spellEnd"/>
            <w:r w:rsidRPr="00127ECF">
              <w:rPr>
                <w:rFonts w:ascii="Times New Roman" w:eastAsia="Times New Roman" w:hAnsi="Times New Roman" w:cs="Times New Roman"/>
                <w:sz w:val="28"/>
                <w:szCs w:val="28"/>
              </w:rPr>
              <w:t xml:space="preserve"> cho bên kia </w:t>
            </w:r>
            <w:proofErr w:type="spellStart"/>
            <w:r w:rsidRPr="00127ECF">
              <w:rPr>
                <w:rFonts w:ascii="Times New Roman" w:eastAsia="Times New Roman" w:hAnsi="Times New Roman" w:cs="Times New Roman"/>
                <w:sz w:val="28"/>
                <w:szCs w:val="28"/>
              </w:rPr>
              <w:t>trước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ít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nhất</w:t>
            </w:r>
            <w:proofErr w:type="spellEnd"/>
            <w:r w:rsidRPr="00127ECF">
              <w:rPr>
                <w:rFonts w:ascii="Times New Roman" w:eastAsia="Times New Roman" w:hAnsi="Times New Roman" w:cs="Times New Roman"/>
                <w:sz w:val="28"/>
                <w:szCs w:val="28"/>
              </w:rPr>
              <w:t xml:space="preserve"> 03 </w:t>
            </w:r>
            <w:proofErr w:type="spellStart"/>
            <w:r w:rsidRPr="00127ECF">
              <w:rPr>
                <w:rFonts w:ascii="Times New Roman" w:eastAsia="Times New Roman" w:hAnsi="Times New Roman" w:cs="Times New Roman"/>
                <w:sz w:val="28"/>
                <w:szCs w:val="28"/>
              </w:rPr>
              <w:t>ngày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Trong </w:t>
            </w:r>
            <w:proofErr w:type="spellStart"/>
            <w:r w:rsidRPr="00127ECF">
              <w:rPr>
                <w:rFonts w:ascii="Times New Roman" w:eastAsia="Times New Roman" w:hAnsi="Times New Roman" w:cs="Times New Roman"/>
                <w:sz w:val="28"/>
                <w:szCs w:val="28"/>
              </w:rPr>
              <w:t>thời</w:t>
            </w:r>
            <w:proofErr w:type="spellEnd"/>
            <w:r w:rsidRPr="00127ECF">
              <w:rPr>
                <w:rFonts w:ascii="Times New Roman" w:eastAsia="Times New Roman" w:hAnsi="Times New Roman" w:cs="Times New Roman"/>
                <w:sz w:val="28"/>
                <w:szCs w:val="28"/>
              </w:rPr>
              <w:t xml:space="preserve"> gian </w:t>
            </w:r>
            <w:proofErr w:type="spellStart"/>
            <w:r w:rsidRPr="00127ECF">
              <w:rPr>
                <w:rFonts w:ascii="Times New Roman" w:eastAsia="Times New Roman" w:hAnsi="Times New Roman" w:cs="Times New Roman"/>
                <w:sz w:val="28"/>
                <w:szCs w:val="28"/>
              </w:rPr>
              <w:t>tiến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hành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thỏa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thuận</w:t>
            </w:r>
            <w:proofErr w:type="spellEnd"/>
            <w:r w:rsidRPr="00127ECF">
              <w:rPr>
                <w:rFonts w:ascii="Times New Roman" w:eastAsia="Times New Roman" w:hAnsi="Times New Roman" w:cs="Times New Roman"/>
                <w:sz w:val="28"/>
                <w:szCs w:val="28"/>
              </w:rPr>
              <w:t xml:space="preserve"> hai bên </w:t>
            </w:r>
            <w:proofErr w:type="spellStart"/>
            <w:r w:rsidRPr="00127ECF">
              <w:rPr>
                <w:rFonts w:ascii="Times New Roman" w:eastAsia="Times New Roman" w:hAnsi="Times New Roman" w:cs="Times New Roman"/>
                <w:sz w:val="28"/>
                <w:szCs w:val="28"/>
              </w:rPr>
              <w:t>vẫn</w:t>
            </w:r>
            <w:proofErr w:type="spellEnd"/>
            <w:r w:rsidRPr="00127ECF">
              <w:rPr>
                <w:rFonts w:ascii="Times New Roman" w:eastAsia="Times New Roman" w:hAnsi="Times New Roman" w:cs="Times New Roman"/>
                <w:sz w:val="28"/>
                <w:szCs w:val="28"/>
              </w:rPr>
              <w:t xml:space="preserve"> tuân theo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đã</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w:t>
            </w:r>
          </w:p>
          <w:p w14:paraId="5992974F"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Người</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đọc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kỹ</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hiểu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rõ</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cam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thực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hiện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ghi </w:t>
            </w:r>
            <w:proofErr w:type="spellStart"/>
            <w:r w:rsidRPr="00127ECF">
              <w:rPr>
                <w:rFonts w:ascii="Times New Roman" w:eastAsia="Times New Roman" w:hAnsi="Times New Roman" w:cs="Times New Roman"/>
                <w:sz w:val="28"/>
                <w:szCs w:val="28"/>
              </w:rPr>
              <w:t>tại</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w:t>
            </w:r>
          </w:p>
          <w:p w14:paraId="67C3949A"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6: </w:t>
            </w:r>
            <w:proofErr w:type="spellStart"/>
            <w:r w:rsidRPr="00127ECF">
              <w:rPr>
                <w:rFonts w:ascii="Times New Roman" w:eastAsia="Times New Roman" w:hAnsi="Times New Roman" w:cs="Times New Roman"/>
                <w:sz w:val="28"/>
                <w:szCs w:val="28"/>
              </w:rPr>
              <w:t>Điều</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khoản</w:t>
            </w:r>
            <w:proofErr w:type="spellEnd"/>
            <w:r w:rsidRPr="00127ECF">
              <w:rPr>
                <w:rFonts w:ascii="Times New Roman" w:eastAsia="Times New Roman" w:hAnsi="Times New Roman" w:cs="Times New Roman"/>
                <w:sz w:val="28"/>
                <w:szCs w:val="28"/>
              </w:rPr>
              <w:t xml:space="preserve"> thi </w:t>
            </w:r>
            <w:proofErr w:type="spellStart"/>
            <w:r w:rsidRPr="00127ECF">
              <w:rPr>
                <w:rFonts w:ascii="Times New Roman" w:eastAsia="Times New Roman" w:hAnsi="Times New Roman" w:cs="Times New Roman"/>
                <w:sz w:val="28"/>
                <w:szCs w:val="28"/>
              </w:rPr>
              <w:t>hành</w:t>
            </w:r>
            <w:proofErr w:type="spellEnd"/>
          </w:p>
          <w:p w14:paraId="5528CF28"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Những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vấn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đề</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về</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không ghi trong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dụng</w:t>
            </w:r>
            <w:proofErr w:type="spellEnd"/>
            <w:r w:rsidRPr="00127ECF">
              <w:rPr>
                <w:rFonts w:ascii="Times New Roman" w:eastAsia="Times New Roman" w:hAnsi="Times New Roman" w:cs="Times New Roman"/>
                <w:sz w:val="28"/>
                <w:szCs w:val="28"/>
              </w:rPr>
              <w:t xml:space="preserve"> theo quy </w:t>
            </w:r>
            <w:proofErr w:type="spellStart"/>
            <w:r w:rsidRPr="00127ECF">
              <w:rPr>
                <w:rFonts w:ascii="Times New Roman" w:eastAsia="Times New Roman" w:hAnsi="Times New Roman" w:cs="Times New Roman"/>
                <w:sz w:val="28"/>
                <w:szCs w:val="28"/>
              </w:rPr>
              <w:t>định</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thỏa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ước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thể</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quy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luật</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w:t>
            </w:r>
          </w:p>
          <w:p w14:paraId="19A00B00"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 xml:space="preserve">Khi hai bên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kết</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thì</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dung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Phụ</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lục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lao </w:t>
            </w:r>
            <w:proofErr w:type="spellStart"/>
            <w:r w:rsidRPr="00127ECF">
              <w:rPr>
                <w:rFonts w:ascii="Times New Roman" w:eastAsia="Times New Roman" w:hAnsi="Times New Roman" w:cs="Times New Roman"/>
                <w:sz w:val="28"/>
                <w:szCs w:val="28"/>
              </w:rPr>
              <w:t>động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cũng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trị</w:t>
            </w:r>
            <w:proofErr w:type="spellEnd"/>
            <w:r w:rsidRPr="00127ECF">
              <w:rPr>
                <w:rFonts w:ascii="Times New Roman" w:eastAsia="Times New Roman" w:hAnsi="Times New Roman" w:cs="Times New Roman"/>
                <w:sz w:val="28"/>
                <w:szCs w:val="28"/>
              </w:rPr>
              <w:t xml:space="preserve"> như </w:t>
            </w:r>
            <w:proofErr w:type="spellStart"/>
            <w:r w:rsidRPr="00127ECF">
              <w:rPr>
                <w:rFonts w:ascii="Times New Roman" w:eastAsia="Times New Roman" w:hAnsi="Times New Roman" w:cs="Times New Roman"/>
                <w:sz w:val="28"/>
                <w:szCs w:val="28"/>
              </w:rPr>
              <w:t>các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nội</w:t>
            </w:r>
            <w:proofErr w:type="spellEnd"/>
            <w:r w:rsidRPr="00127ECF">
              <w:rPr>
                <w:rFonts w:ascii="Times New Roman" w:eastAsia="Times New Roman" w:hAnsi="Times New Roman" w:cs="Times New Roman"/>
                <w:sz w:val="28"/>
                <w:szCs w:val="28"/>
              </w:rPr>
              <w:t xml:space="preserve"> dung </w:t>
            </w:r>
            <w:proofErr w:type="spellStart"/>
            <w:r w:rsidRPr="00127ECF">
              <w:rPr>
                <w:rFonts w:ascii="Times New Roman" w:eastAsia="Times New Roman" w:hAnsi="Times New Roman" w:cs="Times New Roman"/>
                <w:sz w:val="28"/>
                <w:szCs w:val="28"/>
              </w:rPr>
              <w:t>của</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bản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này</w:t>
            </w:r>
            <w:proofErr w:type="spellEnd"/>
            <w:r w:rsidRPr="00127ECF">
              <w:rPr>
                <w:rFonts w:ascii="Times New Roman" w:eastAsia="Times New Roman" w:hAnsi="Times New Roman" w:cs="Times New Roman"/>
                <w:sz w:val="28"/>
                <w:szCs w:val="28"/>
              </w:rPr>
              <w:t>.</w:t>
            </w:r>
          </w:p>
          <w:p w14:paraId="2BD2ADD5"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proofErr w:type="spellStart"/>
            <w:r w:rsidRPr="00127ECF">
              <w:rPr>
                <w:rFonts w:ascii="Times New Roman" w:eastAsia="Times New Roman" w:hAnsi="Times New Roman" w:cs="Times New Roman"/>
                <w:sz w:val="28"/>
                <w:szCs w:val="28"/>
              </w:rPr>
              <w:t>Hợp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đồng</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này</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được</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lập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thành</w:t>
            </w:r>
            <w:proofErr w:type="spellEnd"/>
            <w:r w:rsidRPr="00127ECF">
              <w:rPr>
                <w:rFonts w:ascii="Times New Roman" w:eastAsia="Times New Roman" w:hAnsi="Times New Roman" w:cs="Times New Roman"/>
                <w:sz w:val="28"/>
                <w:szCs w:val="28"/>
              </w:rPr>
              <w:t xml:space="preserve"> …… </w:t>
            </w:r>
            <w:proofErr w:type="spellStart"/>
            <w:r w:rsidRPr="00127ECF">
              <w:rPr>
                <w:rFonts w:ascii="Times New Roman" w:eastAsia="Times New Roman" w:hAnsi="Times New Roman" w:cs="Times New Roman"/>
                <w:sz w:val="28"/>
                <w:szCs w:val="28"/>
              </w:rPr>
              <w:t>bản</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có</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giá</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trị</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pháp</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lý</w:t>
            </w:r>
            <w:proofErr w:type="spellEnd"/>
            <w:r w:rsidRPr="00127ECF">
              <w:rPr>
                <w:rFonts w:ascii="Times New Roman" w:eastAsia="Times New Roman" w:hAnsi="Times New Roman" w:cs="Times New Roman"/>
                <w:sz w:val="28"/>
                <w:szCs w:val="28"/>
              </w:rPr>
              <w:t xml:space="preserve"> như nhau, </w:t>
            </w:r>
            <w:proofErr w:type="spellStart"/>
            <w:r w:rsidRPr="00127ECF">
              <w:rPr>
                <w:rFonts w:ascii="Times New Roman" w:eastAsia="Times New Roman" w:hAnsi="Times New Roman" w:cs="Times New Roman"/>
                <w:sz w:val="28"/>
                <w:szCs w:val="28"/>
              </w:rPr>
              <w:t>mỗi</w:t>
            </w:r>
            <w:proofErr w:type="spellEnd"/>
            <w:r w:rsidRPr="00127ECF">
              <w:rPr>
                <w:rFonts w:ascii="Times New Roman" w:eastAsia="Times New Roman" w:hAnsi="Times New Roman" w:cs="Times New Roman"/>
                <w:sz w:val="28"/>
                <w:szCs w:val="28"/>
              </w:rPr>
              <w:t xml:space="preserve"> bên </w:t>
            </w:r>
            <w:proofErr w:type="spellStart"/>
            <w:r w:rsidRPr="00127ECF">
              <w:rPr>
                <w:rFonts w:ascii="Times New Roman" w:eastAsia="Times New Roman" w:hAnsi="Times New Roman" w:cs="Times New Roman"/>
                <w:sz w:val="28"/>
                <w:szCs w:val="28"/>
              </w:rPr>
              <w:t>giữ</w:t>
            </w:r>
            <w:proofErr w:type="spellEnd"/>
            <w:r w:rsidRPr="00127ECF">
              <w:rPr>
                <w:rFonts w:ascii="Times New Roman" w:eastAsia="Times New Roman" w:hAnsi="Times New Roman" w:cs="Times New Roman"/>
                <w:sz w:val="28"/>
                <w:szCs w:val="28"/>
              </w:rPr>
              <w:t xml:space="preserve"> ..….. </w:t>
            </w:r>
            <w:proofErr w:type="spellStart"/>
            <w:r w:rsidRPr="00127ECF">
              <w:rPr>
                <w:rFonts w:ascii="Times New Roman" w:eastAsia="Times New Roman" w:hAnsi="Times New Roman" w:cs="Times New Roman"/>
                <w:sz w:val="28"/>
                <w:szCs w:val="28"/>
              </w:rPr>
              <w:t>bản</w:t>
            </w:r>
            <w:proofErr w:type="spellEnd"/>
            <w:r w:rsidRPr="00127ECF">
              <w:rPr>
                <w:rFonts w:ascii="Times New Roman" w:eastAsia="Times New Roman" w:hAnsi="Times New Roman" w:cs="Times New Roman"/>
                <w:sz w:val="28"/>
                <w:szCs w:val="28"/>
              </w:rPr>
              <w:t>./.</w:t>
            </w:r>
          </w:p>
          <w:p w14:paraId="4C638C03"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rPr>
            </w:pPr>
            <w:r w:rsidRPr="00127ECF">
              <w:rPr>
                <w:rFonts w:ascii="Times New Roman" w:eastAsia="Times New Roman" w:hAnsi="Times New Roman" w:cs="Times New Roman"/>
                <w:sz w:val="28"/>
                <w:szCs w:val="28"/>
              </w:rPr>
              <w:t>NGƯỜI SỬ DỤNG LAO ĐỘNG                       NGƯỜI LAO ĐỘNG</w:t>
            </w:r>
          </w:p>
          <w:p w14:paraId="21FF1B72" w14:textId="77777777" w:rsidR="00DF21F4" w:rsidRPr="00127ECF" w:rsidRDefault="009E7086" w:rsidP="00447046">
            <w:pPr>
              <w:tabs>
                <w:tab w:val="left" w:pos="1800"/>
              </w:tabs>
              <w:spacing w:line="360" w:lineRule="auto"/>
              <w:rPr>
                <w:rFonts w:ascii="Times New Roman" w:eastAsia="Times New Roman" w:hAnsi="Times New Roman" w:cs="Times New Roman"/>
                <w:sz w:val="28"/>
                <w:szCs w:val="28"/>
                <w:lang w:val="en-US"/>
              </w:rPr>
            </w:pPr>
            <w:r w:rsidRPr="00127ECF">
              <w:rPr>
                <w:rFonts w:ascii="Times New Roman" w:eastAsia="Times New Roman" w:hAnsi="Times New Roman" w:cs="Times New Roman"/>
                <w:sz w:val="28"/>
                <w:szCs w:val="28"/>
              </w:rPr>
              <w:t>(</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ghi </w:t>
            </w:r>
            <w:proofErr w:type="spellStart"/>
            <w:r w:rsidRPr="00127ECF">
              <w:rPr>
                <w:rFonts w:ascii="Times New Roman" w:eastAsia="Times New Roman" w:hAnsi="Times New Roman" w:cs="Times New Roman"/>
                <w:sz w:val="28"/>
                <w:szCs w:val="28"/>
              </w:rPr>
              <w:t>rõ</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họ</w:t>
            </w:r>
            <w:proofErr w:type="spellEnd"/>
            <w:r w:rsidRPr="00127ECF">
              <w:rPr>
                <w:rFonts w:ascii="Times New Roman" w:eastAsia="Times New Roman" w:hAnsi="Times New Roman" w:cs="Times New Roman"/>
                <w:sz w:val="28"/>
                <w:szCs w:val="28"/>
              </w:rPr>
              <w:t xml:space="preserve"> tên)                                          (</w:t>
            </w:r>
            <w:proofErr w:type="spellStart"/>
            <w:r w:rsidRPr="00127ECF">
              <w:rPr>
                <w:rFonts w:ascii="Times New Roman" w:eastAsia="Times New Roman" w:hAnsi="Times New Roman" w:cs="Times New Roman"/>
                <w:sz w:val="28"/>
                <w:szCs w:val="28"/>
              </w:rPr>
              <w:t>Ký</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và</w:t>
            </w:r>
            <w:proofErr w:type="spellEnd"/>
            <w:r w:rsidRPr="00127ECF">
              <w:rPr>
                <w:rFonts w:ascii="Times New Roman" w:eastAsia="Times New Roman" w:hAnsi="Times New Roman" w:cs="Times New Roman"/>
                <w:sz w:val="28"/>
                <w:szCs w:val="28"/>
              </w:rPr>
              <w:t xml:space="preserve"> ghi </w:t>
            </w:r>
            <w:proofErr w:type="spellStart"/>
            <w:r w:rsidRPr="00127ECF">
              <w:rPr>
                <w:rFonts w:ascii="Times New Roman" w:eastAsia="Times New Roman" w:hAnsi="Times New Roman" w:cs="Times New Roman"/>
                <w:sz w:val="28"/>
                <w:szCs w:val="28"/>
              </w:rPr>
              <w:t>rõ</w:t>
            </w:r>
            <w:proofErr w:type="spellEnd"/>
            <w:r w:rsidRPr="00127ECF">
              <w:rPr>
                <w:rFonts w:ascii="Times New Roman" w:eastAsia="Times New Roman" w:hAnsi="Times New Roman" w:cs="Times New Roman"/>
                <w:sz w:val="28"/>
                <w:szCs w:val="28"/>
              </w:rPr>
              <w:t xml:space="preserve"> </w:t>
            </w:r>
            <w:proofErr w:type="spellStart"/>
            <w:r w:rsidRPr="00127ECF">
              <w:rPr>
                <w:rFonts w:ascii="Times New Roman" w:eastAsia="Times New Roman" w:hAnsi="Times New Roman" w:cs="Times New Roman"/>
                <w:sz w:val="28"/>
                <w:szCs w:val="28"/>
              </w:rPr>
              <w:t>họ</w:t>
            </w:r>
            <w:proofErr w:type="spellEnd"/>
            <w:r w:rsidRPr="00127ECF">
              <w:rPr>
                <w:rFonts w:ascii="Times New Roman" w:eastAsia="Times New Roman" w:hAnsi="Times New Roman" w:cs="Times New Roman"/>
                <w:sz w:val="28"/>
                <w:szCs w:val="28"/>
              </w:rPr>
              <w:t xml:space="preserve"> tên)</w:t>
            </w:r>
          </w:p>
        </w:tc>
      </w:tr>
    </w:tbl>
    <w:p w14:paraId="06D4B7E6" w14:textId="77777777" w:rsidR="00190142" w:rsidRDefault="00447046" w:rsidP="00127ECF">
      <w:pPr>
        <w:pStyle w:val="u1"/>
        <w:spacing w:before="0" w:after="0" w:line="360" w:lineRule="auto"/>
        <w:rPr>
          <w:rFonts w:ascii="Times New Roman" w:hAnsi="Times New Roman" w:cs="Times New Roman"/>
          <w:sz w:val="28"/>
          <w:szCs w:val="28"/>
        </w:rPr>
        <w:sectPr w:rsidR="00190142" w:rsidSect="00190142">
          <w:pgSz w:w="12240" w:h="15840"/>
          <w:pgMar w:top="1985" w:right="1134" w:bottom="1701" w:left="1985" w:header="709" w:footer="709" w:gutter="0"/>
          <w:cols w:space="720"/>
          <w:docGrid w:linePitch="286"/>
        </w:sectPr>
      </w:pPr>
      <w:bookmarkStart w:id="171" w:name="_heading=h.goa56zy2hr0h" w:colFirst="0" w:colLast="0"/>
      <w:bookmarkEnd w:id="171"/>
      <w:r>
        <w:rPr>
          <w:rFonts w:ascii="Times New Roman" w:hAnsi="Times New Roman" w:cs="Times New Roman"/>
          <w:sz w:val="28"/>
          <w:szCs w:val="28"/>
        </w:rPr>
        <w:lastRenderedPageBreak/>
        <w:br w:type="textWrapping" w:clear="all"/>
      </w:r>
      <w:r w:rsidR="009E7086" w:rsidRPr="00127ECF">
        <w:rPr>
          <w:rFonts w:ascii="Times New Roman" w:hAnsi="Times New Roman" w:cs="Times New Roman"/>
          <w:sz w:val="28"/>
          <w:szCs w:val="28"/>
        </w:rPr>
        <w:br w:type="page"/>
      </w:r>
    </w:p>
    <w:p w14:paraId="0E72F16D" w14:textId="1BC8F110" w:rsidR="00DF21F4" w:rsidRPr="00127ECF" w:rsidRDefault="009E7086" w:rsidP="00127ECF">
      <w:pPr>
        <w:pStyle w:val="u1"/>
        <w:spacing w:before="0" w:after="0" w:line="360" w:lineRule="auto"/>
        <w:rPr>
          <w:rFonts w:ascii="Times New Roman" w:eastAsia="Times New Roman" w:hAnsi="Times New Roman" w:cs="Times New Roman"/>
          <w:color w:val="FF0000"/>
          <w:sz w:val="28"/>
          <w:szCs w:val="28"/>
        </w:rPr>
      </w:pPr>
      <w:bookmarkStart w:id="172" w:name="_Toc117864807"/>
      <w:proofErr w:type="spellStart"/>
      <w:r w:rsidRPr="00127ECF">
        <w:rPr>
          <w:rFonts w:ascii="Times New Roman" w:eastAsia="Times New Roman" w:hAnsi="Times New Roman" w:cs="Times New Roman"/>
          <w:color w:val="FF0000"/>
          <w:sz w:val="28"/>
          <w:szCs w:val="28"/>
        </w:rPr>
        <w:lastRenderedPageBreak/>
        <w:t>Phụ</w:t>
      </w:r>
      <w:proofErr w:type="spellEnd"/>
      <w:r w:rsidRPr="00127ECF">
        <w:rPr>
          <w:rFonts w:ascii="Times New Roman" w:eastAsia="Times New Roman" w:hAnsi="Times New Roman" w:cs="Times New Roman"/>
          <w:color w:val="FF0000"/>
          <w:sz w:val="28"/>
          <w:szCs w:val="28"/>
        </w:rPr>
        <w:t xml:space="preserve"> </w:t>
      </w:r>
      <w:proofErr w:type="spellStart"/>
      <w:r w:rsidRPr="00127ECF">
        <w:rPr>
          <w:rFonts w:ascii="Times New Roman" w:eastAsia="Times New Roman" w:hAnsi="Times New Roman" w:cs="Times New Roman"/>
          <w:color w:val="FF0000"/>
          <w:sz w:val="28"/>
          <w:szCs w:val="28"/>
        </w:rPr>
        <w:t>lục</w:t>
      </w:r>
      <w:proofErr w:type="spellEnd"/>
      <w:r w:rsidRPr="00127ECF">
        <w:rPr>
          <w:rFonts w:ascii="Times New Roman" w:eastAsia="Times New Roman" w:hAnsi="Times New Roman" w:cs="Times New Roman"/>
          <w:color w:val="FF0000"/>
          <w:sz w:val="28"/>
          <w:szCs w:val="28"/>
        </w:rPr>
        <w:t xml:space="preserve"> 6: </w:t>
      </w:r>
      <w:proofErr w:type="spellStart"/>
      <w:r w:rsidRPr="00127ECF">
        <w:rPr>
          <w:rFonts w:ascii="Times New Roman" w:eastAsia="Times New Roman" w:hAnsi="Times New Roman" w:cs="Times New Roman"/>
          <w:color w:val="FF0000"/>
          <w:sz w:val="28"/>
          <w:szCs w:val="28"/>
        </w:rPr>
        <w:t>Bảng</w:t>
      </w:r>
      <w:proofErr w:type="spellEnd"/>
      <w:r w:rsidRPr="00127ECF">
        <w:rPr>
          <w:rFonts w:ascii="Times New Roman" w:eastAsia="Times New Roman" w:hAnsi="Times New Roman" w:cs="Times New Roman"/>
          <w:color w:val="FF0000"/>
          <w:sz w:val="28"/>
          <w:szCs w:val="28"/>
        </w:rPr>
        <w:t xml:space="preserve"> lưu </w:t>
      </w:r>
      <w:proofErr w:type="spellStart"/>
      <w:r w:rsidRPr="00127ECF">
        <w:rPr>
          <w:rFonts w:ascii="Times New Roman" w:eastAsia="Times New Roman" w:hAnsi="Times New Roman" w:cs="Times New Roman"/>
          <w:color w:val="FF0000"/>
          <w:sz w:val="28"/>
          <w:szCs w:val="28"/>
        </w:rPr>
        <w:t>chuyển</w:t>
      </w:r>
      <w:proofErr w:type="spellEnd"/>
      <w:r w:rsidRPr="00127ECF">
        <w:rPr>
          <w:rFonts w:ascii="Times New Roman" w:eastAsia="Times New Roman" w:hAnsi="Times New Roman" w:cs="Times New Roman"/>
          <w:color w:val="FF0000"/>
          <w:sz w:val="28"/>
          <w:szCs w:val="28"/>
        </w:rPr>
        <w:t xml:space="preserve"> </w:t>
      </w:r>
      <w:proofErr w:type="spellStart"/>
      <w:r w:rsidRPr="00127ECF">
        <w:rPr>
          <w:rFonts w:ascii="Times New Roman" w:eastAsia="Times New Roman" w:hAnsi="Times New Roman" w:cs="Times New Roman"/>
          <w:color w:val="FF0000"/>
          <w:sz w:val="28"/>
          <w:szCs w:val="28"/>
        </w:rPr>
        <w:t>tiền</w:t>
      </w:r>
      <w:proofErr w:type="spellEnd"/>
      <w:r w:rsidRPr="00127ECF">
        <w:rPr>
          <w:rFonts w:ascii="Times New Roman" w:eastAsia="Times New Roman" w:hAnsi="Times New Roman" w:cs="Times New Roman"/>
          <w:color w:val="FF0000"/>
          <w:sz w:val="28"/>
          <w:szCs w:val="28"/>
        </w:rPr>
        <w:t xml:space="preserve"> </w:t>
      </w:r>
      <w:proofErr w:type="spellStart"/>
      <w:r w:rsidRPr="00127ECF">
        <w:rPr>
          <w:rFonts w:ascii="Times New Roman" w:eastAsia="Times New Roman" w:hAnsi="Times New Roman" w:cs="Times New Roman"/>
          <w:color w:val="FF0000"/>
          <w:sz w:val="28"/>
          <w:szCs w:val="28"/>
        </w:rPr>
        <w:t>tệ</w:t>
      </w:r>
      <w:proofErr w:type="spellEnd"/>
      <w:r w:rsidRPr="00127ECF">
        <w:rPr>
          <w:rFonts w:ascii="Times New Roman" w:eastAsia="Times New Roman" w:hAnsi="Times New Roman" w:cs="Times New Roman"/>
          <w:color w:val="FF0000"/>
          <w:sz w:val="28"/>
          <w:szCs w:val="28"/>
        </w:rPr>
        <w:t xml:space="preserve"> chi </w:t>
      </w:r>
      <w:proofErr w:type="spellStart"/>
      <w:r w:rsidRPr="00127ECF">
        <w:rPr>
          <w:rFonts w:ascii="Times New Roman" w:eastAsia="Times New Roman" w:hAnsi="Times New Roman" w:cs="Times New Roman"/>
          <w:color w:val="FF0000"/>
          <w:sz w:val="28"/>
          <w:szCs w:val="28"/>
        </w:rPr>
        <w:t>tiết</w:t>
      </w:r>
      <w:bookmarkEnd w:id="172"/>
      <w:proofErr w:type="spellEnd"/>
    </w:p>
    <w:p w14:paraId="6AA493C0" w14:textId="77777777" w:rsidR="00DF21F4" w:rsidRPr="00127ECF" w:rsidRDefault="00DF21F4" w:rsidP="00127ECF">
      <w:pPr>
        <w:spacing w:after="0" w:line="360" w:lineRule="auto"/>
        <w:rPr>
          <w:rFonts w:ascii="Times New Roman" w:eastAsia="Times New Roman" w:hAnsi="Times New Roman" w:cs="Times New Roman"/>
          <w:b/>
          <w:color w:val="222222"/>
          <w:sz w:val="28"/>
          <w:szCs w:val="28"/>
        </w:rPr>
      </w:pPr>
    </w:p>
    <w:p w14:paraId="46C50C95" w14:textId="77777777" w:rsidR="00DF21F4" w:rsidRPr="00127ECF" w:rsidRDefault="009E7086" w:rsidP="00127ECF">
      <w:pPr>
        <w:spacing w:after="0" w:line="360" w:lineRule="auto"/>
        <w:rPr>
          <w:rFonts w:ascii="Times New Roman" w:eastAsia="Times New Roman" w:hAnsi="Times New Roman" w:cs="Times New Roman"/>
          <w:b/>
          <w:color w:val="222222"/>
          <w:sz w:val="28"/>
          <w:szCs w:val="28"/>
        </w:rPr>
      </w:pPr>
      <w:r w:rsidRPr="00127ECF">
        <w:rPr>
          <w:rFonts w:ascii="Times New Roman" w:eastAsia="Times New Roman" w:hAnsi="Times New Roman" w:cs="Times New Roman"/>
          <w:b/>
          <w:noProof/>
          <w:color w:val="222222"/>
          <w:sz w:val="28"/>
          <w:szCs w:val="28"/>
          <w:lang w:val="en-US"/>
        </w:rPr>
        <w:drawing>
          <wp:inline distT="114300" distB="114300" distL="114300" distR="114300" wp14:anchorId="422614C4" wp14:editId="13D98462">
            <wp:extent cx="7972425" cy="4152900"/>
            <wp:effectExtent l="0" t="0" r="9525" b="0"/>
            <wp:docPr id="3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a:stretch>
                      <a:fillRect/>
                    </a:stretch>
                  </pic:blipFill>
                  <pic:spPr>
                    <a:xfrm>
                      <a:off x="0" y="0"/>
                      <a:ext cx="7972425" cy="4152900"/>
                    </a:xfrm>
                    <a:prstGeom prst="rect">
                      <a:avLst/>
                    </a:prstGeom>
                    <a:ln/>
                  </pic:spPr>
                </pic:pic>
              </a:graphicData>
            </a:graphic>
          </wp:inline>
        </w:drawing>
      </w:r>
    </w:p>
    <w:p w14:paraId="1080962F" w14:textId="77777777" w:rsidR="00DF21F4" w:rsidRPr="00127ECF" w:rsidRDefault="00DF21F4" w:rsidP="00127ECF">
      <w:pPr>
        <w:spacing w:after="0" w:line="360" w:lineRule="auto"/>
        <w:rPr>
          <w:rFonts w:ascii="Times New Roman" w:eastAsia="Times New Roman" w:hAnsi="Times New Roman" w:cs="Times New Roman"/>
          <w:b/>
          <w:color w:val="222222"/>
          <w:sz w:val="28"/>
          <w:szCs w:val="28"/>
        </w:rPr>
      </w:pPr>
    </w:p>
    <w:p w14:paraId="300E4BB0" w14:textId="77777777" w:rsidR="00DF21F4" w:rsidRPr="00127ECF" w:rsidRDefault="00DF21F4" w:rsidP="00127ECF">
      <w:pPr>
        <w:spacing w:after="0" w:line="360" w:lineRule="auto"/>
        <w:ind w:right="105"/>
        <w:jc w:val="right"/>
        <w:rPr>
          <w:rFonts w:ascii="Times New Roman" w:eastAsia="Times New Roman" w:hAnsi="Times New Roman" w:cs="Times New Roman"/>
          <w:b/>
          <w:color w:val="222222"/>
          <w:sz w:val="28"/>
          <w:szCs w:val="28"/>
        </w:rPr>
      </w:pPr>
    </w:p>
    <w:sectPr w:rsidR="00DF21F4" w:rsidRPr="00127ECF" w:rsidSect="00190142">
      <w:pgSz w:w="15840" w:h="12240" w:orient="landscape"/>
      <w:pgMar w:top="1985" w:right="1985" w:bottom="1134" w:left="1701" w:header="709" w:footer="709"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8F09C" w14:textId="77777777" w:rsidR="00C6705D" w:rsidRDefault="00C6705D">
      <w:pPr>
        <w:spacing w:after="0" w:line="240" w:lineRule="auto"/>
      </w:pPr>
      <w:r>
        <w:separator/>
      </w:r>
    </w:p>
  </w:endnote>
  <w:endnote w:type="continuationSeparator" w:id="0">
    <w:p w14:paraId="4C51709B" w14:textId="77777777" w:rsidR="00C6705D" w:rsidRDefault="00C67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1443C" w14:textId="77777777" w:rsidR="00905F2F" w:rsidRDefault="00905F2F">
    <w:pPr>
      <w:pStyle w:val="Chntrang"/>
      <w:tabs>
        <w:tab w:val="clear" w:pos="4680"/>
        <w:tab w:val="clear" w:pos="9360"/>
      </w:tabs>
      <w:jc w:val="center"/>
      <w:rPr>
        <w:rFonts w:ascii="Times New Roman" w:hAnsi="Times New Roman" w:cs="Times New Roman"/>
        <w:caps/>
        <w:color w:val="F4B083" w:themeColor="accent2" w:themeTint="99"/>
        <w:sz w:val="28"/>
        <w:szCs w:val="28"/>
      </w:rPr>
    </w:pPr>
  </w:p>
  <w:p w14:paraId="4F23912E" w14:textId="322EA1BE" w:rsidR="00905F2F" w:rsidRPr="00810BE5" w:rsidRDefault="00905F2F">
    <w:pPr>
      <w:pStyle w:val="Chntrang"/>
      <w:tabs>
        <w:tab w:val="clear" w:pos="4680"/>
        <w:tab w:val="clear" w:pos="9360"/>
      </w:tabs>
      <w:jc w:val="center"/>
      <w:rPr>
        <w:rFonts w:ascii="Times New Roman" w:hAnsi="Times New Roman" w:cs="Times New Roman"/>
        <w:caps/>
        <w:noProof/>
        <w:color w:val="C45911" w:themeColor="accent2" w:themeShade="BF"/>
        <w:sz w:val="28"/>
        <w:szCs w:val="28"/>
        <w:lang w:val="en-US"/>
      </w:rPr>
    </w:pPr>
    <w:r w:rsidRPr="004F76D2">
      <w:rPr>
        <w:rFonts w:ascii="Times New Roman" w:hAnsi="Times New Roman" w:cs="Times New Roman"/>
        <w:caps/>
        <w:color w:val="C45911" w:themeColor="accent2" w:themeShade="BF"/>
        <w:sz w:val="28"/>
        <w:szCs w:val="28"/>
      </w:rPr>
      <w:fldChar w:fldCharType="begin"/>
    </w:r>
    <w:r w:rsidRPr="004F76D2">
      <w:rPr>
        <w:rFonts w:ascii="Times New Roman" w:hAnsi="Times New Roman" w:cs="Times New Roman"/>
        <w:caps/>
        <w:color w:val="C45911" w:themeColor="accent2" w:themeShade="BF"/>
        <w:sz w:val="28"/>
        <w:szCs w:val="28"/>
      </w:rPr>
      <w:instrText xml:space="preserve"> PAGE   \* MERGEFORMAT </w:instrText>
    </w:r>
    <w:r w:rsidRPr="004F76D2">
      <w:rPr>
        <w:rFonts w:ascii="Times New Roman" w:hAnsi="Times New Roman" w:cs="Times New Roman"/>
        <w:caps/>
        <w:color w:val="C45911" w:themeColor="accent2" w:themeShade="BF"/>
        <w:sz w:val="28"/>
        <w:szCs w:val="28"/>
      </w:rPr>
      <w:fldChar w:fldCharType="separate"/>
    </w:r>
    <w:r w:rsidR="00331FE1">
      <w:rPr>
        <w:rFonts w:ascii="Times New Roman" w:hAnsi="Times New Roman" w:cs="Times New Roman"/>
        <w:caps/>
        <w:noProof/>
        <w:color w:val="C45911" w:themeColor="accent2" w:themeShade="BF"/>
        <w:sz w:val="28"/>
        <w:szCs w:val="28"/>
      </w:rPr>
      <w:t>1</w:t>
    </w:r>
    <w:r w:rsidR="00331FE1">
      <w:rPr>
        <w:rFonts w:ascii="Times New Roman" w:hAnsi="Times New Roman" w:cs="Times New Roman"/>
        <w:caps/>
        <w:noProof/>
        <w:color w:val="C45911" w:themeColor="accent2" w:themeShade="BF"/>
        <w:sz w:val="28"/>
        <w:szCs w:val="28"/>
      </w:rPr>
      <w:t>2</w:t>
    </w:r>
    <w:r w:rsidRPr="004F76D2">
      <w:rPr>
        <w:rFonts w:ascii="Times New Roman" w:hAnsi="Times New Roman" w:cs="Times New Roman"/>
        <w:caps/>
        <w:noProof/>
        <w:color w:val="C45911" w:themeColor="accent2" w:themeShade="BF"/>
        <w:sz w:val="28"/>
        <w:szCs w:val="28"/>
      </w:rPr>
      <w:fldChar w:fldCharType="end"/>
    </w:r>
  </w:p>
  <w:p w14:paraId="22857452" w14:textId="77777777" w:rsidR="00905F2F" w:rsidRDefault="00905F2F" w:rsidP="00810BE5">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98099"/>
      <w:docPartObj>
        <w:docPartGallery w:val="Page Numbers (Bottom of Page)"/>
        <w:docPartUnique/>
      </w:docPartObj>
    </w:sdtPr>
    <w:sdtEndPr>
      <w:rPr>
        <w:noProof/>
      </w:rPr>
    </w:sdtEndPr>
    <w:sdtContent>
      <w:p w14:paraId="61F27C6B" w14:textId="31A570D2" w:rsidR="00905F2F" w:rsidRDefault="00905F2F">
        <w:pPr>
          <w:pStyle w:val="Chntrang"/>
          <w:jc w:val="center"/>
        </w:pPr>
        <w:r>
          <w:fldChar w:fldCharType="begin"/>
        </w:r>
        <w:r>
          <w:instrText xml:space="preserve"> PAGE   \* MERGEFORMAT </w:instrText>
        </w:r>
        <w:r>
          <w:fldChar w:fldCharType="separate"/>
        </w:r>
        <w:r w:rsidR="00547394">
          <w:rPr>
            <w:noProof/>
          </w:rPr>
          <w:t>3</w:t>
        </w:r>
        <w:r w:rsidR="00547394">
          <w:rPr>
            <w:noProof/>
          </w:rPr>
          <w:t>5</w:t>
        </w:r>
        <w:r>
          <w:rPr>
            <w:noProof/>
          </w:rPr>
          <w:fldChar w:fldCharType="end"/>
        </w:r>
      </w:p>
    </w:sdtContent>
  </w:sdt>
  <w:p w14:paraId="565E7CCA" w14:textId="77777777" w:rsidR="00905F2F" w:rsidRDefault="00905F2F">
    <w:pPr>
      <w:tabs>
        <w:tab w:val="center" w:pos="4680"/>
        <w:tab w:val="right" w:pos="9360"/>
      </w:tabs>
      <w:spacing w:before="240" w:after="240" w:line="360" w:lineRule="auto"/>
      <w:rPr>
        <w:rFonts w:ascii="Times New Roman" w:eastAsia="Times New Roman" w:hAnsi="Times New Roman" w:cs="Times New Roman"/>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F05B9" w14:textId="77777777" w:rsidR="00905F2F" w:rsidRDefault="00905F2F">
    <w:pPr>
      <w:pBdr>
        <w:top w:val="nil"/>
        <w:left w:val="nil"/>
        <w:bottom w:val="nil"/>
        <w:right w:val="nil"/>
        <w:between w:val="nil"/>
      </w:pBdr>
      <w:tabs>
        <w:tab w:val="center" w:pos="4680"/>
        <w:tab w:val="right" w:pos="9360"/>
      </w:tabs>
      <w:spacing w:after="0"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2A27E" w14:textId="77777777" w:rsidR="00905F2F" w:rsidRDefault="00905F2F">
    <w:pPr>
      <w:pBdr>
        <w:top w:val="nil"/>
        <w:left w:val="nil"/>
        <w:bottom w:val="nil"/>
        <w:right w:val="nil"/>
        <w:between w:val="nil"/>
      </w:pBdr>
      <w:tabs>
        <w:tab w:val="center" w:pos="4680"/>
        <w:tab w:val="right" w:pos="9360"/>
      </w:tabs>
      <w:spacing w:after="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1604C" w14:textId="77777777" w:rsidR="00905F2F" w:rsidRDefault="00905F2F">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27FA2" w14:textId="77777777" w:rsidR="00905F2F" w:rsidRDefault="00905F2F">
    <w:pPr>
      <w:pBdr>
        <w:top w:val="nil"/>
        <w:left w:val="nil"/>
        <w:bottom w:val="nil"/>
        <w:right w:val="nil"/>
        <w:between w:val="nil"/>
      </w:pBdr>
      <w:tabs>
        <w:tab w:val="center" w:pos="4680"/>
        <w:tab w:val="right" w:pos="936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94852" w14:textId="77777777" w:rsidR="00905F2F" w:rsidRDefault="00905F2F">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810882"/>
      <w:docPartObj>
        <w:docPartGallery w:val="Page Numbers (Bottom of Page)"/>
        <w:docPartUnique/>
      </w:docPartObj>
    </w:sdtPr>
    <w:sdtEndPr>
      <w:rPr>
        <w:noProof/>
      </w:rPr>
    </w:sdtEndPr>
    <w:sdtContent>
      <w:p w14:paraId="5790C550" w14:textId="3F2C0511" w:rsidR="00905F2F" w:rsidRDefault="00905F2F">
        <w:pPr>
          <w:pStyle w:val="Chntrang"/>
          <w:jc w:val="center"/>
        </w:pPr>
        <w:r>
          <w:fldChar w:fldCharType="begin"/>
        </w:r>
        <w:r>
          <w:instrText xml:space="preserve"> PAGE   \* MERGEFORMAT </w:instrText>
        </w:r>
        <w:r>
          <w:fldChar w:fldCharType="separate"/>
        </w:r>
        <w:r w:rsidR="00376C98">
          <w:rPr>
            <w:noProof/>
          </w:rPr>
          <w:t>7</w:t>
        </w:r>
        <w:r w:rsidR="00376C98">
          <w:rPr>
            <w:noProof/>
          </w:rPr>
          <w:t>4</w:t>
        </w:r>
        <w:r>
          <w:rPr>
            <w:noProof/>
          </w:rPr>
          <w:fldChar w:fldCharType="end"/>
        </w:r>
      </w:p>
    </w:sdtContent>
  </w:sdt>
  <w:p w14:paraId="127E6235" w14:textId="77777777" w:rsidR="00905F2F" w:rsidRDefault="00905F2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E328C" w14:textId="77777777" w:rsidR="00C6705D" w:rsidRDefault="00C6705D">
      <w:pPr>
        <w:spacing w:after="0" w:line="240" w:lineRule="auto"/>
      </w:pPr>
      <w:r>
        <w:separator/>
      </w:r>
    </w:p>
  </w:footnote>
  <w:footnote w:type="continuationSeparator" w:id="0">
    <w:p w14:paraId="687F719C" w14:textId="77777777" w:rsidR="00C6705D" w:rsidRDefault="00C67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1053F" w14:textId="3FF1DCA6" w:rsidR="00905F2F" w:rsidRPr="008D32E4" w:rsidRDefault="00905F2F" w:rsidP="004F76D2">
    <w:pPr>
      <w:keepNext/>
      <w:tabs>
        <w:tab w:val="center" w:pos="4680"/>
        <w:tab w:val="right" w:pos="9360"/>
      </w:tabs>
      <w:spacing w:after="0" w:line="360" w:lineRule="auto"/>
      <w:jc w:val="right"/>
      <w:rPr>
        <w:rFonts w:ascii="Times New Roman" w:hAnsi="Times New Roman" w:cs="Times New Roman"/>
        <w:color w:val="C00000"/>
        <w:sz w:val="28"/>
        <w:szCs w:val="28"/>
        <w:lang w:val="en-US"/>
      </w:rPr>
    </w:pPr>
    <w:r w:rsidRPr="008D32E4">
      <w:rPr>
        <w:rFonts w:ascii="Times New Roman" w:hAnsi="Times New Roman" w:cs="Times New Roman"/>
        <w:color w:val="C00000"/>
        <w:lang w:val="en-US"/>
      </w:rPr>
      <w:tab/>
    </w:r>
    <w:proofErr w:type="spellStart"/>
    <w:r w:rsidRPr="008D32E4">
      <w:rPr>
        <w:rFonts w:ascii="Times New Roman" w:hAnsi="Times New Roman" w:cs="Times New Roman"/>
        <w:color w:val="C00000"/>
        <w:sz w:val="28"/>
        <w:szCs w:val="28"/>
        <w:lang w:val="en-US"/>
      </w:rPr>
      <w:t>Khởi</w:t>
    </w:r>
    <w:proofErr w:type="spellEnd"/>
    <w:r w:rsidRPr="008D32E4">
      <w:rPr>
        <w:rFonts w:ascii="Times New Roman" w:hAnsi="Times New Roman" w:cs="Times New Roman"/>
        <w:color w:val="C00000"/>
        <w:sz w:val="28"/>
        <w:szCs w:val="28"/>
        <w:lang w:val="en-US"/>
      </w:rPr>
      <w:t xml:space="preserve"> </w:t>
    </w:r>
    <w:proofErr w:type="spellStart"/>
    <w:r w:rsidRPr="008D32E4">
      <w:rPr>
        <w:rFonts w:ascii="Times New Roman" w:hAnsi="Times New Roman" w:cs="Times New Roman"/>
        <w:color w:val="C00000"/>
        <w:sz w:val="28"/>
        <w:szCs w:val="28"/>
        <w:lang w:val="en-US"/>
      </w:rPr>
      <w:t>Sự</w:t>
    </w:r>
    <w:proofErr w:type="spellEnd"/>
    <w:r w:rsidRPr="008D32E4">
      <w:rPr>
        <w:rFonts w:ascii="Times New Roman" w:hAnsi="Times New Roman" w:cs="Times New Roman"/>
        <w:color w:val="C00000"/>
        <w:sz w:val="28"/>
        <w:szCs w:val="28"/>
        <w:lang w:val="en-US"/>
      </w:rPr>
      <w:t xml:space="preserve"> Doanh Nghiệp-W</w:t>
    </w:r>
    <w:r w:rsidR="00810BE5">
      <w:rPr>
        <w:rFonts w:ascii="Times New Roman" w:hAnsi="Times New Roman" w:cs="Times New Roman"/>
        <w:color w:val="C00000"/>
        <w:sz w:val="28"/>
        <w:szCs w:val="28"/>
        <w:lang w:val="en-US"/>
      </w:rPr>
      <w:t>E</w:t>
    </w:r>
    <w:r w:rsidRPr="008D32E4">
      <w:rPr>
        <w:rFonts w:ascii="Times New Roman" w:hAnsi="Times New Roman" w:cs="Times New Roman"/>
        <w:color w:val="C00000"/>
        <w:sz w:val="28"/>
        <w:szCs w:val="28"/>
        <w:lang w:val="en-US"/>
      </w:rPr>
      <w:t>17101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9E8D8" w14:textId="77777777" w:rsidR="00905F2F" w:rsidRDefault="00905F2F">
    <w:pPr>
      <w:pStyle w:val="u2"/>
      <w:rPr>
        <w:rFonts w:ascii="Calibri" w:eastAsia="Calibri" w:hAnsi="Calibri" w:cs="Calibri"/>
        <w:color w:val="000000"/>
        <w:sz w:val="21"/>
        <w:szCs w:val="21"/>
      </w:rPr>
    </w:pPr>
    <w:bookmarkStart w:id="133" w:name="_heading=h.xsrd9y6vkd5b" w:colFirst="0" w:colLast="0"/>
    <w:bookmarkEnd w:id="133"/>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96E50" w14:textId="77777777" w:rsidR="00905F2F" w:rsidRDefault="00905F2F">
    <w:pPr>
      <w:spacing w:line="36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02BEB"/>
    <w:multiLevelType w:val="multilevel"/>
    <w:tmpl w:val="3A0C2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239B4"/>
    <w:multiLevelType w:val="multilevel"/>
    <w:tmpl w:val="F904A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A50A91"/>
    <w:multiLevelType w:val="multilevel"/>
    <w:tmpl w:val="00CCC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F00F14"/>
    <w:multiLevelType w:val="hybridMultilevel"/>
    <w:tmpl w:val="69B4AE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80AF4"/>
    <w:multiLevelType w:val="multilevel"/>
    <w:tmpl w:val="CB5C4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C01ADE"/>
    <w:multiLevelType w:val="multilevel"/>
    <w:tmpl w:val="C316BE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403724F"/>
    <w:multiLevelType w:val="hybridMultilevel"/>
    <w:tmpl w:val="39C46600"/>
    <w:lvl w:ilvl="0" w:tplc="8440F6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C2572F"/>
    <w:multiLevelType w:val="multilevel"/>
    <w:tmpl w:val="C5306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AB5BAE"/>
    <w:multiLevelType w:val="multilevel"/>
    <w:tmpl w:val="B65C99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B09525E"/>
    <w:multiLevelType w:val="multilevel"/>
    <w:tmpl w:val="4BEE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0F5D59"/>
    <w:multiLevelType w:val="multilevel"/>
    <w:tmpl w:val="D05ABB32"/>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570A65"/>
    <w:multiLevelType w:val="multilevel"/>
    <w:tmpl w:val="DAFA3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6B15F2"/>
    <w:multiLevelType w:val="multilevel"/>
    <w:tmpl w:val="1C4C1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AD7338"/>
    <w:multiLevelType w:val="multilevel"/>
    <w:tmpl w:val="F3B27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2AD7F08"/>
    <w:multiLevelType w:val="multilevel"/>
    <w:tmpl w:val="74566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193A2C"/>
    <w:multiLevelType w:val="multilevel"/>
    <w:tmpl w:val="CE620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6682F0B"/>
    <w:multiLevelType w:val="multilevel"/>
    <w:tmpl w:val="C764F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25428A"/>
    <w:multiLevelType w:val="multilevel"/>
    <w:tmpl w:val="EED8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C6139F8"/>
    <w:multiLevelType w:val="multilevel"/>
    <w:tmpl w:val="51801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5A21BE"/>
    <w:multiLevelType w:val="multilevel"/>
    <w:tmpl w:val="7FDED5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E010C74"/>
    <w:multiLevelType w:val="multilevel"/>
    <w:tmpl w:val="E932B9D6"/>
    <w:lvl w:ilvl="0">
      <w:start w:val="1"/>
      <w:numFmt w:val="bullet"/>
      <w:lvlText w:val="-"/>
      <w:lvlJc w:val="left"/>
      <w:pPr>
        <w:ind w:left="1440" w:hanging="360"/>
      </w:pPr>
      <w:rPr>
        <w:u w:val="none"/>
      </w:rPr>
    </w:lvl>
    <w:lvl w:ilvl="1">
      <w:start w:val="1"/>
      <w:numFmt w:val="bullet"/>
      <w:pStyle w:val="L2"/>
      <w:lvlText w:val="-"/>
      <w:lvlJc w:val="left"/>
      <w:pPr>
        <w:ind w:left="2160" w:hanging="360"/>
      </w:pPr>
      <w:rPr>
        <w:u w:val="none"/>
      </w:rPr>
    </w:lvl>
    <w:lvl w:ilvl="2">
      <w:start w:val="1"/>
      <w:numFmt w:val="bullet"/>
      <w:lvlText w:val="-"/>
      <w:lvlJc w:val="left"/>
      <w:pPr>
        <w:ind w:left="2880" w:hanging="360"/>
      </w:pPr>
      <w:rPr>
        <w:u w:val="none"/>
      </w:rPr>
    </w:lvl>
    <w:lvl w:ilvl="3">
      <w:start w:val="1"/>
      <w:numFmt w:val="bullet"/>
      <w:pStyle w:val="L4"/>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2C43D57"/>
    <w:multiLevelType w:val="multilevel"/>
    <w:tmpl w:val="C4F8D4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3480A81"/>
    <w:multiLevelType w:val="multilevel"/>
    <w:tmpl w:val="3F68F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4711464"/>
    <w:multiLevelType w:val="multilevel"/>
    <w:tmpl w:val="F6EEAE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5194B1A"/>
    <w:multiLevelType w:val="multilevel"/>
    <w:tmpl w:val="AD3667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6854A18"/>
    <w:multiLevelType w:val="multilevel"/>
    <w:tmpl w:val="8BEEA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68F3C62"/>
    <w:multiLevelType w:val="multilevel"/>
    <w:tmpl w:val="6994E1BE"/>
    <w:lvl w:ilvl="0">
      <w:start w:val="1"/>
      <w:numFmt w:val="decimal"/>
      <w:lvlText w:val="%1"/>
      <w:lvlJc w:val="left"/>
      <w:pPr>
        <w:ind w:left="600" w:hanging="600"/>
      </w:pPr>
      <w:rPr>
        <w:rFonts w:hint="default"/>
        <w:b/>
        <w:color w:val="FF0000"/>
      </w:rPr>
    </w:lvl>
    <w:lvl w:ilvl="1">
      <w:start w:val="1"/>
      <w:numFmt w:val="decimal"/>
      <w:lvlText w:val="%1.%2"/>
      <w:lvlJc w:val="left"/>
      <w:pPr>
        <w:ind w:left="600" w:hanging="600"/>
      </w:pPr>
      <w:rPr>
        <w:rFonts w:hint="default"/>
        <w:b/>
        <w:color w:val="FF0000"/>
      </w:rPr>
    </w:lvl>
    <w:lvl w:ilvl="2">
      <w:start w:val="3"/>
      <w:numFmt w:val="decimal"/>
      <w:lvlText w:val="%1.%2.%3"/>
      <w:lvlJc w:val="left"/>
      <w:pPr>
        <w:ind w:left="720" w:hanging="720"/>
      </w:pPr>
      <w:rPr>
        <w:rFonts w:hint="default"/>
        <w:b/>
        <w:color w:val="FF0000"/>
      </w:rPr>
    </w:lvl>
    <w:lvl w:ilvl="3">
      <w:start w:val="1"/>
      <w:numFmt w:val="decimal"/>
      <w:lvlText w:val="%1.%2.%3.%4"/>
      <w:lvlJc w:val="left"/>
      <w:pPr>
        <w:ind w:left="1080" w:hanging="1080"/>
      </w:pPr>
      <w:rPr>
        <w:rFonts w:hint="default"/>
        <w:b/>
        <w:color w:val="FF0000"/>
      </w:rPr>
    </w:lvl>
    <w:lvl w:ilvl="4">
      <w:start w:val="1"/>
      <w:numFmt w:val="decimal"/>
      <w:lvlText w:val="%1.%2.%3.%4.%5"/>
      <w:lvlJc w:val="left"/>
      <w:pPr>
        <w:ind w:left="1080" w:hanging="1080"/>
      </w:pPr>
      <w:rPr>
        <w:rFonts w:hint="default"/>
        <w:b/>
        <w:color w:val="FF0000"/>
      </w:rPr>
    </w:lvl>
    <w:lvl w:ilvl="5">
      <w:start w:val="1"/>
      <w:numFmt w:val="decimal"/>
      <w:lvlText w:val="%1.%2.%3.%4.%5.%6"/>
      <w:lvlJc w:val="left"/>
      <w:pPr>
        <w:ind w:left="1440" w:hanging="1440"/>
      </w:pPr>
      <w:rPr>
        <w:rFonts w:hint="default"/>
        <w:b/>
        <w:color w:val="FF0000"/>
      </w:rPr>
    </w:lvl>
    <w:lvl w:ilvl="6">
      <w:start w:val="1"/>
      <w:numFmt w:val="decimal"/>
      <w:lvlText w:val="%1.%2.%3.%4.%5.%6.%7"/>
      <w:lvlJc w:val="left"/>
      <w:pPr>
        <w:ind w:left="1440" w:hanging="1440"/>
      </w:pPr>
      <w:rPr>
        <w:rFonts w:hint="default"/>
        <w:b/>
        <w:color w:val="FF0000"/>
      </w:rPr>
    </w:lvl>
    <w:lvl w:ilvl="7">
      <w:start w:val="1"/>
      <w:numFmt w:val="decimal"/>
      <w:lvlText w:val="%1.%2.%3.%4.%5.%6.%7.%8"/>
      <w:lvlJc w:val="left"/>
      <w:pPr>
        <w:ind w:left="1800" w:hanging="1800"/>
      </w:pPr>
      <w:rPr>
        <w:rFonts w:hint="default"/>
        <w:b/>
        <w:color w:val="FF0000"/>
      </w:rPr>
    </w:lvl>
    <w:lvl w:ilvl="8">
      <w:start w:val="1"/>
      <w:numFmt w:val="decimal"/>
      <w:lvlText w:val="%1.%2.%3.%4.%5.%6.%7.%8.%9"/>
      <w:lvlJc w:val="left"/>
      <w:pPr>
        <w:ind w:left="2160" w:hanging="2160"/>
      </w:pPr>
      <w:rPr>
        <w:rFonts w:hint="default"/>
        <w:b/>
        <w:color w:val="FF0000"/>
      </w:rPr>
    </w:lvl>
  </w:abstractNum>
  <w:abstractNum w:abstractNumId="27" w15:restartNumberingAfterBreak="0">
    <w:nsid w:val="38850026"/>
    <w:multiLevelType w:val="multilevel"/>
    <w:tmpl w:val="D6DAE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FA7E9A"/>
    <w:multiLevelType w:val="multilevel"/>
    <w:tmpl w:val="49AA89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B6A0DF4"/>
    <w:multiLevelType w:val="multilevel"/>
    <w:tmpl w:val="F6167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BCC3B2C"/>
    <w:multiLevelType w:val="hybridMultilevel"/>
    <w:tmpl w:val="7102F38E"/>
    <w:lvl w:ilvl="0" w:tplc="8440F6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0D0EDC"/>
    <w:multiLevelType w:val="multilevel"/>
    <w:tmpl w:val="77321F1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color w:val="00000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3C4B4393"/>
    <w:multiLevelType w:val="hybridMultilevel"/>
    <w:tmpl w:val="5E8EC21E"/>
    <w:lvl w:ilvl="0" w:tplc="8440F6E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3C4C6EFC"/>
    <w:multiLevelType w:val="multilevel"/>
    <w:tmpl w:val="04F44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A30567"/>
    <w:multiLevelType w:val="multilevel"/>
    <w:tmpl w:val="DAB87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CAC56E9"/>
    <w:multiLevelType w:val="multilevel"/>
    <w:tmpl w:val="D6EA919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3D6E623F"/>
    <w:multiLevelType w:val="multilevel"/>
    <w:tmpl w:val="B70E4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2667F49"/>
    <w:multiLevelType w:val="multilevel"/>
    <w:tmpl w:val="C52E1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815FA0"/>
    <w:multiLevelType w:val="multilevel"/>
    <w:tmpl w:val="85CEB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9CE326C"/>
    <w:multiLevelType w:val="multilevel"/>
    <w:tmpl w:val="4B50BB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FEA7908"/>
    <w:multiLevelType w:val="multilevel"/>
    <w:tmpl w:val="0A223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7C176B"/>
    <w:multiLevelType w:val="multilevel"/>
    <w:tmpl w:val="4A5E8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8BD1B40"/>
    <w:multiLevelType w:val="multilevel"/>
    <w:tmpl w:val="32D8D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8FA2B23"/>
    <w:multiLevelType w:val="multilevel"/>
    <w:tmpl w:val="1160D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C480170"/>
    <w:multiLevelType w:val="multilevel"/>
    <w:tmpl w:val="905CB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C492F64"/>
    <w:multiLevelType w:val="multilevel"/>
    <w:tmpl w:val="95EAA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CB54545"/>
    <w:multiLevelType w:val="multilevel"/>
    <w:tmpl w:val="3FB67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6A61E1"/>
    <w:multiLevelType w:val="multilevel"/>
    <w:tmpl w:val="82D836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610B245B"/>
    <w:multiLevelType w:val="multilevel"/>
    <w:tmpl w:val="0478B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8E4494B"/>
    <w:multiLevelType w:val="multilevel"/>
    <w:tmpl w:val="01125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C8452BB"/>
    <w:multiLevelType w:val="multilevel"/>
    <w:tmpl w:val="12EEACAC"/>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CDB5753"/>
    <w:multiLevelType w:val="multilevel"/>
    <w:tmpl w:val="85EADC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E450B40"/>
    <w:multiLevelType w:val="multilevel"/>
    <w:tmpl w:val="9D2AD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0577F3B"/>
    <w:multiLevelType w:val="multilevel"/>
    <w:tmpl w:val="C3A2AE90"/>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2BD00A8"/>
    <w:multiLevelType w:val="multilevel"/>
    <w:tmpl w:val="9426036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4E94FCD"/>
    <w:multiLevelType w:val="multilevel"/>
    <w:tmpl w:val="46EC1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9144E09"/>
    <w:multiLevelType w:val="multilevel"/>
    <w:tmpl w:val="0F0A4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B4434DE"/>
    <w:multiLevelType w:val="multilevel"/>
    <w:tmpl w:val="BD226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E0258B5"/>
    <w:multiLevelType w:val="multilevel"/>
    <w:tmpl w:val="D626FEC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7FE60044"/>
    <w:multiLevelType w:val="multilevel"/>
    <w:tmpl w:val="B75E3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02778482">
    <w:abstractNumId w:val="20"/>
  </w:num>
  <w:num w:numId="2" w16cid:durableId="1331518736">
    <w:abstractNumId w:val="49"/>
  </w:num>
  <w:num w:numId="3" w16cid:durableId="314650394">
    <w:abstractNumId w:val="1"/>
  </w:num>
  <w:num w:numId="4" w16cid:durableId="826744553">
    <w:abstractNumId w:val="46"/>
  </w:num>
  <w:num w:numId="5" w16cid:durableId="1067529387">
    <w:abstractNumId w:val="14"/>
  </w:num>
  <w:num w:numId="6" w16cid:durableId="1011184350">
    <w:abstractNumId w:val="17"/>
  </w:num>
  <w:num w:numId="7" w16cid:durableId="196310762">
    <w:abstractNumId w:val="9"/>
  </w:num>
  <w:num w:numId="8" w16cid:durableId="378822054">
    <w:abstractNumId w:val="56"/>
  </w:num>
  <w:num w:numId="9" w16cid:durableId="1360276566">
    <w:abstractNumId w:val="33"/>
  </w:num>
  <w:num w:numId="10" w16cid:durableId="1885940364">
    <w:abstractNumId w:val="52"/>
  </w:num>
  <w:num w:numId="11" w16cid:durableId="506941978">
    <w:abstractNumId w:val="2"/>
  </w:num>
  <w:num w:numId="12" w16cid:durableId="1636645604">
    <w:abstractNumId w:val="0"/>
  </w:num>
  <w:num w:numId="13" w16cid:durableId="727219987">
    <w:abstractNumId w:val="41"/>
  </w:num>
  <w:num w:numId="14" w16cid:durableId="2057850118">
    <w:abstractNumId w:val="42"/>
  </w:num>
  <w:num w:numId="15" w16cid:durableId="1062871142">
    <w:abstractNumId w:val="22"/>
  </w:num>
  <w:num w:numId="16" w16cid:durableId="1168132051">
    <w:abstractNumId w:val="55"/>
  </w:num>
  <w:num w:numId="17" w16cid:durableId="129133082">
    <w:abstractNumId w:val="29"/>
  </w:num>
  <w:num w:numId="18" w16cid:durableId="1128090013">
    <w:abstractNumId w:val="8"/>
  </w:num>
  <w:num w:numId="19" w16cid:durableId="1431046776">
    <w:abstractNumId w:val="59"/>
  </w:num>
  <w:num w:numId="20" w16cid:durableId="795871719">
    <w:abstractNumId w:val="16"/>
  </w:num>
  <w:num w:numId="21" w16cid:durableId="933396209">
    <w:abstractNumId w:val="45"/>
  </w:num>
  <w:num w:numId="22" w16cid:durableId="258487633">
    <w:abstractNumId w:val="4"/>
  </w:num>
  <w:num w:numId="23" w16cid:durableId="655496355">
    <w:abstractNumId w:val="57"/>
  </w:num>
  <w:num w:numId="24" w16cid:durableId="1739018547">
    <w:abstractNumId w:val="23"/>
  </w:num>
  <w:num w:numId="25" w16cid:durableId="362100907">
    <w:abstractNumId w:val="38"/>
  </w:num>
  <w:num w:numId="26" w16cid:durableId="911351970">
    <w:abstractNumId w:val="19"/>
  </w:num>
  <w:num w:numId="27" w16cid:durableId="142552197">
    <w:abstractNumId w:val="5"/>
  </w:num>
  <w:num w:numId="28" w16cid:durableId="1142428789">
    <w:abstractNumId w:val="40"/>
  </w:num>
  <w:num w:numId="29" w16cid:durableId="2124768770">
    <w:abstractNumId w:val="37"/>
  </w:num>
  <w:num w:numId="30" w16cid:durableId="707725077">
    <w:abstractNumId w:val="47"/>
  </w:num>
  <w:num w:numId="31" w16cid:durableId="2103993689">
    <w:abstractNumId w:val="43"/>
  </w:num>
  <w:num w:numId="32" w16cid:durableId="803352144">
    <w:abstractNumId w:val="15"/>
  </w:num>
  <w:num w:numId="33" w16cid:durableId="2103640508">
    <w:abstractNumId w:val="12"/>
  </w:num>
  <w:num w:numId="34" w16cid:durableId="1090542951">
    <w:abstractNumId w:val="44"/>
  </w:num>
  <w:num w:numId="35" w16cid:durableId="1181891885">
    <w:abstractNumId w:val="13"/>
  </w:num>
  <w:num w:numId="36" w16cid:durableId="1703549896">
    <w:abstractNumId w:val="18"/>
  </w:num>
  <w:num w:numId="37" w16cid:durableId="1987278659">
    <w:abstractNumId w:val="48"/>
  </w:num>
  <w:num w:numId="38" w16cid:durableId="403723099">
    <w:abstractNumId w:val="11"/>
  </w:num>
  <w:num w:numId="39" w16cid:durableId="2062711510">
    <w:abstractNumId w:val="25"/>
  </w:num>
  <w:num w:numId="40" w16cid:durableId="1520895332">
    <w:abstractNumId w:val="34"/>
  </w:num>
  <w:num w:numId="41" w16cid:durableId="118649595">
    <w:abstractNumId w:val="39"/>
  </w:num>
  <w:num w:numId="42" w16cid:durableId="374738780">
    <w:abstractNumId w:val="31"/>
  </w:num>
  <w:num w:numId="43" w16cid:durableId="697462203">
    <w:abstractNumId w:val="27"/>
  </w:num>
  <w:num w:numId="44" w16cid:durableId="54009000">
    <w:abstractNumId w:val="36"/>
  </w:num>
  <w:num w:numId="45" w16cid:durableId="1876506686">
    <w:abstractNumId w:val="24"/>
  </w:num>
  <w:num w:numId="46" w16cid:durableId="1913736816">
    <w:abstractNumId w:val="7"/>
  </w:num>
  <w:num w:numId="47" w16cid:durableId="255022972">
    <w:abstractNumId w:val="28"/>
  </w:num>
  <w:num w:numId="48" w16cid:durableId="228079885">
    <w:abstractNumId w:val="51"/>
  </w:num>
  <w:num w:numId="49" w16cid:durableId="817038992">
    <w:abstractNumId w:val="21"/>
  </w:num>
  <w:num w:numId="50" w16cid:durableId="1623152511">
    <w:abstractNumId w:val="3"/>
  </w:num>
  <w:num w:numId="51" w16cid:durableId="59209484">
    <w:abstractNumId w:val="26"/>
  </w:num>
  <w:num w:numId="52" w16cid:durableId="391738325">
    <w:abstractNumId w:val="10"/>
  </w:num>
  <w:num w:numId="53" w16cid:durableId="1797481438">
    <w:abstractNumId w:val="58"/>
  </w:num>
  <w:num w:numId="54" w16cid:durableId="767581476">
    <w:abstractNumId w:val="50"/>
  </w:num>
  <w:num w:numId="55" w16cid:durableId="598678042">
    <w:abstractNumId w:val="32"/>
  </w:num>
  <w:num w:numId="56" w16cid:durableId="1992362435">
    <w:abstractNumId w:val="54"/>
  </w:num>
  <w:num w:numId="57" w16cid:durableId="313680574">
    <w:abstractNumId w:val="30"/>
  </w:num>
  <w:num w:numId="58" w16cid:durableId="1338120662">
    <w:abstractNumId w:val="35"/>
  </w:num>
  <w:num w:numId="59" w16cid:durableId="593900015">
    <w:abstractNumId w:val="53"/>
  </w:num>
  <w:num w:numId="60" w16cid:durableId="150218009">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1F4"/>
    <w:rsid w:val="000823CE"/>
    <w:rsid w:val="00082A01"/>
    <w:rsid w:val="00127ECF"/>
    <w:rsid w:val="00176194"/>
    <w:rsid w:val="00190142"/>
    <w:rsid w:val="001B4830"/>
    <w:rsid w:val="001E681A"/>
    <w:rsid w:val="002355B9"/>
    <w:rsid w:val="002E2EA6"/>
    <w:rsid w:val="002F5DFF"/>
    <w:rsid w:val="002F692F"/>
    <w:rsid w:val="00305B45"/>
    <w:rsid w:val="0030731F"/>
    <w:rsid w:val="00331FE1"/>
    <w:rsid w:val="00376C98"/>
    <w:rsid w:val="003D218E"/>
    <w:rsid w:val="00447046"/>
    <w:rsid w:val="004E3460"/>
    <w:rsid w:val="004F76D2"/>
    <w:rsid w:val="00503251"/>
    <w:rsid w:val="00547394"/>
    <w:rsid w:val="005514E8"/>
    <w:rsid w:val="00611EC8"/>
    <w:rsid w:val="006867F4"/>
    <w:rsid w:val="006C2BCD"/>
    <w:rsid w:val="00750C5A"/>
    <w:rsid w:val="0078770E"/>
    <w:rsid w:val="007E41B8"/>
    <w:rsid w:val="007F0AC8"/>
    <w:rsid w:val="00810BE5"/>
    <w:rsid w:val="00827C98"/>
    <w:rsid w:val="008311A1"/>
    <w:rsid w:val="008346D1"/>
    <w:rsid w:val="0083628F"/>
    <w:rsid w:val="008623D7"/>
    <w:rsid w:val="00871CDD"/>
    <w:rsid w:val="008D32E4"/>
    <w:rsid w:val="00902693"/>
    <w:rsid w:val="00905F2F"/>
    <w:rsid w:val="00985878"/>
    <w:rsid w:val="009A5981"/>
    <w:rsid w:val="009C5A7A"/>
    <w:rsid w:val="009E7086"/>
    <w:rsid w:val="00A47B70"/>
    <w:rsid w:val="00AC54F6"/>
    <w:rsid w:val="00B46B9E"/>
    <w:rsid w:val="00BC330E"/>
    <w:rsid w:val="00BD69E3"/>
    <w:rsid w:val="00BF7478"/>
    <w:rsid w:val="00C04732"/>
    <w:rsid w:val="00C064B3"/>
    <w:rsid w:val="00C554D4"/>
    <w:rsid w:val="00C6705D"/>
    <w:rsid w:val="00D125B3"/>
    <w:rsid w:val="00D62319"/>
    <w:rsid w:val="00DC3244"/>
    <w:rsid w:val="00DD5358"/>
    <w:rsid w:val="00DE1AEE"/>
    <w:rsid w:val="00DF21F4"/>
    <w:rsid w:val="00E03207"/>
    <w:rsid w:val="00EC0C46"/>
    <w:rsid w:val="00EE5F8C"/>
    <w:rsid w:val="00EF2366"/>
    <w:rsid w:val="00F524F5"/>
    <w:rsid w:val="00F94D62"/>
    <w:rsid w:val="00FD7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68D67"/>
  <w15:docId w15:val="{A16F9A70-1DA3-44B2-8CF8-19E1E2A62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1"/>
        <w:szCs w:val="21"/>
        <w:lang w:val="vi-V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46B9E"/>
  </w:style>
  <w:style w:type="paragraph" w:styleId="u1">
    <w:name w:val="heading 1"/>
    <w:basedOn w:val="Binhthng"/>
    <w:next w:val="Binhthng"/>
    <w:link w:val="u1Char"/>
    <w:uiPriority w:val="9"/>
    <w:qFormat/>
    <w:rsid w:val="00C833BE"/>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u2">
    <w:name w:val="heading 2"/>
    <w:basedOn w:val="Binhthng"/>
    <w:next w:val="Binhthng"/>
    <w:link w:val="u2Char"/>
    <w:uiPriority w:val="9"/>
    <w:unhideWhenUsed/>
    <w:qFormat/>
    <w:rsid w:val="00C833BE"/>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u3">
    <w:name w:val="heading 3"/>
    <w:basedOn w:val="Binhthng"/>
    <w:next w:val="Binhthng"/>
    <w:link w:val="u3Char"/>
    <w:uiPriority w:val="9"/>
    <w:unhideWhenUsed/>
    <w:qFormat/>
    <w:rsid w:val="00C833BE"/>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u4">
    <w:name w:val="heading 4"/>
    <w:basedOn w:val="Binhthng"/>
    <w:next w:val="Binhthng"/>
    <w:link w:val="u4Char"/>
    <w:uiPriority w:val="9"/>
    <w:semiHidden/>
    <w:unhideWhenUsed/>
    <w:qFormat/>
    <w:rsid w:val="00C833BE"/>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u5">
    <w:name w:val="heading 5"/>
    <w:basedOn w:val="Binhthng"/>
    <w:next w:val="Binhthng"/>
    <w:link w:val="u5Char"/>
    <w:uiPriority w:val="9"/>
    <w:semiHidden/>
    <w:unhideWhenUsed/>
    <w:qFormat/>
    <w:rsid w:val="00C833BE"/>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u6">
    <w:name w:val="heading 6"/>
    <w:basedOn w:val="Binhthng"/>
    <w:next w:val="Binhthng"/>
    <w:link w:val="u6Char"/>
    <w:uiPriority w:val="9"/>
    <w:semiHidden/>
    <w:unhideWhenUsed/>
    <w:qFormat/>
    <w:rsid w:val="00C833BE"/>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u7">
    <w:name w:val="heading 7"/>
    <w:basedOn w:val="Binhthng"/>
    <w:next w:val="Binhthng"/>
    <w:link w:val="u7Char"/>
    <w:uiPriority w:val="9"/>
    <w:semiHidden/>
    <w:unhideWhenUsed/>
    <w:qFormat/>
    <w:rsid w:val="00C833BE"/>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u8">
    <w:name w:val="heading 8"/>
    <w:basedOn w:val="Binhthng"/>
    <w:next w:val="Binhthng"/>
    <w:link w:val="u8Char"/>
    <w:uiPriority w:val="9"/>
    <w:semiHidden/>
    <w:unhideWhenUsed/>
    <w:qFormat/>
    <w:rsid w:val="00C833BE"/>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u9">
    <w:name w:val="heading 9"/>
    <w:basedOn w:val="Binhthng"/>
    <w:next w:val="Binhthng"/>
    <w:link w:val="u9Char"/>
    <w:uiPriority w:val="9"/>
    <w:semiHidden/>
    <w:unhideWhenUsed/>
    <w:qFormat/>
    <w:rsid w:val="00C833BE"/>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C833BE"/>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uChar">
    <w:name w:val="Tiêu đề Char"/>
    <w:basedOn w:val="Phngmcinhcuaoanvn"/>
    <w:link w:val="Tiu"/>
    <w:uiPriority w:val="10"/>
    <w:rsid w:val="00C833BE"/>
    <w:rPr>
      <w:rFonts w:asciiTheme="majorHAnsi" w:eastAsiaTheme="majorEastAsia" w:hAnsiTheme="majorHAnsi" w:cstheme="majorBidi"/>
      <w:color w:val="262626" w:themeColor="text1" w:themeTint="D9"/>
      <w:sz w:val="96"/>
      <w:szCs w:val="96"/>
    </w:rPr>
  </w:style>
  <w:style w:type="character" w:customStyle="1" w:styleId="u1Char">
    <w:name w:val="Đầu đề 1 Char"/>
    <w:basedOn w:val="Phngmcinhcuaoanvn"/>
    <w:link w:val="u1"/>
    <w:uiPriority w:val="9"/>
    <w:rsid w:val="00C833BE"/>
    <w:rPr>
      <w:rFonts w:asciiTheme="majorHAnsi" w:eastAsiaTheme="majorEastAsia" w:hAnsiTheme="majorHAnsi" w:cstheme="majorBidi"/>
      <w:color w:val="262626" w:themeColor="text1" w:themeTint="D9"/>
      <w:sz w:val="40"/>
      <w:szCs w:val="40"/>
    </w:rPr>
  </w:style>
  <w:style w:type="character" w:customStyle="1" w:styleId="u2Char">
    <w:name w:val="Đầu đề 2 Char"/>
    <w:basedOn w:val="Phngmcinhcuaoanvn"/>
    <w:link w:val="u2"/>
    <w:uiPriority w:val="9"/>
    <w:rsid w:val="00C833BE"/>
    <w:rPr>
      <w:rFonts w:asciiTheme="majorHAnsi" w:eastAsiaTheme="majorEastAsia" w:hAnsiTheme="majorHAnsi" w:cstheme="majorBidi"/>
      <w:color w:val="ED7D31" w:themeColor="accent2"/>
      <w:sz w:val="36"/>
      <w:szCs w:val="36"/>
    </w:rPr>
  </w:style>
  <w:style w:type="character" w:customStyle="1" w:styleId="u3Char">
    <w:name w:val="Đầu đề 3 Char"/>
    <w:basedOn w:val="Phngmcinhcuaoanvn"/>
    <w:link w:val="u3"/>
    <w:uiPriority w:val="9"/>
    <w:rsid w:val="00C833BE"/>
    <w:rPr>
      <w:rFonts w:asciiTheme="majorHAnsi" w:eastAsiaTheme="majorEastAsia" w:hAnsiTheme="majorHAnsi" w:cstheme="majorBidi"/>
      <w:color w:val="C45911" w:themeColor="accent2" w:themeShade="BF"/>
      <w:sz w:val="32"/>
      <w:szCs w:val="32"/>
    </w:rPr>
  </w:style>
  <w:style w:type="character" w:customStyle="1" w:styleId="u4Char">
    <w:name w:val="Đầu đề 4 Char"/>
    <w:basedOn w:val="Phngmcinhcuaoanvn"/>
    <w:link w:val="u4"/>
    <w:uiPriority w:val="9"/>
    <w:semiHidden/>
    <w:rsid w:val="00C833BE"/>
    <w:rPr>
      <w:rFonts w:asciiTheme="majorHAnsi" w:eastAsiaTheme="majorEastAsia" w:hAnsiTheme="majorHAnsi" w:cstheme="majorBidi"/>
      <w:i/>
      <w:iCs/>
      <w:color w:val="833C0B" w:themeColor="accent2" w:themeShade="80"/>
      <w:sz w:val="28"/>
      <w:szCs w:val="28"/>
    </w:rPr>
  </w:style>
  <w:style w:type="character" w:customStyle="1" w:styleId="u5Char">
    <w:name w:val="Đầu đề 5 Char"/>
    <w:basedOn w:val="Phngmcinhcuaoanvn"/>
    <w:link w:val="u5"/>
    <w:uiPriority w:val="9"/>
    <w:semiHidden/>
    <w:rsid w:val="00C833BE"/>
    <w:rPr>
      <w:rFonts w:asciiTheme="majorHAnsi" w:eastAsiaTheme="majorEastAsia" w:hAnsiTheme="majorHAnsi" w:cstheme="majorBidi"/>
      <w:color w:val="C45911" w:themeColor="accent2" w:themeShade="BF"/>
      <w:sz w:val="24"/>
      <w:szCs w:val="24"/>
    </w:rPr>
  </w:style>
  <w:style w:type="character" w:customStyle="1" w:styleId="u6Char">
    <w:name w:val="Đầu đề 6 Char"/>
    <w:basedOn w:val="Phngmcinhcuaoanvn"/>
    <w:link w:val="u6"/>
    <w:uiPriority w:val="9"/>
    <w:semiHidden/>
    <w:rsid w:val="00C833BE"/>
    <w:rPr>
      <w:rFonts w:asciiTheme="majorHAnsi" w:eastAsiaTheme="majorEastAsia" w:hAnsiTheme="majorHAnsi" w:cstheme="majorBidi"/>
      <w:i/>
      <w:iCs/>
      <w:color w:val="833C0B" w:themeColor="accent2" w:themeShade="80"/>
      <w:sz w:val="24"/>
      <w:szCs w:val="24"/>
    </w:rPr>
  </w:style>
  <w:style w:type="character" w:customStyle="1" w:styleId="u7Char">
    <w:name w:val="Đầu đề 7 Char"/>
    <w:basedOn w:val="Phngmcinhcuaoanvn"/>
    <w:link w:val="u7"/>
    <w:uiPriority w:val="9"/>
    <w:semiHidden/>
    <w:rsid w:val="00C833BE"/>
    <w:rPr>
      <w:rFonts w:asciiTheme="majorHAnsi" w:eastAsiaTheme="majorEastAsia" w:hAnsiTheme="majorHAnsi" w:cstheme="majorBidi"/>
      <w:b/>
      <w:bCs/>
      <w:color w:val="833C0B" w:themeColor="accent2" w:themeShade="80"/>
      <w:sz w:val="22"/>
      <w:szCs w:val="22"/>
    </w:rPr>
  </w:style>
  <w:style w:type="character" w:customStyle="1" w:styleId="u8Char">
    <w:name w:val="Đầu đề 8 Char"/>
    <w:basedOn w:val="Phngmcinhcuaoanvn"/>
    <w:link w:val="u8"/>
    <w:uiPriority w:val="9"/>
    <w:semiHidden/>
    <w:rsid w:val="00C833BE"/>
    <w:rPr>
      <w:rFonts w:asciiTheme="majorHAnsi" w:eastAsiaTheme="majorEastAsia" w:hAnsiTheme="majorHAnsi" w:cstheme="majorBidi"/>
      <w:color w:val="833C0B" w:themeColor="accent2" w:themeShade="80"/>
      <w:sz w:val="22"/>
      <w:szCs w:val="22"/>
    </w:rPr>
  </w:style>
  <w:style w:type="character" w:customStyle="1" w:styleId="u9Char">
    <w:name w:val="Đầu đề 9 Char"/>
    <w:basedOn w:val="Phngmcinhcuaoanvn"/>
    <w:link w:val="u9"/>
    <w:uiPriority w:val="9"/>
    <w:semiHidden/>
    <w:rsid w:val="00C833BE"/>
    <w:rPr>
      <w:rFonts w:asciiTheme="majorHAnsi" w:eastAsiaTheme="majorEastAsia" w:hAnsiTheme="majorHAnsi" w:cstheme="majorBidi"/>
      <w:i/>
      <w:iCs/>
      <w:color w:val="833C0B" w:themeColor="accent2" w:themeShade="80"/>
      <w:sz w:val="22"/>
      <w:szCs w:val="22"/>
    </w:rPr>
  </w:style>
  <w:style w:type="paragraph" w:styleId="Chuthich">
    <w:name w:val="caption"/>
    <w:basedOn w:val="Binhthng"/>
    <w:next w:val="Binhthng"/>
    <w:uiPriority w:val="35"/>
    <w:unhideWhenUsed/>
    <w:qFormat/>
    <w:rsid w:val="000C1CC5"/>
    <w:pPr>
      <w:spacing w:after="0" w:line="360" w:lineRule="auto"/>
      <w:jc w:val="center"/>
    </w:pPr>
    <w:rPr>
      <w:rFonts w:ascii="Times New Roman" w:hAnsi="Times New Roman"/>
      <w:b/>
      <w:bCs/>
      <w:i/>
      <w:sz w:val="28"/>
      <w:szCs w:val="16"/>
    </w:rPr>
  </w:style>
  <w:style w:type="paragraph" w:styleId="Tiuphu">
    <w:name w:val="Subtitle"/>
    <w:basedOn w:val="Binhthng"/>
    <w:next w:val="Binhthng"/>
    <w:link w:val="TiuphuChar"/>
    <w:pPr>
      <w:spacing w:after="240"/>
    </w:pPr>
    <w:rPr>
      <w:smallCaps/>
      <w:color w:val="404040"/>
      <w:sz w:val="28"/>
      <w:szCs w:val="28"/>
    </w:rPr>
  </w:style>
  <w:style w:type="character" w:customStyle="1" w:styleId="TiuphuChar">
    <w:name w:val="Tiêu đề phụ Char"/>
    <w:basedOn w:val="Phngmcinhcuaoanvn"/>
    <w:link w:val="Tiuphu"/>
    <w:uiPriority w:val="11"/>
    <w:rsid w:val="00C833BE"/>
    <w:rPr>
      <w:caps/>
      <w:color w:val="404040" w:themeColor="text1" w:themeTint="BF"/>
      <w:spacing w:val="20"/>
      <w:sz w:val="28"/>
      <w:szCs w:val="28"/>
    </w:rPr>
  </w:style>
  <w:style w:type="character" w:styleId="Manh">
    <w:name w:val="Strong"/>
    <w:basedOn w:val="Phngmcinhcuaoanvn"/>
    <w:uiPriority w:val="22"/>
    <w:qFormat/>
    <w:rsid w:val="00C833BE"/>
    <w:rPr>
      <w:b/>
      <w:bCs/>
    </w:rPr>
  </w:style>
  <w:style w:type="character" w:styleId="Nhnmanh">
    <w:name w:val="Emphasis"/>
    <w:basedOn w:val="Phngmcinhcuaoanvn"/>
    <w:uiPriority w:val="20"/>
    <w:qFormat/>
    <w:rsid w:val="00C833BE"/>
    <w:rPr>
      <w:i/>
      <w:iCs/>
      <w:color w:val="000000" w:themeColor="text1"/>
    </w:rPr>
  </w:style>
  <w:style w:type="paragraph" w:styleId="KhngDncch">
    <w:name w:val="No Spacing"/>
    <w:uiPriority w:val="1"/>
    <w:qFormat/>
    <w:rsid w:val="00C833BE"/>
    <w:pPr>
      <w:spacing w:after="0" w:line="240" w:lineRule="auto"/>
    </w:pPr>
  </w:style>
  <w:style w:type="paragraph" w:styleId="Litrichdn">
    <w:name w:val="Quote"/>
    <w:basedOn w:val="Binhthng"/>
    <w:next w:val="Binhthng"/>
    <w:link w:val="LitrichdnChar"/>
    <w:uiPriority w:val="29"/>
    <w:qFormat/>
    <w:rsid w:val="00C833BE"/>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LitrichdnChar">
    <w:name w:val="Lời trích dẫn Char"/>
    <w:basedOn w:val="Phngmcinhcuaoanvn"/>
    <w:link w:val="Litrichdn"/>
    <w:uiPriority w:val="29"/>
    <w:rsid w:val="00C833BE"/>
    <w:rPr>
      <w:rFonts w:asciiTheme="majorHAnsi" w:eastAsiaTheme="majorEastAsia" w:hAnsiTheme="majorHAnsi" w:cstheme="majorBidi"/>
      <w:color w:val="000000" w:themeColor="text1"/>
      <w:sz w:val="24"/>
      <w:szCs w:val="24"/>
    </w:rPr>
  </w:style>
  <w:style w:type="paragraph" w:styleId="Nhaykepm">
    <w:name w:val="Intense Quote"/>
    <w:basedOn w:val="Binhthng"/>
    <w:next w:val="Binhthng"/>
    <w:link w:val="NhaykepmChar"/>
    <w:uiPriority w:val="30"/>
    <w:qFormat/>
    <w:rsid w:val="00C833BE"/>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NhaykepmChar">
    <w:name w:val="Nháy kép Đậm Char"/>
    <w:basedOn w:val="Phngmcinhcuaoanvn"/>
    <w:link w:val="Nhaykepm"/>
    <w:uiPriority w:val="30"/>
    <w:rsid w:val="00C833BE"/>
    <w:rPr>
      <w:rFonts w:asciiTheme="majorHAnsi" w:eastAsiaTheme="majorEastAsia" w:hAnsiTheme="majorHAnsi" w:cstheme="majorBidi"/>
      <w:sz w:val="24"/>
      <w:szCs w:val="24"/>
    </w:rPr>
  </w:style>
  <w:style w:type="character" w:styleId="NhnmanhTinht">
    <w:name w:val="Subtle Emphasis"/>
    <w:basedOn w:val="Phngmcinhcuaoanvn"/>
    <w:uiPriority w:val="19"/>
    <w:qFormat/>
    <w:rsid w:val="00C833BE"/>
    <w:rPr>
      <w:i/>
      <w:iCs/>
      <w:color w:val="595959" w:themeColor="text1" w:themeTint="A6"/>
    </w:rPr>
  </w:style>
  <w:style w:type="character" w:styleId="NhnmnhThm">
    <w:name w:val="Intense Emphasis"/>
    <w:basedOn w:val="Phngmcinhcuaoanvn"/>
    <w:uiPriority w:val="21"/>
    <w:qFormat/>
    <w:rsid w:val="00C833BE"/>
    <w:rPr>
      <w:b/>
      <w:bCs/>
      <w:i/>
      <w:iCs/>
      <w:caps w:val="0"/>
      <w:smallCaps w:val="0"/>
      <w:strike w:val="0"/>
      <w:dstrike w:val="0"/>
      <w:color w:val="ED7D31" w:themeColor="accent2"/>
    </w:rPr>
  </w:style>
  <w:style w:type="character" w:styleId="ThamchiuTinht">
    <w:name w:val="Subtle Reference"/>
    <w:basedOn w:val="Phngmcinhcuaoanvn"/>
    <w:uiPriority w:val="31"/>
    <w:qFormat/>
    <w:rsid w:val="00C833BE"/>
    <w:rPr>
      <w:caps w:val="0"/>
      <w:smallCaps/>
      <w:color w:val="404040" w:themeColor="text1" w:themeTint="BF"/>
      <w:spacing w:val="0"/>
      <w:u w:val="single" w:color="7F7F7F" w:themeColor="text1" w:themeTint="80"/>
    </w:rPr>
  </w:style>
  <w:style w:type="character" w:styleId="ThamchiuNhnmnh">
    <w:name w:val="Intense Reference"/>
    <w:basedOn w:val="Phngmcinhcuaoanvn"/>
    <w:uiPriority w:val="32"/>
    <w:qFormat/>
    <w:rsid w:val="00C833BE"/>
    <w:rPr>
      <w:b/>
      <w:bCs/>
      <w:caps w:val="0"/>
      <w:smallCaps/>
      <w:color w:val="auto"/>
      <w:spacing w:val="0"/>
      <w:u w:val="single"/>
    </w:rPr>
  </w:style>
  <w:style w:type="character" w:styleId="TiuSach">
    <w:name w:val="Book Title"/>
    <w:basedOn w:val="Phngmcinhcuaoanvn"/>
    <w:uiPriority w:val="33"/>
    <w:qFormat/>
    <w:rsid w:val="00C833BE"/>
    <w:rPr>
      <w:b/>
      <w:bCs/>
      <w:caps w:val="0"/>
      <w:smallCaps/>
      <w:spacing w:val="0"/>
    </w:rPr>
  </w:style>
  <w:style w:type="paragraph" w:styleId="uMucluc">
    <w:name w:val="TOC Heading"/>
    <w:basedOn w:val="u1"/>
    <w:next w:val="Binhthng"/>
    <w:uiPriority w:val="39"/>
    <w:semiHidden/>
    <w:unhideWhenUsed/>
    <w:qFormat/>
    <w:rsid w:val="00C833BE"/>
    <w:pPr>
      <w:outlineLvl w:val="9"/>
    </w:pPr>
  </w:style>
  <w:style w:type="paragraph" w:styleId="oancuaDanhsach">
    <w:name w:val="List Paragraph"/>
    <w:basedOn w:val="Binhthng"/>
    <w:link w:val="oancuaDanhsachChar"/>
    <w:uiPriority w:val="34"/>
    <w:qFormat/>
    <w:rsid w:val="00680470"/>
    <w:pPr>
      <w:ind w:left="720"/>
      <w:contextualSpacing/>
    </w:pPr>
  </w:style>
  <w:style w:type="paragraph" w:styleId="ThngthngWeb">
    <w:name w:val="Normal (Web)"/>
    <w:basedOn w:val="Binhthng"/>
    <w:uiPriority w:val="99"/>
    <w:unhideWhenUsed/>
    <w:rsid w:val="00680470"/>
    <w:pPr>
      <w:spacing w:before="100" w:beforeAutospacing="1" w:after="100" w:afterAutospacing="1" w:line="240" w:lineRule="auto"/>
    </w:pPr>
    <w:rPr>
      <w:rFonts w:ascii="Times New Roman" w:eastAsia="Times New Roman" w:hAnsi="Times New Roman" w:cs="Times New Roman"/>
      <w:sz w:val="24"/>
      <w:szCs w:val="24"/>
    </w:rPr>
  </w:style>
  <w:style w:type="table" w:styleId="LiBang">
    <w:name w:val="Table Grid"/>
    <w:basedOn w:val="BangThngthng"/>
    <w:uiPriority w:val="39"/>
    <w:qFormat/>
    <w:rsid w:val="008570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28413D"/>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8413D"/>
  </w:style>
  <w:style w:type="paragraph" w:styleId="Chntrang">
    <w:name w:val="footer"/>
    <w:basedOn w:val="Binhthng"/>
    <w:link w:val="ChntrangChar"/>
    <w:uiPriority w:val="99"/>
    <w:unhideWhenUsed/>
    <w:rsid w:val="0028413D"/>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8413D"/>
  </w:style>
  <w:style w:type="paragraph" w:customStyle="1" w:styleId="L1">
    <w:name w:val="L1"/>
    <w:basedOn w:val="Binhthng"/>
    <w:qFormat/>
    <w:rsid w:val="003422B2"/>
    <w:pPr>
      <w:spacing w:after="0" w:line="360" w:lineRule="auto"/>
      <w:jc w:val="center"/>
      <w:outlineLvl w:val="0"/>
    </w:pPr>
    <w:rPr>
      <w:rFonts w:ascii="Times New Roman" w:hAnsi="Times New Roman" w:cs="Times New Roman"/>
      <w:sz w:val="26"/>
      <w:szCs w:val="26"/>
    </w:rPr>
  </w:style>
  <w:style w:type="paragraph" w:customStyle="1" w:styleId="L2">
    <w:name w:val="L2"/>
    <w:basedOn w:val="oancuaDanhsach"/>
    <w:qFormat/>
    <w:rsid w:val="00BF49E5"/>
    <w:pPr>
      <w:numPr>
        <w:ilvl w:val="1"/>
        <w:numId w:val="1"/>
      </w:numPr>
      <w:spacing w:after="0" w:line="360" w:lineRule="auto"/>
      <w:ind w:left="357" w:hanging="357"/>
      <w:outlineLvl w:val="1"/>
    </w:pPr>
    <w:rPr>
      <w:rFonts w:ascii="Times New Roman" w:hAnsi="Times New Roman" w:cs="Times New Roman"/>
      <w:b/>
      <w:sz w:val="26"/>
      <w:szCs w:val="24"/>
    </w:rPr>
  </w:style>
  <w:style w:type="paragraph" w:customStyle="1" w:styleId="L3">
    <w:name w:val="L3"/>
    <w:basedOn w:val="oancuaDanhsach"/>
    <w:qFormat/>
    <w:rsid w:val="00F42AEF"/>
    <w:pPr>
      <w:spacing w:after="0" w:line="360" w:lineRule="auto"/>
      <w:ind w:left="833" w:hanging="720"/>
      <w:outlineLvl w:val="2"/>
    </w:pPr>
    <w:rPr>
      <w:rFonts w:ascii="Times New Roman" w:hAnsi="Times New Roman"/>
      <w:sz w:val="24"/>
    </w:rPr>
  </w:style>
  <w:style w:type="paragraph" w:customStyle="1" w:styleId="L4">
    <w:name w:val="L4"/>
    <w:basedOn w:val="oancuaDanhsach"/>
    <w:qFormat/>
    <w:rsid w:val="00AB342B"/>
    <w:pPr>
      <w:numPr>
        <w:ilvl w:val="3"/>
        <w:numId w:val="1"/>
      </w:numPr>
      <w:spacing w:after="0" w:line="360" w:lineRule="auto"/>
      <w:ind w:left="890"/>
      <w:outlineLvl w:val="3"/>
    </w:pPr>
    <w:rPr>
      <w:rFonts w:ascii="Times New Roman" w:hAnsi="Times New Roman" w:cs="Times New Roman"/>
      <w:iCs/>
      <w:sz w:val="24"/>
      <w:szCs w:val="24"/>
      <w:shd w:val="clear" w:color="auto" w:fill="FFFFFF"/>
    </w:rPr>
  </w:style>
  <w:style w:type="paragraph" w:styleId="Mucluc1">
    <w:name w:val="toc 1"/>
    <w:basedOn w:val="Binhthng"/>
    <w:next w:val="Binhthng"/>
    <w:autoRedefine/>
    <w:uiPriority w:val="39"/>
    <w:unhideWhenUsed/>
    <w:rsid w:val="00E03207"/>
    <w:pPr>
      <w:tabs>
        <w:tab w:val="right" w:leader="dot" w:pos="9350"/>
      </w:tabs>
      <w:spacing w:after="0" w:line="360" w:lineRule="auto"/>
    </w:pPr>
    <w:rPr>
      <w:rFonts w:ascii="Times New Roman" w:eastAsia="Times New Roman" w:hAnsi="Times New Roman" w:cs="Times New Roman"/>
      <w:bCs/>
      <w:noProof/>
      <w:sz w:val="24"/>
      <w:szCs w:val="24"/>
    </w:rPr>
  </w:style>
  <w:style w:type="paragraph" w:styleId="Mucluc2">
    <w:name w:val="toc 2"/>
    <w:basedOn w:val="Binhthng"/>
    <w:next w:val="Binhthng"/>
    <w:autoRedefine/>
    <w:uiPriority w:val="39"/>
    <w:unhideWhenUsed/>
    <w:rsid w:val="007E73F0"/>
    <w:pPr>
      <w:tabs>
        <w:tab w:val="left" w:pos="880"/>
        <w:tab w:val="right" w:leader="dot" w:pos="9350"/>
      </w:tabs>
      <w:spacing w:after="0" w:line="360" w:lineRule="auto"/>
      <w:ind w:left="210"/>
    </w:pPr>
    <w:rPr>
      <w:rFonts w:ascii="Times New Roman" w:hAnsi="Times New Roman" w:cs="Times New Roman"/>
      <w:b/>
      <w:noProof/>
      <w:sz w:val="24"/>
      <w:szCs w:val="24"/>
    </w:rPr>
  </w:style>
  <w:style w:type="paragraph" w:styleId="Mucluc3">
    <w:name w:val="toc 3"/>
    <w:basedOn w:val="Binhthng"/>
    <w:next w:val="Binhthng"/>
    <w:autoRedefine/>
    <w:uiPriority w:val="39"/>
    <w:unhideWhenUsed/>
    <w:rsid w:val="003E6F12"/>
    <w:pPr>
      <w:tabs>
        <w:tab w:val="right" w:leader="dot" w:pos="9350"/>
      </w:tabs>
      <w:spacing w:after="100"/>
      <w:ind w:left="420"/>
    </w:pPr>
    <w:rPr>
      <w:rFonts w:ascii="Times New Roman" w:hAnsi="Times New Roman" w:cs="Times New Roman"/>
      <w:noProof/>
      <w:sz w:val="24"/>
      <w:szCs w:val="24"/>
    </w:rPr>
  </w:style>
  <w:style w:type="paragraph" w:styleId="Mucluc4">
    <w:name w:val="toc 4"/>
    <w:basedOn w:val="Binhthng"/>
    <w:next w:val="Binhthng"/>
    <w:autoRedefine/>
    <w:uiPriority w:val="39"/>
    <w:unhideWhenUsed/>
    <w:rsid w:val="003E6F12"/>
    <w:pPr>
      <w:tabs>
        <w:tab w:val="left" w:pos="1540"/>
        <w:tab w:val="right" w:leader="dot" w:pos="9350"/>
      </w:tabs>
      <w:spacing w:after="100"/>
      <w:ind w:left="630"/>
    </w:pPr>
    <w:rPr>
      <w:rFonts w:ascii="Times New Roman" w:hAnsi="Times New Roman" w:cs="Times New Roman"/>
      <w:noProof/>
      <w:sz w:val="24"/>
      <w:szCs w:val="24"/>
    </w:rPr>
  </w:style>
  <w:style w:type="character" w:styleId="Siuktni">
    <w:name w:val="Hyperlink"/>
    <w:basedOn w:val="Phngmcinhcuaoanvn"/>
    <w:uiPriority w:val="99"/>
    <w:unhideWhenUsed/>
    <w:rsid w:val="0033365D"/>
    <w:rPr>
      <w:color w:val="0563C1" w:themeColor="hyperlink"/>
      <w:u w:val="single"/>
    </w:rPr>
  </w:style>
  <w:style w:type="paragraph" w:styleId="Banghinhminhhoa">
    <w:name w:val="table of figures"/>
    <w:basedOn w:val="Binhthng"/>
    <w:next w:val="Binhthng"/>
    <w:uiPriority w:val="99"/>
    <w:unhideWhenUsed/>
    <w:rsid w:val="007A5153"/>
    <w:pPr>
      <w:spacing w:after="0"/>
    </w:pPr>
  </w:style>
  <w:style w:type="character" w:styleId="VnbanChdanhsn">
    <w:name w:val="Placeholder Text"/>
    <w:basedOn w:val="Phngmcinhcuaoanvn"/>
    <w:uiPriority w:val="99"/>
    <w:semiHidden/>
    <w:rsid w:val="00B15C47"/>
    <w:rPr>
      <w:color w:val="808080"/>
    </w:rPr>
  </w:style>
  <w:style w:type="paragraph" w:styleId="Bongchuthich">
    <w:name w:val="Balloon Text"/>
    <w:basedOn w:val="Binhthng"/>
    <w:link w:val="BongchuthichChar"/>
    <w:uiPriority w:val="99"/>
    <w:semiHidden/>
    <w:unhideWhenUsed/>
    <w:rsid w:val="00532C74"/>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532C74"/>
    <w:rPr>
      <w:rFonts w:ascii="Tahoma" w:hAnsi="Tahoma" w:cs="Tahoma"/>
      <w:sz w:val="16"/>
      <w:szCs w:val="16"/>
      <w:lang w:val="vi-VN"/>
    </w:rPr>
  </w:style>
  <w:style w:type="paragraph" w:styleId="Duytlai">
    <w:name w:val="Revision"/>
    <w:hidden/>
    <w:uiPriority w:val="99"/>
    <w:semiHidden/>
    <w:rsid w:val="00A83249"/>
    <w:pPr>
      <w:spacing w:after="0" w:line="240" w:lineRule="auto"/>
    </w:pPr>
  </w:style>
  <w:style w:type="paragraph" w:styleId="Bantailiu">
    <w:name w:val="Document Map"/>
    <w:basedOn w:val="Binhthng"/>
    <w:link w:val="BantailiuChar"/>
    <w:uiPriority w:val="99"/>
    <w:semiHidden/>
    <w:unhideWhenUsed/>
    <w:rsid w:val="00A83249"/>
    <w:pPr>
      <w:spacing w:after="0" w:line="240" w:lineRule="auto"/>
    </w:pPr>
    <w:rPr>
      <w:rFonts w:ascii="Tahoma" w:hAnsi="Tahoma"/>
      <w:sz w:val="16"/>
      <w:szCs w:val="16"/>
    </w:rPr>
  </w:style>
  <w:style w:type="character" w:customStyle="1" w:styleId="BantailiuChar">
    <w:name w:val="Bản đồ tài liệu Char"/>
    <w:basedOn w:val="Phngmcinhcuaoanvn"/>
    <w:link w:val="Bantailiu"/>
    <w:uiPriority w:val="99"/>
    <w:semiHidden/>
    <w:rsid w:val="00A83249"/>
    <w:rPr>
      <w:rFonts w:ascii="Tahoma" w:hAnsi="Tahoma"/>
      <w:sz w:val="16"/>
      <w:szCs w:val="16"/>
      <w:lang w:val="vi-VN"/>
    </w:rPr>
  </w:style>
  <w:style w:type="character" w:customStyle="1" w:styleId="oancuaDanhsachChar">
    <w:name w:val="Đoạn của Danh sách Char"/>
    <w:link w:val="oancuaDanhsach"/>
    <w:uiPriority w:val="34"/>
    <w:qFormat/>
    <w:rsid w:val="000C1CC5"/>
    <w:rPr>
      <w:lang w:val="vi-VN"/>
    </w:rPr>
  </w:style>
  <w:style w:type="paragraph" w:customStyle="1" w:styleId="body-text">
    <w:name w:val="body-text"/>
    <w:basedOn w:val="Binhthng"/>
    <w:rsid w:val="000C1CC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jsgrdq">
    <w:name w:val="jsgrdq"/>
    <w:basedOn w:val="Phngmcinhcuaoanvn"/>
    <w:rsid w:val="000C1CC5"/>
  </w:style>
  <w:style w:type="character" w:customStyle="1" w:styleId="UnresolvedMention1">
    <w:name w:val="Unresolved Mention1"/>
    <w:basedOn w:val="Phngmcinhcuaoanvn"/>
    <w:uiPriority w:val="99"/>
    <w:semiHidden/>
    <w:unhideWhenUsed/>
    <w:rsid w:val="000C1CC5"/>
    <w:rPr>
      <w:color w:val="605E5C"/>
      <w:shd w:val="clear" w:color="auto" w:fill="E1DFDD"/>
    </w:rPr>
  </w:style>
  <w:style w:type="paragraph" w:customStyle="1" w:styleId="TableParagraph">
    <w:name w:val="Table Paragraph"/>
    <w:basedOn w:val="Binhthng"/>
    <w:uiPriority w:val="1"/>
    <w:qFormat/>
    <w:rsid w:val="000C1CC5"/>
    <w:pPr>
      <w:widowControl w:val="0"/>
      <w:autoSpaceDE w:val="0"/>
      <w:autoSpaceDN w:val="0"/>
      <w:spacing w:after="0" w:line="240" w:lineRule="auto"/>
    </w:pPr>
    <w:rPr>
      <w:rFonts w:ascii="Times New Roman" w:eastAsia="Times New Roman" w:hAnsi="Times New Roman" w:cs="Times New Roman"/>
      <w:sz w:val="22"/>
      <w:szCs w:val="22"/>
      <w:lang w:val="vi"/>
    </w:rPr>
  </w:style>
  <w:style w:type="paragraph" w:customStyle="1" w:styleId="msonormal0">
    <w:name w:val="msonormal"/>
    <w:basedOn w:val="Binhthng"/>
    <w:rsid w:val="000C1CC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Phngmcinhcuaoanvn"/>
    <w:rsid w:val="000C1CC5"/>
  </w:style>
  <w:style w:type="table" w:customStyle="1" w:styleId="a">
    <w:basedOn w:val="BangThngthng"/>
    <w:tblPr>
      <w:tblStyleRowBandSize w:val="1"/>
      <w:tblStyleColBandSize w:val="1"/>
      <w:tblCellMar>
        <w:top w:w="15" w:type="dxa"/>
        <w:left w:w="15" w:type="dxa"/>
        <w:bottom w:w="15" w:type="dxa"/>
        <w:right w:w="15" w:type="dxa"/>
      </w:tblCellMar>
    </w:tblPr>
  </w:style>
  <w:style w:type="table" w:customStyle="1" w:styleId="a0">
    <w:basedOn w:val="BangThngthng"/>
    <w:tblPr>
      <w:tblStyleRowBandSize w:val="1"/>
      <w:tblStyleColBandSize w:val="1"/>
      <w:tblCellMar>
        <w:top w:w="15" w:type="dxa"/>
        <w:left w:w="15" w:type="dxa"/>
        <w:bottom w:w="15" w:type="dxa"/>
        <w:right w:w="15" w:type="dxa"/>
      </w:tblCellMar>
    </w:tblPr>
  </w:style>
  <w:style w:type="table" w:customStyle="1" w:styleId="a1">
    <w:basedOn w:val="BangThngthng"/>
    <w:pPr>
      <w:spacing w:after="0" w:line="240" w:lineRule="auto"/>
    </w:pPr>
    <w:tblPr>
      <w:tblStyleRowBandSize w:val="1"/>
      <w:tblStyleColBandSize w:val="1"/>
    </w:tblPr>
  </w:style>
  <w:style w:type="table" w:customStyle="1" w:styleId="a2">
    <w:basedOn w:val="BangThngthng"/>
    <w:pPr>
      <w:spacing w:after="0" w:line="240" w:lineRule="auto"/>
    </w:pPr>
    <w:tblPr>
      <w:tblStyleRowBandSize w:val="1"/>
      <w:tblStyleColBandSize w:val="1"/>
    </w:tblPr>
  </w:style>
  <w:style w:type="table" w:customStyle="1" w:styleId="a3">
    <w:basedOn w:val="BangThngthng"/>
    <w:pPr>
      <w:spacing w:after="0" w:line="240" w:lineRule="auto"/>
    </w:pPr>
    <w:tblPr>
      <w:tblStyleRowBandSize w:val="1"/>
      <w:tblStyleColBandSize w:val="1"/>
    </w:tblPr>
  </w:style>
  <w:style w:type="table" w:customStyle="1" w:styleId="a4">
    <w:basedOn w:val="BangThngthng"/>
    <w:pPr>
      <w:spacing w:after="0" w:line="240" w:lineRule="auto"/>
    </w:pPr>
    <w:tblPr>
      <w:tblStyleRowBandSize w:val="1"/>
      <w:tblStyleColBandSize w:val="1"/>
    </w:tblPr>
  </w:style>
  <w:style w:type="table" w:customStyle="1" w:styleId="a5">
    <w:basedOn w:val="BangThngthng"/>
    <w:pPr>
      <w:spacing w:after="0" w:line="240" w:lineRule="auto"/>
    </w:pPr>
    <w:tblPr>
      <w:tblStyleRowBandSize w:val="1"/>
      <w:tblStyleColBandSize w:val="1"/>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tblPr>
      <w:tblStyleRowBandSize w:val="1"/>
      <w:tblStyleColBandSize w:val="1"/>
      <w:tblCellMar>
        <w:top w:w="15" w:type="dxa"/>
        <w:left w:w="15" w:type="dxa"/>
        <w:bottom w:w="15" w:type="dxa"/>
        <w:right w:w="15" w:type="dxa"/>
      </w:tblCellMar>
    </w:tblPr>
  </w:style>
  <w:style w:type="table" w:customStyle="1" w:styleId="aa">
    <w:basedOn w:val="BangThngthng"/>
    <w:tblPr>
      <w:tblStyleRowBandSize w:val="1"/>
      <w:tblStyleColBandSize w:val="1"/>
      <w:tblCellMar>
        <w:left w:w="115" w:type="dxa"/>
        <w:right w:w="115" w:type="dxa"/>
      </w:tblCellMar>
    </w:tblPr>
  </w:style>
  <w:style w:type="table" w:customStyle="1" w:styleId="ab">
    <w:basedOn w:val="BangThngthng"/>
    <w:tblPr>
      <w:tblStyleRowBandSize w:val="1"/>
      <w:tblStyleColBandSize w:val="1"/>
      <w:tblCellMar>
        <w:top w:w="15" w:type="dxa"/>
        <w:left w:w="15" w:type="dxa"/>
        <w:bottom w:w="15" w:type="dxa"/>
        <w:right w:w="15" w:type="dxa"/>
      </w:tblCellMar>
    </w:tblPr>
  </w:style>
  <w:style w:type="table" w:customStyle="1" w:styleId="ac">
    <w:basedOn w:val="BangThngthng"/>
    <w:tblPr>
      <w:tblStyleRowBandSize w:val="1"/>
      <w:tblStyleColBandSize w:val="1"/>
      <w:tblCellMar>
        <w:left w:w="115" w:type="dxa"/>
        <w:right w:w="115" w:type="dxa"/>
      </w:tblCellMar>
    </w:tblPr>
  </w:style>
  <w:style w:type="table" w:customStyle="1" w:styleId="ad">
    <w:basedOn w:val="BangThngthng"/>
    <w:tblPr>
      <w:tblStyleRowBandSize w:val="1"/>
      <w:tblStyleColBandSize w:val="1"/>
      <w:tblCellMar>
        <w:left w:w="115" w:type="dxa"/>
        <w:right w:w="115" w:type="dxa"/>
      </w:tblCellMar>
    </w:tblPr>
  </w:style>
  <w:style w:type="table" w:customStyle="1" w:styleId="ae">
    <w:basedOn w:val="BangThngthng"/>
    <w:pPr>
      <w:spacing w:after="0" w:line="240" w:lineRule="auto"/>
    </w:pPr>
    <w:tblPr>
      <w:tblStyleRowBandSize w:val="1"/>
      <w:tblStyleColBandSize w:val="1"/>
    </w:tblPr>
  </w:style>
  <w:style w:type="table" w:customStyle="1" w:styleId="af">
    <w:basedOn w:val="BangThngthng"/>
    <w:tblPr>
      <w:tblStyleRowBandSize w:val="1"/>
      <w:tblStyleColBandSize w:val="1"/>
      <w:tblCellMar>
        <w:top w:w="15" w:type="dxa"/>
        <w:left w:w="15" w:type="dxa"/>
        <w:bottom w:w="15" w:type="dxa"/>
        <w:right w:w="15" w:type="dxa"/>
      </w:tblCellMar>
    </w:tblPr>
  </w:style>
  <w:style w:type="table" w:customStyle="1" w:styleId="af0">
    <w:basedOn w:val="BangThngthng"/>
    <w:tblPr>
      <w:tblStyleRowBandSize w:val="1"/>
      <w:tblStyleColBandSize w:val="1"/>
      <w:tblCellMar>
        <w:top w:w="15" w:type="dxa"/>
        <w:left w:w="15" w:type="dxa"/>
        <w:bottom w:w="15" w:type="dxa"/>
        <w:right w:w="15" w:type="dxa"/>
      </w:tblCellMar>
    </w:tblPr>
  </w:style>
  <w:style w:type="table" w:customStyle="1" w:styleId="af1">
    <w:basedOn w:val="BangThngthng"/>
    <w:tblPr>
      <w:tblStyleRowBandSize w:val="1"/>
      <w:tblStyleColBandSize w:val="1"/>
      <w:tblCellMar>
        <w:top w:w="15" w:type="dxa"/>
        <w:left w:w="15" w:type="dxa"/>
        <w:bottom w:w="15" w:type="dxa"/>
        <w:right w:w="15" w:type="dxa"/>
      </w:tblCellMar>
    </w:tblPr>
  </w:style>
  <w:style w:type="table" w:customStyle="1" w:styleId="af2">
    <w:basedOn w:val="BangThngthng"/>
    <w:tblPr>
      <w:tblStyleRowBandSize w:val="1"/>
      <w:tblStyleColBandSize w:val="1"/>
      <w:tblCellMar>
        <w:top w:w="15" w:type="dxa"/>
        <w:left w:w="15" w:type="dxa"/>
        <w:bottom w:w="15" w:type="dxa"/>
        <w:right w:w="15" w:type="dxa"/>
      </w:tblCellMar>
    </w:tblPr>
  </w:style>
  <w:style w:type="table" w:customStyle="1" w:styleId="af3">
    <w:basedOn w:val="BangThngthng"/>
    <w:tblPr>
      <w:tblStyleRowBandSize w:val="1"/>
      <w:tblStyleColBandSize w:val="1"/>
      <w:tblCellMar>
        <w:top w:w="15" w:type="dxa"/>
        <w:left w:w="15" w:type="dxa"/>
        <w:bottom w:w="15" w:type="dxa"/>
        <w:right w:w="15" w:type="dxa"/>
      </w:tblCellMar>
    </w:tblPr>
  </w:style>
  <w:style w:type="table" w:customStyle="1" w:styleId="af4">
    <w:basedOn w:val="BangThngthng"/>
    <w:tblPr>
      <w:tblStyleRowBandSize w:val="1"/>
      <w:tblStyleColBandSize w:val="1"/>
      <w:tblCellMar>
        <w:top w:w="15" w:type="dxa"/>
        <w:left w:w="15" w:type="dxa"/>
        <w:bottom w:w="15" w:type="dxa"/>
        <w:right w:w="15" w:type="dxa"/>
      </w:tblCellMar>
    </w:tblPr>
  </w:style>
  <w:style w:type="table" w:customStyle="1" w:styleId="af5">
    <w:basedOn w:val="BangThngthng"/>
    <w:tblPr>
      <w:tblStyleRowBandSize w:val="1"/>
      <w:tblStyleColBandSize w:val="1"/>
      <w:tblCellMar>
        <w:top w:w="15" w:type="dxa"/>
        <w:left w:w="15" w:type="dxa"/>
        <w:bottom w:w="15" w:type="dxa"/>
        <w:right w:w="15" w:type="dxa"/>
      </w:tblCellMar>
    </w:tblPr>
  </w:style>
  <w:style w:type="table" w:customStyle="1" w:styleId="af6">
    <w:basedOn w:val="BangThngthng"/>
    <w:tblPr>
      <w:tblStyleRowBandSize w:val="1"/>
      <w:tblStyleColBandSize w:val="1"/>
      <w:tblCellMar>
        <w:top w:w="15" w:type="dxa"/>
        <w:left w:w="15" w:type="dxa"/>
        <w:bottom w:w="15" w:type="dxa"/>
        <w:right w:w="15" w:type="dxa"/>
      </w:tblCellMar>
    </w:tblPr>
  </w:style>
  <w:style w:type="table" w:customStyle="1" w:styleId="af7">
    <w:basedOn w:val="BangThngthng"/>
    <w:tblPr>
      <w:tblStyleRowBandSize w:val="1"/>
      <w:tblStyleColBandSize w:val="1"/>
      <w:tblCellMar>
        <w:top w:w="15" w:type="dxa"/>
        <w:left w:w="15" w:type="dxa"/>
        <w:bottom w:w="15" w:type="dxa"/>
        <w:right w:w="15" w:type="dxa"/>
      </w:tblCellMar>
    </w:tblPr>
  </w:style>
  <w:style w:type="table" w:customStyle="1" w:styleId="af8">
    <w:basedOn w:val="BangThngthng"/>
    <w:tblPr>
      <w:tblStyleRowBandSize w:val="1"/>
      <w:tblStyleColBandSize w:val="1"/>
      <w:tblCellMar>
        <w:top w:w="15" w:type="dxa"/>
        <w:left w:w="15" w:type="dxa"/>
        <w:bottom w:w="15" w:type="dxa"/>
        <w:right w:w="15" w:type="dxa"/>
      </w:tblCellMar>
    </w:tblPr>
  </w:style>
  <w:style w:type="table" w:customStyle="1" w:styleId="af9">
    <w:basedOn w:val="BangThngthng"/>
    <w:tblPr>
      <w:tblStyleRowBandSize w:val="1"/>
      <w:tblStyleColBandSize w:val="1"/>
      <w:tblCellMar>
        <w:top w:w="144" w:type="dxa"/>
        <w:left w:w="115" w:type="dxa"/>
        <w:bottom w:w="144" w:type="dxa"/>
        <w:right w:w="115" w:type="dxa"/>
      </w:tblCellMar>
    </w:tblPr>
  </w:style>
  <w:style w:type="table" w:customStyle="1" w:styleId="afa">
    <w:basedOn w:val="BangThngthng"/>
    <w:tblPr>
      <w:tblStyleRowBandSize w:val="1"/>
      <w:tblStyleColBandSize w:val="1"/>
      <w:tblCellMar>
        <w:top w:w="144" w:type="dxa"/>
        <w:left w:w="115" w:type="dxa"/>
        <w:bottom w:w="144" w:type="dxa"/>
        <w:right w:w="115" w:type="dxa"/>
      </w:tblCellMar>
    </w:tblPr>
  </w:style>
  <w:style w:type="table" w:customStyle="1" w:styleId="afb">
    <w:basedOn w:val="BangThngthng"/>
    <w:tblPr>
      <w:tblStyleRowBandSize w:val="1"/>
      <w:tblStyleColBandSize w:val="1"/>
      <w:tblCellMar>
        <w:top w:w="144" w:type="dxa"/>
        <w:left w:w="115" w:type="dxa"/>
        <w:bottom w:w="144" w:type="dxa"/>
        <w:right w:w="115" w:type="dxa"/>
      </w:tblCellMar>
    </w:tblPr>
  </w:style>
  <w:style w:type="table" w:customStyle="1" w:styleId="afc">
    <w:basedOn w:val="BangThngthng"/>
    <w:tblPr>
      <w:tblStyleRowBandSize w:val="1"/>
      <w:tblStyleColBandSize w:val="1"/>
      <w:tblCellMar>
        <w:top w:w="144" w:type="dxa"/>
        <w:left w:w="115" w:type="dxa"/>
        <w:bottom w:w="144" w:type="dxa"/>
        <w:right w:w="115" w:type="dxa"/>
      </w:tblCellMar>
    </w:tblPr>
  </w:style>
  <w:style w:type="table" w:customStyle="1" w:styleId="afd">
    <w:basedOn w:val="BangThngthng"/>
    <w:tblPr>
      <w:tblStyleRowBandSize w:val="1"/>
      <w:tblStyleColBandSize w:val="1"/>
      <w:tblCellMar>
        <w:top w:w="144" w:type="dxa"/>
        <w:left w:w="115" w:type="dxa"/>
        <w:bottom w:w="144" w:type="dxa"/>
        <w:right w:w="115" w:type="dxa"/>
      </w:tblCellMar>
    </w:tblPr>
  </w:style>
  <w:style w:type="table" w:customStyle="1" w:styleId="afe">
    <w:basedOn w:val="BangThngthng"/>
    <w:tblPr>
      <w:tblStyleRowBandSize w:val="1"/>
      <w:tblStyleColBandSize w:val="1"/>
      <w:tblCellMar>
        <w:top w:w="144" w:type="dxa"/>
        <w:left w:w="115" w:type="dxa"/>
        <w:bottom w:w="144" w:type="dxa"/>
        <w:right w:w="115" w:type="dxa"/>
      </w:tblCellMar>
    </w:tblPr>
  </w:style>
  <w:style w:type="table" w:customStyle="1" w:styleId="aff">
    <w:basedOn w:val="BangThngthng"/>
    <w:tblPr>
      <w:tblStyleRowBandSize w:val="1"/>
      <w:tblStyleColBandSize w:val="1"/>
      <w:tblCellMar>
        <w:top w:w="144" w:type="dxa"/>
        <w:left w:w="115" w:type="dxa"/>
        <w:bottom w:w="144" w:type="dxa"/>
        <w:right w:w="115" w:type="dxa"/>
      </w:tblCellMar>
    </w:tblPr>
  </w:style>
  <w:style w:type="table" w:customStyle="1" w:styleId="aff0">
    <w:basedOn w:val="BangThngthng"/>
    <w:tblPr>
      <w:tblStyleRowBandSize w:val="1"/>
      <w:tblStyleColBandSize w:val="1"/>
      <w:tblCellMar>
        <w:top w:w="144" w:type="dxa"/>
        <w:left w:w="115" w:type="dxa"/>
        <w:bottom w:w="144" w:type="dxa"/>
        <w:right w:w="115" w:type="dxa"/>
      </w:tblCellMar>
    </w:tblPr>
  </w:style>
  <w:style w:type="table" w:customStyle="1" w:styleId="aff1">
    <w:basedOn w:val="BangThngthng"/>
    <w:tblPr>
      <w:tblStyleRowBandSize w:val="1"/>
      <w:tblStyleColBandSize w:val="1"/>
      <w:tblCellMar>
        <w:top w:w="144" w:type="dxa"/>
        <w:left w:w="115" w:type="dxa"/>
        <w:bottom w:w="144" w:type="dxa"/>
        <w:right w:w="115" w:type="dxa"/>
      </w:tblCellMar>
    </w:tblPr>
  </w:style>
  <w:style w:type="table" w:customStyle="1" w:styleId="aff2">
    <w:basedOn w:val="BangThngthng"/>
    <w:tblPr>
      <w:tblStyleRowBandSize w:val="1"/>
      <w:tblStyleColBandSize w:val="1"/>
      <w:tblCellMar>
        <w:top w:w="144" w:type="dxa"/>
        <w:left w:w="115" w:type="dxa"/>
        <w:bottom w:w="144" w:type="dxa"/>
        <w:right w:w="115" w:type="dxa"/>
      </w:tblCellMar>
    </w:tblPr>
  </w:style>
  <w:style w:type="table" w:customStyle="1" w:styleId="aff3">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4">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5">
    <w:basedOn w:val="BangThngthng"/>
    <w:tblPr>
      <w:tblStyleRowBandSize w:val="1"/>
      <w:tblStyleColBandSize w:val="1"/>
      <w:tblCellMar>
        <w:top w:w="100" w:type="dxa"/>
        <w:left w:w="100" w:type="dxa"/>
        <w:bottom w:w="100" w:type="dxa"/>
        <w:right w:w="100" w:type="dxa"/>
      </w:tblCellMar>
    </w:tblPr>
  </w:style>
  <w:style w:type="table" w:customStyle="1" w:styleId="aff6">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7">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8">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9">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a">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b">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c">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d">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e">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0">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1">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2">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3">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4">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5">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6">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7">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8">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9">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a">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b">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c">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d">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e">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0">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1">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2">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3">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4">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5">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6">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7">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8">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9">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a">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b">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c">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d">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e">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0">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1">
    <w:basedOn w:val="BangThngthng"/>
    <w:tblPr>
      <w:tblStyleRowBandSize w:val="1"/>
      <w:tblStyleColBandSize w:val="1"/>
      <w:tblCellMar>
        <w:top w:w="100" w:type="dxa"/>
        <w:left w:w="100" w:type="dxa"/>
        <w:bottom w:w="100" w:type="dxa"/>
        <w:right w:w="100" w:type="dxa"/>
      </w:tblCellMar>
    </w:tblPr>
  </w:style>
  <w:style w:type="table" w:customStyle="1" w:styleId="afffff2">
    <w:basedOn w:val="BangThngthng"/>
    <w:tblPr>
      <w:tblStyleRowBandSize w:val="1"/>
      <w:tblStyleColBandSize w:val="1"/>
      <w:tblCellMar>
        <w:top w:w="100" w:type="dxa"/>
        <w:left w:w="100" w:type="dxa"/>
        <w:bottom w:w="100" w:type="dxa"/>
        <w:right w:w="100" w:type="dxa"/>
      </w:tblCellMar>
    </w:tblPr>
  </w:style>
  <w:style w:type="table" w:customStyle="1" w:styleId="afffff3">
    <w:basedOn w:val="BangThngthng"/>
    <w:tblPr>
      <w:tblStyleRowBandSize w:val="1"/>
      <w:tblStyleColBandSize w:val="1"/>
      <w:tblCellMar>
        <w:top w:w="100" w:type="dxa"/>
        <w:left w:w="100" w:type="dxa"/>
        <w:bottom w:w="100" w:type="dxa"/>
        <w:right w:w="100" w:type="dxa"/>
      </w:tblCellMar>
    </w:tblPr>
  </w:style>
  <w:style w:type="table" w:customStyle="1" w:styleId="afffff4">
    <w:basedOn w:val="BangThngthng"/>
    <w:tblPr>
      <w:tblStyleRowBandSize w:val="1"/>
      <w:tblStyleColBandSize w:val="1"/>
      <w:tblCellMar>
        <w:top w:w="100" w:type="dxa"/>
        <w:left w:w="100" w:type="dxa"/>
        <w:bottom w:w="100" w:type="dxa"/>
        <w:right w:w="100" w:type="dxa"/>
      </w:tblCellMar>
    </w:tblPr>
  </w:style>
  <w:style w:type="table" w:customStyle="1" w:styleId="afffff5">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6">
    <w:basedOn w:val="BangThngthng"/>
    <w:tblPr>
      <w:tblStyleRowBandSize w:val="1"/>
      <w:tblStyleColBandSize w:val="1"/>
      <w:tblCellMar>
        <w:top w:w="100" w:type="dxa"/>
        <w:left w:w="100" w:type="dxa"/>
        <w:bottom w:w="100" w:type="dxa"/>
        <w:right w:w="100" w:type="dxa"/>
      </w:tblCellMar>
    </w:tblPr>
  </w:style>
  <w:style w:type="table" w:customStyle="1" w:styleId="afffff7">
    <w:basedOn w:val="BangThngthng"/>
    <w:tblPr>
      <w:tblStyleRowBandSize w:val="1"/>
      <w:tblStyleColBandSize w:val="1"/>
      <w:tblCellMar>
        <w:top w:w="100" w:type="dxa"/>
        <w:left w:w="100" w:type="dxa"/>
        <w:bottom w:w="100" w:type="dxa"/>
        <w:right w:w="100" w:type="dxa"/>
      </w:tblCellMar>
    </w:tblPr>
  </w:style>
  <w:style w:type="table" w:customStyle="1" w:styleId="afffff8">
    <w:basedOn w:val="BangThngthng"/>
    <w:tblPr>
      <w:tblStyleRowBandSize w:val="1"/>
      <w:tblStyleColBandSize w:val="1"/>
      <w:tblCellMar>
        <w:top w:w="100" w:type="dxa"/>
        <w:left w:w="100" w:type="dxa"/>
        <w:bottom w:w="100" w:type="dxa"/>
        <w:right w:w="100" w:type="dxa"/>
      </w:tblCellMar>
    </w:tblPr>
  </w:style>
  <w:style w:type="table" w:customStyle="1" w:styleId="afffff9">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a">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b">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c">
    <w:basedOn w:val="BangThngthng"/>
    <w:tblPr>
      <w:tblStyleRowBandSize w:val="1"/>
      <w:tblStyleColBandSize w:val="1"/>
      <w:tblCellMar>
        <w:top w:w="100" w:type="dxa"/>
        <w:left w:w="100" w:type="dxa"/>
        <w:bottom w:w="100" w:type="dxa"/>
        <w:right w:w="100" w:type="dxa"/>
      </w:tblCellMar>
    </w:tblPr>
  </w:style>
  <w:style w:type="table" w:customStyle="1" w:styleId="afffffd">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e">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0">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1">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2">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3">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4">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5">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6">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7">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8">
    <w:basedOn w:val="BangThngthng"/>
    <w:tblPr>
      <w:tblStyleRowBandSize w:val="1"/>
      <w:tblStyleColBandSize w:val="1"/>
      <w:tblCellMar>
        <w:top w:w="100" w:type="dxa"/>
        <w:left w:w="100" w:type="dxa"/>
        <w:bottom w:w="100" w:type="dxa"/>
        <w:right w:w="100" w:type="dxa"/>
      </w:tblCellMar>
    </w:tblPr>
  </w:style>
  <w:style w:type="table" w:customStyle="1" w:styleId="affffff9">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a">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b">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c">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d">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e">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0">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1">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2">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3">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4">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5">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6">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7">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8">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9">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a">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b">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c">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d">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e">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0">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1">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2">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3">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4">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5">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6">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7">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8">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9">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a">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b">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c">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d">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e">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0">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1">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2">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3">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4">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5">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6">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7">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8">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9">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a">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b">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c">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d">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e">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0">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1">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2">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3">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4">
    <w:basedOn w:val="BangThngthng"/>
    <w:tblPr>
      <w:tblStyleRowBandSize w:val="1"/>
      <w:tblStyleColBandSize w:val="1"/>
      <w:tblCellMar>
        <w:top w:w="100" w:type="dxa"/>
        <w:left w:w="100" w:type="dxa"/>
        <w:bottom w:w="100" w:type="dxa"/>
        <w:right w:w="100" w:type="dxa"/>
      </w:tblCellMar>
    </w:tblPr>
  </w:style>
  <w:style w:type="table" w:customStyle="1" w:styleId="affffffffff5">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6">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7">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8">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9">
    <w:basedOn w:val="BangThngthng"/>
    <w:tblPr>
      <w:tblStyleRowBandSize w:val="1"/>
      <w:tblStyleColBandSize w:val="1"/>
      <w:tblCellMar>
        <w:top w:w="100" w:type="dxa"/>
        <w:left w:w="100" w:type="dxa"/>
        <w:bottom w:w="100" w:type="dxa"/>
        <w:right w:w="100" w:type="dxa"/>
      </w:tblCellMar>
    </w:tblPr>
  </w:style>
  <w:style w:type="table" w:customStyle="1" w:styleId="affffffffffa">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b">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c">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d">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e">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f">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f0">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f1">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f2">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f3">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f4">
    <w:basedOn w:val="BangThngthng"/>
    <w:tblPr>
      <w:tblStyleRowBandSize w:val="1"/>
      <w:tblStyleColBandSize w:val="1"/>
      <w:tblCellMar>
        <w:top w:w="100" w:type="dxa"/>
        <w:left w:w="100" w:type="dxa"/>
        <w:bottom w:w="100" w:type="dxa"/>
        <w:right w:w="100" w:type="dxa"/>
      </w:tblCellMar>
    </w:tblPr>
  </w:style>
  <w:style w:type="table" w:customStyle="1" w:styleId="afffffffffff5">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f6">
    <w:basedOn w:val="BangThngthng"/>
    <w:pPr>
      <w:spacing w:after="0" w:line="240" w:lineRule="auto"/>
    </w:pPr>
    <w:tblPr>
      <w:tblStyleRowBandSize w:val="1"/>
      <w:tblStyleColBandSize w:val="1"/>
      <w:tblCellMar>
        <w:top w:w="144" w:type="dxa"/>
        <w:left w:w="115" w:type="dxa"/>
        <w:bottom w:w="144" w:type="dxa"/>
        <w:right w:w="115" w:type="dxa"/>
      </w:tblCellMar>
    </w:tblPr>
  </w:style>
  <w:style w:type="table" w:customStyle="1" w:styleId="afffffffffff7">
    <w:basedOn w:val="BangThngthng"/>
    <w:pPr>
      <w:spacing w:after="0" w:line="240" w:lineRule="auto"/>
    </w:pPr>
    <w:tblPr>
      <w:tblStyleRowBandSize w:val="1"/>
      <w:tblStyleColBandSize w:val="1"/>
      <w:tblCellMar>
        <w:top w:w="144" w:type="dxa"/>
        <w:left w:w="115" w:type="dxa"/>
        <w:bottom w:w="144" w:type="dxa"/>
        <w:right w:w="115" w:type="dxa"/>
      </w:tblCellMar>
    </w:tblPr>
  </w:style>
  <w:style w:type="paragraph" w:styleId="VnbanChuthich">
    <w:name w:val="annotation text"/>
    <w:basedOn w:val="Binhthng"/>
    <w:link w:val="VnbanChuthichChar"/>
    <w:uiPriority w:val="99"/>
    <w:semiHidden/>
    <w:unhideWhenUsed/>
    <w:pPr>
      <w:spacing w:line="240" w:lineRule="auto"/>
    </w:pPr>
    <w:rPr>
      <w:sz w:val="20"/>
      <w:szCs w:val="20"/>
    </w:rPr>
  </w:style>
  <w:style w:type="character" w:customStyle="1" w:styleId="VnbanChuthichChar">
    <w:name w:val="Văn bản Chú thích Char"/>
    <w:basedOn w:val="Phngmcinhcuaoanvn"/>
    <w:link w:val="VnbanChuthich"/>
    <w:uiPriority w:val="99"/>
    <w:semiHidden/>
    <w:rPr>
      <w:sz w:val="20"/>
      <w:szCs w:val="20"/>
    </w:rPr>
  </w:style>
  <w:style w:type="character" w:styleId="ThamchiuChuthich">
    <w:name w:val="annotation reference"/>
    <w:basedOn w:val="Phngmcinhcuaoanvn"/>
    <w:uiPriority w:val="99"/>
    <w:semiHidden/>
    <w:unhideWhenUsed/>
    <w:rPr>
      <w:sz w:val="16"/>
      <w:szCs w:val="16"/>
    </w:rPr>
  </w:style>
  <w:style w:type="paragraph" w:styleId="ChuChuthich">
    <w:name w:val="annotation subject"/>
    <w:basedOn w:val="VnbanChuthich"/>
    <w:next w:val="VnbanChuthich"/>
    <w:link w:val="ChuChuthichChar"/>
    <w:uiPriority w:val="99"/>
    <w:semiHidden/>
    <w:unhideWhenUsed/>
    <w:rsid w:val="00331FE1"/>
    <w:rPr>
      <w:b/>
      <w:bCs/>
    </w:rPr>
  </w:style>
  <w:style w:type="character" w:customStyle="1" w:styleId="ChuChuthichChar">
    <w:name w:val="Chủ đề Chú thích Char"/>
    <w:basedOn w:val="VnbanChuthichChar"/>
    <w:link w:val="ChuChuthich"/>
    <w:uiPriority w:val="99"/>
    <w:semiHidden/>
    <w:rsid w:val="00331FE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thuvienphapluat.vn/van-ban/Lao-dong-Tien-luong/Bo-Luat-lao-dong-2019-333670.aspx" TargetMode="External"/><Relationship Id="rId68" Type="http://schemas.openxmlformats.org/officeDocument/2006/relationships/hyperlink" Target="https://thuvienphapluat.vn/van-ban/Bao-hiem/Nghi-dinh-143-2018-ND-CP-bao-hiem-xa-hoi-bat-buoc-nguoi-lao-dong-nuoc-ngoai-lam-o-Viet-Nam-346012.aspx" TargetMode="External"/><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header" Target="header3.xml"/><Relationship Id="rId16" Type="http://schemas.openxmlformats.org/officeDocument/2006/relationships/image" Target="media/image6.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footer" Target="footer2.xml"/><Relationship Id="rId58" Type="http://schemas.openxmlformats.org/officeDocument/2006/relationships/hyperlink" Target="https://thuvienphapluat.vn/van-ban/Thue-Phi-Le-Phi/Luat-thue-thu-nhap-ca-nhan-sua-doi-2012-26-2012-QH13-152719.aspx" TargetMode="External"/><Relationship Id="rId74" Type="http://schemas.openxmlformats.org/officeDocument/2006/relationships/image" Target="media/image43.png"/><Relationship Id="rId79" Type="http://schemas.openxmlformats.org/officeDocument/2006/relationships/footer" Target="footer5.xml"/><Relationship Id="rId102" Type="http://schemas.openxmlformats.org/officeDocument/2006/relationships/image" Target="media/image66.png"/><Relationship Id="rId5" Type="http://schemas.openxmlformats.org/officeDocument/2006/relationships/styles" Target="styles.xml"/><Relationship Id="rId90" Type="http://schemas.openxmlformats.org/officeDocument/2006/relationships/image" Target="media/image55.png"/><Relationship Id="rId95" Type="http://schemas.openxmlformats.org/officeDocument/2006/relationships/image" Target="media/image59.png"/><Relationship Id="rId22" Type="http://schemas.openxmlformats.org/officeDocument/2006/relationships/header" Target="header1.xm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thuvienphapluat.vn/van-ban/Lao-dong-Tien-luong/Bo-Luat-lao-dong-2019-333670.aspx" TargetMode="External"/><Relationship Id="rId69" Type="http://schemas.openxmlformats.org/officeDocument/2006/relationships/hyperlink" Target="https://thuvienphapluat.vn/van-ban/Bao-hiem/Luat-Bao-hiem-y-te-sua-doi-2014-238506.aspx" TargetMode="External"/><Relationship Id="rId113" Type="http://schemas.openxmlformats.org/officeDocument/2006/relationships/footer" Target="footer8.xml"/><Relationship Id="rId80" Type="http://schemas.openxmlformats.org/officeDocument/2006/relationships/footer" Target="footer6.xml"/><Relationship Id="rId85" Type="http://schemas.openxmlformats.org/officeDocument/2006/relationships/image" Target="media/image50.png"/><Relationship Id="rId12" Type="http://schemas.openxmlformats.org/officeDocument/2006/relationships/image" Target="media/image3.jpg"/><Relationship Id="rId17" Type="http://schemas.openxmlformats.org/officeDocument/2006/relationships/image" Target="media/image7.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thuvienphapluat.vn/van-ban/Thue-Phi-Le-Phi/Luat-thue-thu-nhap-ca-nhan-sua-doi-2012-26-2012-QH13-152719.aspx" TargetMode="External"/><Relationship Id="rId103" Type="http://schemas.openxmlformats.org/officeDocument/2006/relationships/image" Target="media/image67.png"/><Relationship Id="rId108" Type="http://schemas.openxmlformats.org/officeDocument/2006/relationships/image" Target="media/image72.png"/><Relationship Id="rId54" Type="http://schemas.openxmlformats.org/officeDocument/2006/relationships/footer" Target="footer3.xml"/><Relationship Id="rId70" Type="http://schemas.openxmlformats.org/officeDocument/2006/relationships/hyperlink" Target="https://thuvienphapluat.vn/van-ban/Bao-hiem/Nghi-dinh-105-2014-ND-CP-huong-dan-Luat-Bao-hiem-y-te-258232.aspx" TargetMode="External"/><Relationship Id="rId75" Type="http://schemas.openxmlformats.org/officeDocument/2006/relationships/footer" Target="footer4.xml"/><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thuvienphapluat.vn/van-ban/Doanh-nghiep/Luat-thue-thu-nhap-doanh-nghiep-sua-doi-2013-197250.aspx" TargetMode="External"/><Relationship Id="rId106" Type="http://schemas.openxmlformats.org/officeDocument/2006/relationships/image" Target="media/image70.png"/><Relationship Id="rId114" Type="http://schemas.openxmlformats.org/officeDocument/2006/relationships/image" Target="media/image76.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huvienphapluat.vn/van-ban/Thue-Phi-Le-Phi/Luat-thue-thu-nhap-ca-nhan-sua-doi-2012-26-2012-QH13-152719.aspx" TargetMode="External"/><Relationship Id="rId65" Type="http://schemas.openxmlformats.org/officeDocument/2006/relationships/hyperlink" Target="https://thuvienphapluat.vn/van-ban/Lao-dong-Tien-luong/Bo-Luat-lao-dong-2019-333670.aspx" TargetMode="External"/><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7.png"/><Relationship Id="rId109" Type="http://schemas.openxmlformats.org/officeDocument/2006/relationships/image" Target="media/image7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thuvienphapluat.vn/van-ban/Doanh-nghiep/Luat-thue-thu-nhap-doanh-nghiep-sua-doi-2013-197250.aspx" TargetMode="External"/><Relationship Id="rId76" Type="http://schemas.openxmlformats.org/officeDocument/2006/relationships/header" Target="header2.xml"/><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webSettings" Target="webSettings.xml"/><Relationship Id="rId71" Type="http://schemas.openxmlformats.org/officeDocument/2006/relationships/hyperlink" Target="https://thuvienphapluat.vn/van-ban/bao-hiem/Nghi-dinh-37-2016-ND-CP-huong-dan-Luat-An-toan-ve-sinh-lao-dong-bao-hiem-tai-nan-lao-dong-299838.aspx" TargetMode="External"/><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thuvienphapluat.vn/van-ban/Lao-dong-Tien-luong/Bo-Luat-lao-dong-2019-333670.aspx" TargetMode="External"/><Relationship Id="rId87" Type="http://schemas.openxmlformats.org/officeDocument/2006/relationships/image" Target="media/image52.png"/><Relationship Id="rId110" Type="http://schemas.openxmlformats.org/officeDocument/2006/relationships/image" Target="media/image74.png"/><Relationship Id="rId115" Type="http://schemas.openxmlformats.org/officeDocument/2006/relationships/fontTable" Target="fontTable.xml"/><Relationship Id="rId61" Type="http://schemas.openxmlformats.org/officeDocument/2006/relationships/hyperlink" Target="https://thuvienphapluat.vn/documents/law.aspx?id=E=RjM05qTTTk&amp;mode=M=dsbGRWODWk" TargetMode="External"/><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hyperlink" Target="https://trungthanh.net/bao-cao-nganh-nha-hang/"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thuvienphapluat.vn/van-ban/Doanh-nghiep/Luat-thue-thu-nhap-doanh-nghiep-sua-doi-2013-197250.aspx" TargetMode="External"/><Relationship Id="rId77" Type="http://schemas.openxmlformats.org/officeDocument/2006/relationships/image" Target="media/image44.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41.png"/><Relationship Id="rId93" Type="http://schemas.openxmlformats.org/officeDocument/2006/relationships/footer" Target="footer7.xml"/><Relationship Id="rId98" Type="http://schemas.openxmlformats.org/officeDocument/2006/relationships/image" Target="media/image62.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thuvienphapluat.vn/van-ban/Lao-dong-Tien-luong/Bo-Luat-lao-dong-2019-333670.aspx" TargetMode="External"/><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jpg"/><Relationship Id="rId62" Type="http://schemas.openxmlformats.org/officeDocument/2006/relationships/hyperlink" Target="https://thuvienphapluat.vn/van-ban/Lao-dong-Tien-luong/Bo-Luat-lao-dong-2019-333670.aspx" TargetMode="External"/><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1</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0EEwFSSoesyoYyX4rvpjkohz8Dw==">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</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6C0BC54E-30CF-4563-B29F-2C96B48B6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128</Pages>
  <Words>10133</Words>
  <Characters>57763</Characters>
  <Application>Microsoft Office Word</Application>
  <DocSecurity>0</DocSecurity>
  <Lines>481</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Khởi sự doanh nghiệp-SYB3011</Company>
  <LinksUpToDate>false</LinksUpToDate>
  <CharactersWithSpaces>67761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SYB3011_KHOISUDOANHNGHIEP</dc:creator>
  <cp:lastModifiedBy>Tùng Tạ Duy</cp:lastModifiedBy>
  <cp:revision>2</cp:revision>
  <dcterms:created xsi:type="dcterms:W3CDTF">2022-10-28T10:55:00Z</dcterms:created>
  <dcterms:modified xsi:type="dcterms:W3CDTF">2022-10-28T10:55:00Z</dcterms:modified>
</cp:coreProperties>
</file>